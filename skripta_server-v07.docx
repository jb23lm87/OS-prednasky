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D7DFD" w14:textId="1B3A16B1" w:rsidR="00CE4434" w:rsidRPr="00A12EE6" w:rsidRDefault="00CE4434" w:rsidP="00450739">
      <w:pPr>
        <w:spacing w:after="0"/>
        <w:jc w:val="center"/>
        <w:rPr>
          <w:color w:val="0F4761" w:themeColor="accent1" w:themeShade="BF"/>
          <w:sz w:val="28"/>
          <w:szCs w:val="28"/>
        </w:rPr>
      </w:pPr>
      <w:r w:rsidRPr="00A12EE6">
        <w:rPr>
          <w:color w:val="0F4761" w:themeColor="accent1" w:themeShade="BF"/>
          <w:sz w:val="28"/>
          <w:szCs w:val="28"/>
        </w:rPr>
        <w:t>AKADÉMIA OZBROJENÝCH SÍL</w:t>
      </w:r>
    </w:p>
    <w:p w14:paraId="1F1EDF57" w14:textId="72567825" w:rsidR="00CE4434" w:rsidRPr="00A12EE6" w:rsidRDefault="00CE4434" w:rsidP="00450739">
      <w:pPr>
        <w:spacing w:after="0"/>
        <w:jc w:val="center"/>
        <w:rPr>
          <w:color w:val="0F4761" w:themeColor="accent1" w:themeShade="BF"/>
          <w:sz w:val="28"/>
          <w:szCs w:val="28"/>
        </w:rPr>
      </w:pPr>
      <w:r w:rsidRPr="00A12EE6">
        <w:rPr>
          <w:color w:val="0F4761" w:themeColor="accent1" w:themeShade="BF"/>
          <w:sz w:val="28"/>
          <w:szCs w:val="28"/>
        </w:rPr>
        <w:t>generála Milana Rastislava Štefánika</w:t>
      </w:r>
    </w:p>
    <w:p w14:paraId="5198461E" w14:textId="77777777" w:rsidR="00CE4434" w:rsidRPr="00A12EE6" w:rsidRDefault="00CE4434" w:rsidP="00450739"/>
    <w:p w14:paraId="7DA3A9D2" w14:textId="77777777" w:rsidR="00CE4434" w:rsidRPr="00A12EE6" w:rsidRDefault="00CE4434" w:rsidP="00450739"/>
    <w:p w14:paraId="33D9D555" w14:textId="77777777" w:rsidR="00CE4434" w:rsidRPr="00A12EE6" w:rsidRDefault="00CE4434" w:rsidP="00450739"/>
    <w:p w14:paraId="46609056" w14:textId="77777777" w:rsidR="00CE4434" w:rsidRPr="00A12EE6" w:rsidRDefault="00CE4434" w:rsidP="00450739"/>
    <w:p w14:paraId="5A2442A2" w14:textId="77777777" w:rsidR="00CE4434" w:rsidRPr="00A12EE6" w:rsidRDefault="00CE4434" w:rsidP="00450739"/>
    <w:p w14:paraId="0B7A4B51" w14:textId="77777777" w:rsidR="00CE4434" w:rsidRPr="00A12EE6" w:rsidRDefault="00CE4434" w:rsidP="00450739"/>
    <w:p w14:paraId="5892752F" w14:textId="77777777" w:rsidR="00CE4434" w:rsidRPr="00A12EE6" w:rsidRDefault="00CE4434" w:rsidP="00450739"/>
    <w:p w14:paraId="5B5DE213" w14:textId="69DECF12" w:rsidR="00CE4434" w:rsidRPr="00A12EE6" w:rsidRDefault="00CE4434" w:rsidP="00450739">
      <w:pPr>
        <w:jc w:val="center"/>
        <w:rPr>
          <w:color w:val="0F4761" w:themeColor="accent1" w:themeShade="BF"/>
          <w:sz w:val="28"/>
          <w:szCs w:val="28"/>
        </w:rPr>
      </w:pPr>
      <w:r w:rsidRPr="00A12EE6">
        <w:rPr>
          <w:color w:val="0F4761" w:themeColor="accent1" w:themeShade="BF"/>
          <w:sz w:val="28"/>
          <w:szCs w:val="28"/>
        </w:rPr>
        <w:t>Martin JAVUREK</w:t>
      </w:r>
    </w:p>
    <w:p w14:paraId="7D3AD3F3" w14:textId="77777777" w:rsidR="00CE4434" w:rsidRPr="00A12EE6" w:rsidRDefault="00CE4434" w:rsidP="00450739"/>
    <w:p w14:paraId="79BF5E67" w14:textId="77777777" w:rsidR="00FD42CC" w:rsidRDefault="005673FF" w:rsidP="00450739">
      <w:pPr>
        <w:spacing w:after="0"/>
        <w:jc w:val="center"/>
        <w:rPr>
          <w:ins w:id="0" w:author="Baráth, Július" w:date="2024-11-14T08:20:00Z" w16du:dateUtc="2024-11-14T07:20:00Z"/>
          <w:b/>
          <w:bCs/>
          <w:color w:val="0F4761" w:themeColor="accent1" w:themeShade="BF"/>
          <w:sz w:val="40"/>
          <w:szCs w:val="40"/>
        </w:rPr>
      </w:pPr>
      <w:del w:id="1" w:author="Baráth, Július" w:date="2024-11-14T08:17:00Z" w16du:dateUtc="2024-11-14T07:17:00Z">
        <w:r w:rsidDel="00C820BB">
          <w:rPr>
            <w:b/>
            <w:bCs/>
            <w:color w:val="0F4761" w:themeColor="accent1" w:themeShade="BF"/>
            <w:sz w:val="40"/>
            <w:szCs w:val="40"/>
          </w:rPr>
          <w:delText>S</w:delText>
        </w:r>
        <w:r w:rsidR="00CE4434" w:rsidRPr="00A12EE6" w:rsidDel="00C820BB">
          <w:rPr>
            <w:b/>
            <w:bCs/>
            <w:color w:val="0F4761" w:themeColor="accent1" w:themeShade="BF"/>
            <w:sz w:val="40"/>
            <w:szCs w:val="40"/>
          </w:rPr>
          <w:delText>erverové prostredi</w:delText>
        </w:r>
        <w:r w:rsidDel="00C820BB">
          <w:rPr>
            <w:b/>
            <w:bCs/>
            <w:color w:val="0F4761" w:themeColor="accent1" w:themeShade="BF"/>
            <w:sz w:val="40"/>
            <w:szCs w:val="40"/>
          </w:rPr>
          <w:delText>e</w:delText>
        </w:r>
        <w:r w:rsidR="00CE4434" w:rsidRPr="00A12EE6" w:rsidDel="00C820BB">
          <w:rPr>
            <w:b/>
            <w:bCs/>
            <w:color w:val="0F4761" w:themeColor="accent1" w:themeShade="BF"/>
            <w:sz w:val="40"/>
            <w:szCs w:val="40"/>
          </w:rPr>
          <w:delText xml:space="preserve"> Microsoft pre cvičenia z</w:delText>
        </w:r>
        <w:r w:rsidR="00450739" w:rsidRPr="00A12EE6" w:rsidDel="00C820BB">
          <w:rPr>
            <w:b/>
            <w:bCs/>
            <w:color w:val="0F4761" w:themeColor="accent1" w:themeShade="BF"/>
            <w:sz w:val="40"/>
            <w:szCs w:val="40"/>
          </w:rPr>
          <w:delText xml:space="preserve"> predmetu </w:delText>
        </w:r>
      </w:del>
      <w:r w:rsidR="00450739" w:rsidRPr="00A12EE6">
        <w:rPr>
          <w:b/>
          <w:bCs/>
          <w:color w:val="0F4761" w:themeColor="accent1" w:themeShade="BF"/>
          <w:sz w:val="40"/>
          <w:szCs w:val="40"/>
        </w:rPr>
        <w:t>O</w:t>
      </w:r>
      <w:r w:rsidR="00CE4434" w:rsidRPr="00A12EE6">
        <w:rPr>
          <w:b/>
          <w:bCs/>
          <w:color w:val="0F4761" w:themeColor="accent1" w:themeShade="BF"/>
          <w:sz w:val="40"/>
          <w:szCs w:val="40"/>
        </w:rPr>
        <w:t>peračn</w:t>
      </w:r>
      <w:r w:rsidR="00450739" w:rsidRPr="00A12EE6">
        <w:rPr>
          <w:b/>
          <w:bCs/>
          <w:color w:val="0F4761" w:themeColor="accent1" w:themeShade="BF"/>
          <w:sz w:val="40"/>
          <w:szCs w:val="40"/>
        </w:rPr>
        <w:t>é</w:t>
      </w:r>
      <w:r w:rsidR="00CE4434" w:rsidRPr="00A12EE6">
        <w:rPr>
          <w:b/>
          <w:bCs/>
          <w:color w:val="0F4761" w:themeColor="accent1" w:themeShade="BF"/>
          <w:sz w:val="40"/>
          <w:szCs w:val="40"/>
        </w:rPr>
        <w:t xml:space="preserve"> </w:t>
      </w:r>
      <w:r w:rsidR="00450739" w:rsidRPr="00A12EE6">
        <w:rPr>
          <w:b/>
          <w:bCs/>
          <w:color w:val="0F4761" w:themeColor="accent1" w:themeShade="BF"/>
          <w:sz w:val="40"/>
          <w:szCs w:val="40"/>
        </w:rPr>
        <w:t>S</w:t>
      </w:r>
      <w:r w:rsidR="00CE4434" w:rsidRPr="00A12EE6">
        <w:rPr>
          <w:b/>
          <w:bCs/>
          <w:color w:val="0F4761" w:themeColor="accent1" w:themeShade="BF"/>
          <w:sz w:val="40"/>
          <w:szCs w:val="40"/>
        </w:rPr>
        <w:t>ystém</w:t>
      </w:r>
      <w:r w:rsidR="00450739" w:rsidRPr="00A12EE6">
        <w:rPr>
          <w:b/>
          <w:bCs/>
          <w:color w:val="0F4761" w:themeColor="accent1" w:themeShade="BF"/>
          <w:sz w:val="40"/>
          <w:szCs w:val="40"/>
        </w:rPr>
        <w:t>y</w:t>
      </w:r>
    </w:p>
    <w:p w14:paraId="455FF7C2" w14:textId="19399223" w:rsidR="00CE4434" w:rsidRPr="000C2C69" w:rsidRDefault="008F4E39" w:rsidP="00450739">
      <w:pPr>
        <w:spacing w:after="0"/>
        <w:jc w:val="center"/>
        <w:rPr>
          <w:color w:val="0F4761" w:themeColor="accent1" w:themeShade="BF"/>
          <w:sz w:val="36"/>
          <w:szCs w:val="36"/>
          <w:rPrChange w:id="2" w:author="Baráth, Július" w:date="2024-11-14T08:21:00Z" w16du:dateUtc="2024-11-14T07:21:00Z">
            <w:rPr>
              <w:b/>
              <w:bCs/>
              <w:color w:val="0F4761" w:themeColor="accent1" w:themeShade="BF"/>
              <w:sz w:val="40"/>
              <w:szCs w:val="40"/>
            </w:rPr>
          </w:rPrChange>
        </w:rPr>
      </w:pPr>
      <w:ins w:id="3" w:author="Baráth, Július" w:date="2024-11-14T08:18:00Z" w16du:dateUtc="2024-11-14T07:18:00Z">
        <w:r w:rsidRPr="000C2C69">
          <w:rPr>
            <w:color w:val="0F4761" w:themeColor="accent1" w:themeShade="BF"/>
            <w:sz w:val="36"/>
            <w:szCs w:val="36"/>
            <w:rPrChange w:id="4" w:author="Baráth, Július" w:date="2024-11-14T08:21:00Z" w16du:dateUtc="2024-11-14T07:21:00Z">
              <w:rPr>
                <w:b/>
                <w:bCs/>
                <w:color w:val="0F4761" w:themeColor="accent1" w:themeShade="BF"/>
                <w:sz w:val="40"/>
                <w:szCs w:val="40"/>
              </w:rPr>
            </w:rPrChange>
          </w:rPr>
          <w:t>Návody na cvičenia I.</w:t>
        </w:r>
      </w:ins>
    </w:p>
    <w:p w14:paraId="51A1913C" w14:textId="77777777" w:rsidR="00CE4434" w:rsidRPr="00A12EE6" w:rsidRDefault="00CE4434" w:rsidP="00450739"/>
    <w:p w14:paraId="6435C18E" w14:textId="625DC260" w:rsidR="00CE4434" w:rsidRPr="00A12EE6" w:rsidRDefault="00CE4434" w:rsidP="00450739">
      <w:pPr>
        <w:jc w:val="center"/>
        <w:rPr>
          <w:color w:val="0F4761" w:themeColor="accent1" w:themeShade="BF"/>
          <w:sz w:val="28"/>
          <w:szCs w:val="28"/>
        </w:rPr>
      </w:pPr>
      <w:r w:rsidRPr="00A12EE6">
        <w:rPr>
          <w:color w:val="0F4761" w:themeColor="accent1" w:themeShade="BF"/>
          <w:sz w:val="28"/>
          <w:szCs w:val="28"/>
        </w:rPr>
        <w:t>Skriptá</w:t>
      </w:r>
    </w:p>
    <w:p w14:paraId="3120444D" w14:textId="77777777" w:rsidR="00CE4434" w:rsidRPr="00A12EE6" w:rsidRDefault="00CE4434" w:rsidP="00450739"/>
    <w:p w14:paraId="6B181B8B" w14:textId="77777777" w:rsidR="00CE4434" w:rsidRPr="00A12EE6" w:rsidRDefault="00CE4434" w:rsidP="00450739"/>
    <w:p w14:paraId="6956AA76" w14:textId="77777777" w:rsidR="00CE4434" w:rsidRPr="00A12EE6" w:rsidRDefault="00CE4434" w:rsidP="00450739"/>
    <w:p w14:paraId="24664826" w14:textId="77777777" w:rsidR="00CE4434" w:rsidRPr="00A12EE6" w:rsidRDefault="00CE4434" w:rsidP="00450739"/>
    <w:p w14:paraId="07A6BFB3" w14:textId="77777777" w:rsidR="00CE4434" w:rsidRPr="00A12EE6" w:rsidRDefault="00CE4434" w:rsidP="00450739"/>
    <w:p w14:paraId="363C3A40" w14:textId="77777777" w:rsidR="00CE4434" w:rsidRPr="00A12EE6" w:rsidRDefault="00CE4434" w:rsidP="00450739"/>
    <w:p w14:paraId="6C1F0CBC" w14:textId="77777777" w:rsidR="00CE4434" w:rsidRPr="00A12EE6" w:rsidRDefault="00CE4434" w:rsidP="00450739"/>
    <w:p w14:paraId="5A6FB7A5" w14:textId="77777777" w:rsidR="00CE4434" w:rsidRPr="00A12EE6" w:rsidRDefault="00CE4434" w:rsidP="00450739"/>
    <w:p w14:paraId="648520E9" w14:textId="77777777" w:rsidR="00CE4434" w:rsidRPr="00A12EE6" w:rsidRDefault="00CE4434" w:rsidP="00450739"/>
    <w:p w14:paraId="202030B6" w14:textId="77777777" w:rsidR="00CE4434" w:rsidRPr="00A12EE6" w:rsidRDefault="00CE4434" w:rsidP="00450739"/>
    <w:p w14:paraId="689DC5C0" w14:textId="77777777" w:rsidR="00CE4434" w:rsidRPr="00A12EE6" w:rsidRDefault="00CE4434" w:rsidP="00450739"/>
    <w:p w14:paraId="24D0AAAC" w14:textId="43B202F3" w:rsidR="00CE4434" w:rsidRPr="00A12EE6" w:rsidRDefault="00CE4434" w:rsidP="00450739">
      <w:pPr>
        <w:spacing w:after="0"/>
        <w:jc w:val="center"/>
        <w:rPr>
          <w:color w:val="0F4761" w:themeColor="accent1" w:themeShade="BF"/>
          <w:sz w:val="28"/>
          <w:szCs w:val="28"/>
        </w:rPr>
      </w:pPr>
      <w:r w:rsidRPr="00A12EE6">
        <w:rPr>
          <w:color w:val="0F4761" w:themeColor="accent1" w:themeShade="BF"/>
          <w:sz w:val="28"/>
          <w:szCs w:val="28"/>
        </w:rPr>
        <w:t>Liptovský Mikuláš</w:t>
      </w:r>
    </w:p>
    <w:p w14:paraId="45339042" w14:textId="01390E99" w:rsidR="00CE4434" w:rsidRPr="00A12EE6" w:rsidRDefault="00CE4434" w:rsidP="00450739">
      <w:pPr>
        <w:spacing w:after="0"/>
        <w:jc w:val="center"/>
        <w:rPr>
          <w:color w:val="0F4761" w:themeColor="accent1" w:themeShade="BF"/>
          <w:sz w:val="28"/>
          <w:szCs w:val="28"/>
        </w:rPr>
      </w:pPr>
      <w:r w:rsidRPr="00A12EE6">
        <w:rPr>
          <w:color w:val="0F4761" w:themeColor="accent1" w:themeShade="BF"/>
          <w:sz w:val="28"/>
          <w:szCs w:val="28"/>
        </w:rPr>
        <w:t>2024</w:t>
      </w:r>
    </w:p>
    <w:p w14:paraId="1F3CA3D7" w14:textId="746BAE2F" w:rsidR="00CE4434" w:rsidRPr="00A12EE6" w:rsidRDefault="00CE4434">
      <w:r w:rsidRPr="00A12EE6">
        <w:br w:type="page"/>
      </w:r>
    </w:p>
    <w:p w14:paraId="5F2E5563" w14:textId="77777777" w:rsidR="00BA428C" w:rsidRPr="00A12EE6" w:rsidRDefault="00BA428C" w:rsidP="001F177B">
      <w:pPr>
        <w:pStyle w:val="Nadpis1"/>
        <w:numPr>
          <w:ilvl w:val="0"/>
          <w:numId w:val="0"/>
        </w:numPr>
        <w:ind w:left="432"/>
      </w:pPr>
    </w:p>
    <w:p w14:paraId="5334AD96" w14:textId="77777777" w:rsidR="00CE4434" w:rsidRPr="00A12EE6" w:rsidRDefault="00CE4434"/>
    <w:p w14:paraId="6415D4A3" w14:textId="77777777" w:rsidR="00CE4434" w:rsidRPr="00A12EE6" w:rsidRDefault="00CE4434"/>
    <w:p w14:paraId="291AD8EA" w14:textId="77777777" w:rsidR="00CE4434" w:rsidRPr="00A12EE6" w:rsidRDefault="00CE4434"/>
    <w:p w14:paraId="70D2F854" w14:textId="77777777" w:rsidR="00CE4434" w:rsidRPr="00A12EE6" w:rsidRDefault="00CE4434"/>
    <w:p w14:paraId="44D5EBE8" w14:textId="77777777" w:rsidR="00CE4434" w:rsidRPr="00A12EE6" w:rsidRDefault="00CE4434"/>
    <w:p w14:paraId="4D1BC56C" w14:textId="77777777" w:rsidR="00CE4434" w:rsidRPr="00A12EE6" w:rsidRDefault="00CE4434"/>
    <w:p w14:paraId="0561E8B4" w14:textId="77777777" w:rsidR="00CE4434" w:rsidRPr="00A12EE6" w:rsidRDefault="00CE4434"/>
    <w:p w14:paraId="37C0D321" w14:textId="77777777" w:rsidR="00CE4434" w:rsidRPr="00A12EE6" w:rsidRDefault="00CE4434"/>
    <w:p w14:paraId="49FB39E7" w14:textId="77777777" w:rsidR="00CE4434" w:rsidRPr="00A12EE6" w:rsidRDefault="00CE4434"/>
    <w:p w14:paraId="071949E0" w14:textId="77777777" w:rsidR="00CE4434" w:rsidRPr="00A12EE6" w:rsidRDefault="00CE4434"/>
    <w:p w14:paraId="01F5E096" w14:textId="77777777" w:rsidR="00CE4434" w:rsidRPr="00A12EE6" w:rsidRDefault="00CE4434"/>
    <w:p w14:paraId="1178A1C3" w14:textId="77777777" w:rsidR="00CE4434" w:rsidRPr="00A12EE6" w:rsidRDefault="00CE4434"/>
    <w:p w14:paraId="73959C4C" w14:textId="77777777" w:rsidR="00CE4434" w:rsidRPr="00A12EE6" w:rsidRDefault="00CE4434"/>
    <w:p w14:paraId="226CBACC" w14:textId="77777777" w:rsidR="00CE4434" w:rsidRPr="00A12EE6" w:rsidRDefault="00CE4434"/>
    <w:p w14:paraId="15499B8E" w14:textId="77777777" w:rsidR="00CE4434" w:rsidRPr="00A12EE6" w:rsidRDefault="00CE4434"/>
    <w:p w14:paraId="4C5FD642" w14:textId="77777777" w:rsidR="00CE4434" w:rsidRPr="00A12EE6" w:rsidRDefault="00CE4434"/>
    <w:p w14:paraId="1AEC4715" w14:textId="77777777" w:rsidR="00CE4434" w:rsidRPr="00A12EE6" w:rsidRDefault="00CE4434"/>
    <w:p w14:paraId="2B9E8B0C" w14:textId="77777777" w:rsidR="00CE4434" w:rsidRPr="00A12EE6" w:rsidRDefault="00CE4434"/>
    <w:p w14:paraId="1901D298" w14:textId="77777777" w:rsidR="00CE4434" w:rsidRPr="00A12EE6" w:rsidRDefault="00CE4434">
      <w:r w:rsidRPr="00A12EE6">
        <w:t>Autor:</w:t>
      </w:r>
    </w:p>
    <w:p w14:paraId="56A3E6E2" w14:textId="78469E29" w:rsidR="00CE4434" w:rsidRPr="00A12EE6" w:rsidRDefault="00CE4434" w:rsidP="00CE4434">
      <w:pPr>
        <w:spacing w:after="0"/>
      </w:pPr>
      <w:r w:rsidRPr="00A12EE6">
        <w:t>© Ing. Martin JAVUREK, PhD.</w:t>
      </w:r>
    </w:p>
    <w:p w14:paraId="4B5A03CA" w14:textId="5E317696" w:rsidR="00CE4434" w:rsidRPr="00A12EE6" w:rsidRDefault="00CE4434" w:rsidP="00CE4434">
      <w:pPr>
        <w:spacing w:after="0"/>
      </w:pPr>
      <w:r w:rsidRPr="00A12EE6">
        <w:t>Akadémia ozbrojených síl generála Milana Rastislava Štefánika, Liptovský Mikuláš</w:t>
      </w:r>
    </w:p>
    <w:p w14:paraId="399A34EC" w14:textId="77777777" w:rsidR="00CE4434" w:rsidRPr="00A12EE6" w:rsidRDefault="00CE4434"/>
    <w:p w14:paraId="3DC94631" w14:textId="34B1743C" w:rsidR="00CE4434" w:rsidRPr="00A12EE6" w:rsidRDefault="00CE4434">
      <w:r w:rsidRPr="00A12EE6">
        <w:t>Recenzent:</w:t>
      </w:r>
      <w:ins w:id="5" w:author="Baráth, Július" w:date="2024-11-14T11:50:00Z" w16du:dateUtc="2024-11-14T10:50:00Z">
        <w:r w:rsidR="00446574">
          <w:t xml:space="preserve"> </w:t>
        </w:r>
      </w:ins>
      <w:ins w:id="6" w:author="Baráth, Július" w:date="2024-11-14T12:55:00Z" w16du:dateUtc="2024-11-14T11:55:00Z">
        <w:r w:rsidR="00E66076">
          <w:t>mimo pracoviska</w:t>
        </w:r>
      </w:ins>
    </w:p>
    <w:p w14:paraId="656BD95C" w14:textId="77777777" w:rsidR="00CE4434" w:rsidRPr="00A12EE6" w:rsidRDefault="00CE4434"/>
    <w:p w14:paraId="3BD870DE" w14:textId="1965F674" w:rsidR="00CE4434" w:rsidRPr="00A12EE6" w:rsidRDefault="00CE4434" w:rsidP="00CE4434">
      <w:pPr>
        <w:spacing w:after="0"/>
      </w:pPr>
      <w:r w:rsidRPr="00A12EE6">
        <w:t>Za odbornú, jazykovú stránku textu a konečnú verziu diela zodpovedá autor.</w:t>
      </w:r>
    </w:p>
    <w:p w14:paraId="5205E380" w14:textId="4E048C4A" w:rsidR="00CE4434" w:rsidRPr="00A12EE6" w:rsidRDefault="00CE4434" w:rsidP="00CE4434">
      <w:pPr>
        <w:spacing w:after="0"/>
      </w:pPr>
      <w:r w:rsidRPr="00A12EE6">
        <w:t>Rukopis neprešiel redakčnou ani jazykovou úpravou.</w:t>
      </w:r>
    </w:p>
    <w:p w14:paraId="741E20D2" w14:textId="77777777" w:rsidR="00CE4434" w:rsidRPr="00A12EE6" w:rsidRDefault="00CE4434"/>
    <w:p w14:paraId="5C8BAD17" w14:textId="1E8AE9CD" w:rsidR="00CE4434" w:rsidRPr="00A12EE6" w:rsidRDefault="00CE4434" w:rsidP="00CE4434">
      <w:pPr>
        <w:spacing w:after="0"/>
      </w:pPr>
      <w:r w:rsidRPr="00A12EE6">
        <w:t>Akadémia ozbrojených síl generála Milana Rastislava Štefánika, Liptovský Mikuláš, 2024.</w:t>
      </w:r>
    </w:p>
    <w:p w14:paraId="26907DF0" w14:textId="77777777" w:rsidR="00CE4434" w:rsidRPr="00A12EE6" w:rsidRDefault="00CE4434"/>
    <w:p w14:paraId="78ED2783" w14:textId="39669F93" w:rsidR="00CE4434" w:rsidRPr="00A12EE6" w:rsidRDefault="00CE4434">
      <w:r w:rsidRPr="00A12EE6">
        <w:t xml:space="preserve">ISBN </w:t>
      </w:r>
    </w:p>
    <w:p w14:paraId="4052FAD0" w14:textId="2D85F952" w:rsidR="00BA428C" w:rsidRPr="00A12EE6" w:rsidRDefault="00BA428C">
      <w:pPr>
        <w:rPr>
          <w:rFonts w:asciiTheme="majorHAnsi" w:eastAsiaTheme="majorEastAsia" w:hAnsiTheme="majorHAnsi" w:cstheme="majorBidi"/>
          <w:color w:val="0F4761" w:themeColor="accent1" w:themeShade="BF"/>
          <w:sz w:val="40"/>
          <w:szCs w:val="40"/>
        </w:rPr>
      </w:pPr>
      <w:r w:rsidRPr="00A12EE6">
        <w:br w:type="page"/>
      </w:r>
    </w:p>
    <w:sdt>
      <w:sdtPr>
        <w:rPr>
          <w:rFonts w:asciiTheme="minorHAnsi" w:eastAsiaTheme="minorHAnsi" w:hAnsiTheme="minorHAnsi" w:cstheme="minorBidi"/>
          <w:color w:val="auto"/>
          <w:kern w:val="2"/>
          <w:sz w:val="22"/>
          <w:szCs w:val="22"/>
          <w:lang w:eastAsia="en-US"/>
          <w14:ligatures w14:val="standardContextual"/>
        </w:rPr>
        <w:id w:val="63846924"/>
        <w:docPartObj>
          <w:docPartGallery w:val="Table of Contents"/>
          <w:docPartUnique/>
        </w:docPartObj>
      </w:sdtPr>
      <w:sdtEndPr>
        <w:rPr>
          <w:b/>
          <w:bCs/>
        </w:rPr>
      </w:sdtEndPr>
      <w:sdtContent>
        <w:p w14:paraId="63D16CFF" w14:textId="41F0E9C5" w:rsidR="00BA428C" w:rsidRPr="00A12EE6" w:rsidRDefault="00BA428C" w:rsidP="00E37B0B">
          <w:pPr>
            <w:pStyle w:val="Hlavikaobsahu"/>
            <w:ind w:left="426"/>
            <w:rPr>
              <w:rStyle w:val="Nadpis1Char"/>
            </w:rPr>
          </w:pPr>
          <w:r w:rsidRPr="00A12EE6">
            <w:rPr>
              <w:rStyle w:val="Nadpis1Char"/>
            </w:rPr>
            <w:t>Obsah</w:t>
          </w:r>
        </w:p>
        <w:p w14:paraId="0533354C" w14:textId="78F1443E" w:rsidR="002F06CD" w:rsidRDefault="00BA428C">
          <w:pPr>
            <w:pStyle w:val="Obsah1"/>
            <w:tabs>
              <w:tab w:val="right" w:leader="dot" w:pos="9062"/>
            </w:tabs>
            <w:rPr>
              <w:rFonts w:eastAsiaTheme="minorEastAsia"/>
              <w:noProof/>
              <w:sz w:val="24"/>
              <w:szCs w:val="24"/>
              <w:lang w:eastAsia="sk-SK"/>
            </w:rPr>
          </w:pPr>
          <w:r w:rsidRPr="00A12EE6">
            <w:fldChar w:fldCharType="begin"/>
          </w:r>
          <w:r w:rsidRPr="00A12EE6">
            <w:instrText xml:space="preserve"> TOC \o "1-3" \h \z \u </w:instrText>
          </w:r>
          <w:r w:rsidRPr="00A12EE6">
            <w:fldChar w:fldCharType="separate"/>
          </w:r>
          <w:hyperlink w:anchor="_Toc182423490" w:history="1">
            <w:r w:rsidR="002F06CD" w:rsidRPr="005C4ABA">
              <w:rPr>
                <w:rStyle w:val="Hypertextovprepojenie"/>
                <w:noProof/>
              </w:rPr>
              <w:t>Zoznam skratiek</w:t>
            </w:r>
            <w:r w:rsidR="002F06CD">
              <w:rPr>
                <w:noProof/>
                <w:webHidden/>
              </w:rPr>
              <w:tab/>
            </w:r>
            <w:r w:rsidR="002F06CD">
              <w:rPr>
                <w:noProof/>
                <w:webHidden/>
              </w:rPr>
              <w:fldChar w:fldCharType="begin"/>
            </w:r>
            <w:r w:rsidR="002F06CD">
              <w:rPr>
                <w:noProof/>
                <w:webHidden/>
              </w:rPr>
              <w:instrText xml:space="preserve"> PAGEREF _Toc182423490 \h </w:instrText>
            </w:r>
            <w:r w:rsidR="002F06CD">
              <w:rPr>
                <w:noProof/>
                <w:webHidden/>
              </w:rPr>
            </w:r>
            <w:r w:rsidR="002F06CD">
              <w:rPr>
                <w:noProof/>
                <w:webHidden/>
              </w:rPr>
              <w:fldChar w:fldCharType="separate"/>
            </w:r>
            <w:r w:rsidR="005418FC">
              <w:rPr>
                <w:noProof/>
                <w:webHidden/>
              </w:rPr>
              <w:t>5</w:t>
            </w:r>
            <w:r w:rsidR="002F06CD">
              <w:rPr>
                <w:noProof/>
                <w:webHidden/>
              </w:rPr>
              <w:fldChar w:fldCharType="end"/>
            </w:r>
          </w:hyperlink>
        </w:p>
        <w:p w14:paraId="189044D5" w14:textId="5C0FBFDF" w:rsidR="002F06CD" w:rsidRDefault="002F06CD">
          <w:pPr>
            <w:pStyle w:val="Obsah1"/>
            <w:tabs>
              <w:tab w:val="right" w:leader="dot" w:pos="9062"/>
            </w:tabs>
            <w:rPr>
              <w:rFonts w:eastAsiaTheme="minorEastAsia"/>
              <w:noProof/>
              <w:sz w:val="24"/>
              <w:szCs w:val="24"/>
              <w:lang w:eastAsia="sk-SK"/>
            </w:rPr>
          </w:pPr>
          <w:hyperlink w:anchor="_Toc182423491" w:history="1">
            <w:r w:rsidRPr="005C4ABA">
              <w:rPr>
                <w:rStyle w:val="Hypertextovprepojenie"/>
                <w:noProof/>
              </w:rPr>
              <w:t>Úvod</w:t>
            </w:r>
            <w:r>
              <w:rPr>
                <w:noProof/>
                <w:webHidden/>
              </w:rPr>
              <w:tab/>
            </w:r>
            <w:r>
              <w:rPr>
                <w:noProof/>
                <w:webHidden/>
              </w:rPr>
              <w:fldChar w:fldCharType="begin"/>
            </w:r>
            <w:r>
              <w:rPr>
                <w:noProof/>
                <w:webHidden/>
              </w:rPr>
              <w:instrText xml:space="preserve"> PAGEREF _Toc182423491 \h </w:instrText>
            </w:r>
            <w:r>
              <w:rPr>
                <w:noProof/>
                <w:webHidden/>
              </w:rPr>
            </w:r>
            <w:r>
              <w:rPr>
                <w:noProof/>
                <w:webHidden/>
              </w:rPr>
              <w:fldChar w:fldCharType="separate"/>
            </w:r>
            <w:r w:rsidR="005418FC">
              <w:rPr>
                <w:noProof/>
                <w:webHidden/>
              </w:rPr>
              <w:t>6</w:t>
            </w:r>
            <w:r>
              <w:rPr>
                <w:noProof/>
                <w:webHidden/>
              </w:rPr>
              <w:fldChar w:fldCharType="end"/>
            </w:r>
          </w:hyperlink>
        </w:p>
        <w:p w14:paraId="71AD56E6" w14:textId="4403B5E4" w:rsidR="002F06CD" w:rsidRDefault="002F06CD">
          <w:pPr>
            <w:pStyle w:val="Obsah1"/>
            <w:tabs>
              <w:tab w:val="left" w:pos="440"/>
              <w:tab w:val="right" w:leader="dot" w:pos="9062"/>
            </w:tabs>
            <w:rPr>
              <w:rFonts w:eastAsiaTheme="minorEastAsia"/>
              <w:noProof/>
              <w:sz w:val="24"/>
              <w:szCs w:val="24"/>
              <w:lang w:eastAsia="sk-SK"/>
            </w:rPr>
          </w:pPr>
          <w:hyperlink w:anchor="_Toc182423492" w:history="1">
            <w:r w:rsidRPr="005C4ABA">
              <w:rPr>
                <w:rStyle w:val="Hypertextovprepojenie"/>
                <w:noProof/>
              </w:rPr>
              <w:t>1</w:t>
            </w:r>
            <w:r>
              <w:rPr>
                <w:rFonts w:eastAsiaTheme="minorEastAsia"/>
                <w:noProof/>
                <w:sz w:val="24"/>
                <w:szCs w:val="24"/>
                <w:lang w:eastAsia="sk-SK"/>
              </w:rPr>
              <w:tab/>
            </w:r>
            <w:r w:rsidRPr="005C4ABA">
              <w:rPr>
                <w:rStyle w:val="Hypertextovprepojenie"/>
                <w:noProof/>
              </w:rPr>
              <w:t>Active Directory</w:t>
            </w:r>
            <w:r>
              <w:rPr>
                <w:noProof/>
                <w:webHidden/>
              </w:rPr>
              <w:tab/>
            </w:r>
            <w:r>
              <w:rPr>
                <w:noProof/>
                <w:webHidden/>
              </w:rPr>
              <w:fldChar w:fldCharType="begin"/>
            </w:r>
            <w:r>
              <w:rPr>
                <w:noProof/>
                <w:webHidden/>
              </w:rPr>
              <w:instrText xml:space="preserve"> PAGEREF _Toc182423492 \h </w:instrText>
            </w:r>
            <w:r>
              <w:rPr>
                <w:noProof/>
                <w:webHidden/>
              </w:rPr>
            </w:r>
            <w:r>
              <w:rPr>
                <w:noProof/>
                <w:webHidden/>
              </w:rPr>
              <w:fldChar w:fldCharType="separate"/>
            </w:r>
            <w:r w:rsidR="005418FC">
              <w:rPr>
                <w:noProof/>
                <w:webHidden/>
              </w:rPr>
              <w:t>8</w:t>
            </w:r>
            <w:r>
              <w:rPr>
                <w:noProof/>
                <w:webHidden/>
              </w:rPr>
              <w:fldChar w:fldCharType="end"/>
            </w:r>
          </w:hyperlink>
        </w:p>
        <w:p w14:paraId="21EBA640" w14:textId="24B05F0B" w:rsidR="002F06CD" w:rsidRDefault="002F06CD">
          <w:pPr>
            <w:pStyle w:val="Obsah1"/>
            <w:tabs>
              <w:tab w:val="left" w:pos="440"/>
              <w:tab w:val="right" w:leader="dot" w:pos="9062"/>
            </w:tabs>
            <w:rPr>
              <w:rFonts w:eastAsiaTheme="minorEastAsia"/>
              <w:noProof/>
              <w:sz w:val="24"/>
              <w:szCs w:val="24"/>
              <w:lang w:eastAsia="sk-SK"/>
            </w:rPr>
          </w:pPr>
          <w:hyperlink w:anchor="_Toc182423493" w:history="1">
            <w:r w:rsidRPr="005C4ABA">
              <w:rPr>
                <w:rStyle w:val="Hypertextovprepojenie"/>
                <w:noProof/>
              </w:rPr>
              <w:t>2</w:t>
            </w:r>
            <w:r>
              <w:rPr>
                <w:rFonts w:eastAsiaTheme="minorEastAsia"/>
                <w:noProof/>
                <w:sz w:val="24"/>
                <w:szCs w:val="24"/>
                <w:lang w:eastAsia="sk-SK"/>
              </w:rPr>
              <w:tab/>
            </w:r>
            <w:r w:rsidRPr="005C4ABA">
              <w:rPr>
                <w:rStyle w:val="Hypertextovprepojenie"/>
                <w:noProof/>
              </w:rPr>
              <w:t>Príprava serverov na inštaláciu role Active Directory</w:t>
            </w:r>
            <w:r>
              <w:rPr>
                <w:noProof/>
                <w:webHidden/>
              </w:rPr>
              <w:tab/>
            </w:r>
            <w:r>
              <w:rPr>
                <w:noProof/>
                <w:webHidden/>
              </w:rPr>
              <w:fldChar w:fldCharType="begin"/>
            </w:r>
            <w:r>
              <w:rPr>
                <w:noProof/>
                <w:webHidden/>
              </w:rPr>
              <w:instrText xml:space="preserve"> PAGEREF _Toc182423493 \h </w:instrText>
            </w:r>
            <w:r>
              <w:rPr>
                <w:noProof/>
                <w:webHidden/>
              </w:rPr>
            </w:r>
            <w:r>
              <w:rPr>
                <w:noProof/>
                <w:webHidden/>
              </w:rPr>
              <w:fldChar w:fldCharType="separate"/>
            </w:r>
            <w:r w:rsidR="005418FC">
              <w:rPr>
                <w:noProof/>
                <w:webHidden/>
              </w:rPr>
              <w:t>11</w:t>
            </w:r>
            <w:r>
              <w:rPr>
                <w:noProof/>
                <w:webHidden/>
              </w:rPr>
              <w:fldChar w:fldCharType="end"/>
            </w:r>
          </w:hyperlink>
        </w:p>
        <w:p w14:paraId="68559FEB" w14:textId="7B2DC5D1" w:rsidR="002F06CD" w:rsidRDefault="002F06CD">
          <w:pPr>
            <w:pStyle w:val="Obsah2"/>
            <w:tabs>
              <w:tab w:val="left" w:pos="960"/>
              <w:tab w:val="right" w:leader="dot" w:pos="9062"/>
            </w:tabs>
            <w:rPr>
              <w:rFonts w:eastAsiaTheme="minorEastAsia"/>
              <w:noProof/>
              <w:sz w:val="24"/>
              <w:szCs w:val="24"/>
              <w:lang w:eastAsia="sk-SK"/>
            </w:rPr>
          </w:pPr>
          <w:hyperlink w:anchor="_Toc182423494" w:history="1">
            <w:r w:rsidRPr="005C4ABA">
              <w:rPr>
                <w:rStyle w:val="Hypertextovprepojenie"/>
                <w:noProof/>
              </w:rPr>
              <w:t>2.1</w:t>
            </w:r>
            <w:r>
              <w:rPr>
                <w:rFonts w:eastAsiaTheme="minorEastAsia"/>
                <w:noProof/>
                <w:sz w:val="24"/>
                <w:szCs w:val="24"/>
                <w:lang w:eastAsia="sk-SK"/>
              </w:rPr>
              <w:tab/>
            </w:r>
            <w:r w:rsidRPr="005C4ABA">
              <w:rPr>
                <w:rStyle w:val="Hypertextovprepojenie"/>
                <w:noProof/>
              </w:rPr>
              <w:t>Zmena hesla pre administrátora</w:t>
            </w:r>
            <w:r>
              <w:rPr>
                <w:noProof/>
                <w:webHidden/>
              </w:rPr>
              <w:tab/>
            </w:r>
            <w:r>
              <w:rPr>
                <w:noProof/>
                <w:webHidden/>
              </w:rPr>
              <w:fldChar w:fldCharType="begin"/>
            </w:r>
            <w:r>
              <w:rPr>
                <w:noProof/>
                <w:webHidden/>
              </w:rPr>
              <w:instrText xml:space="preserve"> PAGEREF _Toc182423494 \h </w:instrText>
            </w:r>
            <w:r>
              <w:rPr>
                <w:noProof/>
                <w:webHidden/>
              </w:rPr>
            </w:r>
            <w:r>
              <w:rPr>
                <w:noProof/>
                <w:webHidden/>
              </w:rPr>
              <w:fldChar w:fldCharType="separate"/>
            </w:r>
            <w:r w:rsidR="005418FC">
              <w:rPr>
                <w:noProof/>
                <w:webHidden/>
              </w:rPr>
              <w:t>11</w:t>
            </w:r>
            <w:r>
              <w:rPr>
                <w:noProof/>
                <w:webHidden/>
              </w:rPr>
              <w:fldChar w:fldCharType="end"/>
            </w:r>
          </w:hyperlink>
        </w:p>
        <w:p w14:paraId="37E4DCD4" w14:textId="0A8D1C9B" w:rsidR="002F06CD" w:rsidRDefault="002F06CD">
          <w:pPr>
            <w:pStyle w:val="Obsah3"/>
            <w:tabs>
              <w:tab w:val="left" w:pos="1200"/>
              <w:tab w:val="right" w:leader="dot" w:pos="9062"/>
            </w:tabs>
            <w:rPr>
              <w:rFonts w:eastAsiaTheme="minorEastAsia"/>
              <w:noProof/>
              <w:sz w:val="24"/>
              <w:szCs w:val="24"/>
              <w:lang w:eastAsia="sk-SK"/>
            </w:rPr>
          </w:pPr>
          <w:hyperlink w:anchor="_Toc182423495" w:history="1">
            <w:r w:rsidRPr="005C4ABA">
              <w:rPr>
                <w:rStyle w:val="Hypertextovprepojenie"/>
                <w:noProof/>
              </w:rPr>
              <w:t>2.1.1</w:t>
            </w:r>
            <w:r>
              <w:rPr>
                <w:rFonts w:eastAsiaTheme="minorEastAsia"/>
                <w:noProof/>
                <w:sz w:val="24"/>
                <w:szCs w:val="24"/>
                <w:lang w:eastAsia="sk-SK"/>
              </w:rPr>
              <w:tab/>
            </w:r>
            <w:r w:rsidRPr="005C4ABA">
              <w:rPr>
                <w:rStyle w:val="Hypertextovprepojenie"/>
                <w:noProof/>
              </w:rPr>
              <w:t>Zmena hesla pomocou GUI</w:t>
            </w:r>
            <w:r>
              <w:rPr>
                <w:noProof/>
                <w:webHidden/>
              </w:rPr>
              <w:tab/>
            </w:r>
            <w:r>
              <w:rPr>
                <w:noProof/>
                <w:webHidden/>
              </w:rPr>
              <w:fldChar w:fldCharType="begin"/>
            </w:r>
            <w:r>
              <w:rPr>
                <w:noProof/>
                <w:webHidden/>
              </w:rPr>
              <w:instrText xml:space="preserve"> PAGEREF _Toc182423495 \h </w:instrText>
            </w:r>
            <w:r>
              <w:rPr>
                <w:noProof/>
                <w:webHidden/>
              </w:rPr>
            </w:r>
            <w:r>
              <w:rPr>
                <w:noProof/>
                <w:webHidden/>
              </w:rPr>
              <w:fldChar w:fldCharType="separate"/>
            </w:r>
            <w:r w:rsidR="005418FC">
              <w:rPr>
                <w:noProof/>
                <w:webHidden/>
              </w:rPr>
              <w:t>11</w:t>
            </w:r>
            <w:r>
              <w:rPr>
                <w:noProof/>
                <w:webHidden/>
              </w:rPr>
              <w:fldChar w:fldCharType="end"/>
            </w:r>
          </w:hyperlink>
        </w:p>
        <w:p w14:paraId="61F87E6A" w14:textId="248FC035" w:rsidR="002F06CD" w:rsidRDefault="002F06CD">
          <w:pPr>
            <w:pStyle w:val="Obsah3"/>
            <w:tabs>
              <w:tab w:val="left" w:pos="1200"/>
              <w:tab w:val="right" w:leader="dot" w:pos="9062"/>
            </w:tabs>
            <w:rPr>
              <w:rFonts w:eastAsiaTheme="minorEastAsia"/>
              <w:noProof/>
              <w:sz w:val="24"/>
              <w:szCs w:val="24"/>
              <w:lang w:eastAsia="sk-SK"/>
            </w:rPr>
          </w:pPr>
          <w:hyperlink w:anchor="_Toc182423496" w:history="1">
            <w:r w:rsidRPr="005C4ABA">
              <w:rPr>
                <w:rStyle w:val="Hypertextovprepojenie"/>
                <w:noProof/>
              </w:rPr>
              <w:t>2.1.2</w:t>
            </w:r>
            <w:r>
              <w:rPr>
                <w:rFonts w:eastAsiaTheme="minorEastAsia"/>
                <w:noProof/>
                <w:sz w:val="24"/>
                <w:szCs w:val="24"/>
                <w:lang w:eastAsia="sk-SK"/>
              </w:rPr>
              <w:tab/>
            </w:r>
            <w:r w:rsidRPr="005C4ABA">
              <w:rPr>
                <w:rStyle w:val="Hypertextovprepojenie"/>
                <w:noProof/>
              </w:rPr>
              <w:t>Zmena hesla bez GUI</w:t>
            </w:r>
            <w:r>
              <w:rPr>
                <w:noProof/>
                <w:webHidden/>
              </w:rPr>
              <w:tab/>
            </w:r>
            <w:r>
              <w:rPr>
                <w:noProof/>
                <w:webHidden/>
              </w:rPr>
              <w:fldChar w:fldCharType="begin"/>
            </w:r>
            <w:r>
              <w:rPr>
                <w:noProof/>
                <w:webHidden/>
              </w:rPr>
              <w:instrText xml:space="preserve"> PAGEREF _Toc182423496 \h </w:instrText>
            </w:r>
            <w:r>
              <w:rPr>
                <w:noProof/>
                <w:webHidden/>
              </w:rPr>
            </w:r>
            <w:r>
              <w:rPr>
                <w:noProof/>
                <w:webHidden/>
              </w:rPr>
              <w:fldChar w:fldCharType="separate"/>
            </w:r>
            <w:r w:rsidR="005418FC">
              <w:rPr>
                <w:noProof/>
                <w:webHidden/>
              </w:rPr>
              <w:t>17</w:t>
            </w:r>
            <w:r>
              <w:rPr>
                <w:noProof/>
                <w:webHidden/>
              </w:rPr>
              <w:fldChar w:fldCharType="end"/>
            </w:r>
          </w:hyperlink>
        </w:p>
        <w:p w14:paraId="15169AB4" w14:textId="17AC8AF6" w:rsidR="002F06CD" w:rsidRDefault="002F06CD">
          <w:pPr>
            <w:pStyle w:val="Obsah2"/>
            <w:tabs>
              <w:tab w:val="left" w:pos="960"/>
              <w:tab w:val="right" w:leader="dot" w:pos="9062"/>
            </w:tabs>
            <w:rPr>
              <w:rFonts w:eastAsiaTheme="minorEastAsia"/>
              <w:noProof/>
              <w:sz w:val="24"/>
              <w:szCs w:val="24"/>
              <w:lang w:eastAsia="sk-SK"/>
            </w:rPr>
          </w:pPr>
          <w:hyperlink w:anchor="_Toc182423497" w:history="1">
            <w:r w:rsidRPr="005C4ABA">
              <w:rPr>
                <w:rStyle w:val="Hypertextovprepojenie"/>
                <w:noProof/>
              </w:rPr>
              <w:t>2.2</w:t>
            </w:r>
            <w:r>
              <w:rPr>
                <w:rFonts w:eastAsiaTheme="minorEastAsia"/>
                <w:noProof/>
                <w:sz w:val="24"/>
                <w:szCs w:val="24"/>
                <w:lang w:eastAsia="sk-SK"/>
              </w:rPr>
              <w:tab/>
            </w:r>
            <w:r w:rsidRPr="005C4ABA">
              <w:rPr>
                <w:rStyle w:val="Hypertextovprepojenie"/>
                <w:noProof/>
              </w:rPr>
              <w:t>Nastavenie statickej IP adresy</w:t>
            </w:r>
            <w:r>
              <w:rPr>
                <w:noProof/>
                <w:webHidden/>
              </w:rPr>
              <w:tab/>
            </w:r>
            <w:r>
              <w:rPr>
                <w:noProof/>
                <w:webHidden/>
              </w:rPr>
              <w:fldChar w:fldCharType="begin"/>
            </w:r>
            <w:r>
              <w:rPr>
                <w:noProof/>
                <w:webHidden/>
              </w:rPr>
              <w:instrText xml:space="preserve"> PAGEREF _Toc182423497 \h </w:instrText>
            </w:r>
            <w:r>
              <w:rPr>
                <w:noProof/>
                <w:webHidden/>
              </w:rPr>
            </w:r>
            <w:r>
              <w:rPr>
                <w:noProof/>
                <w:webHidden/>
              </w:rPr>
              <w:fldChar w:fldCharType="separate"/>
            </w:r>
            <w:r w:rsidR="005418FC">
              <w:rPr>
                <w:noProof/>
                <w:webHidden/>
              </w:rPr>
              <w:t>20</w:t>
            </w:r>
            <w:r>
              <w:rPr>
                <w:noProof/>
                <w:webHidden/>
              </w:rPr>
              <w:fldChar w:fldCharType="end"/>
            </w:r>
          </w:hyperlink>
        </w:p>
        <w:p w14:paraId="1F3997FA" w14:textId="4880DC44" w:rsidR="002F06CD" w:rsidRDefault="002F06CD">
          <w:pPr>
            <w:pStyle w:val="Obsah3"/>
            <w:tabs>
              <w:tab w:val="left" w:pos="1200"/>
              <w:tab w:val="right" w:leader="dot" w:pos="9062"/>
            </w:tabs>
            <w:rPr>
              <w:rFonts w:eastAsiaTheme="minorEastAsia"/>
              <w:noProof/>
              <w:sz w:val="24"/>
              <w:szCs w:val="24"/>
              <w:lang w:eastAsia="sk-SK"/>
            </w:rPr>
          </w:pPr>
          <w:hyperlink w:anchor="_Toc182423498" w:history="1">
            <w:r w:rsidRPr="005C4ABA">
              <w:rPr>
                <w:rStyle w:val="Hypertextovprepojenie"/>
                <w:noProof/>
              </w:rPr>
              <w:t>2.2.1</w:t>
            </w:r>
            <w:r>
              <w:rPr>
                <w:rFonts w:eastAsiaTheme="minorEastAsia"/>
                <w:noProof/>
                <w:sz w:val="24"/>
                <w:szCs w:val="24"/>
                <w:lang w:eastAsia="sk-SK"/>
              </w:rPr>
              <w:tab/>
            </w:r>
            <w:r w:rsidRPr="005C4ABA">
              <w:rPr>
                <w:rStyle w:val="Hypertextovprepojenie"/>
                <w:noProof/>
              </w:rPr>
              <w:t>Nastavenie statickej IP adresy pomocou GUI</w:t>
            </w:r>
            <w:r>
              <w:rPr>
                <w:noProof/>
                <w:webHidden/>
              </w:rPr>
              <w:tab/>
            </w:r>
            <w:r>
              <w:rPr>
                <w:noProof/>
                <w:webHidden/>
              </w:rPr>
              <w:fldChar w:fldCharType="begin"/>
            </w:r>
            <w:r>
              <w:rPr>
                <w:noProof/>
                <w:webHidden/>
              </w:rPr>
              <w:instrText xml:space="preserve"> PAGEREF _Toc182423498 \h </w:instrText>
            </w:r>
            <w:r>
              <w:rPr>
                <w:noProof/>
                <w:webHidden/>
              </w:rPr>
            </w:r>
            <w:r>
              <w:rPr>
                <w:noProof/>
                <w:webHidden/>
              </w:rPr>
              <w:fldChar w:fldCharType="separate"/>
            </w:r>
            <w:r w:rsidR="005418FC">
              <w:rPr>
                <w:noProof/>
                <w:webHidden/>
              </w:rPr>
              <w:t>20</w:t>
            </w:r>
            <w:r>
              <w:rPr>
                <w:noProof/>
                <w:webHidden/>
              </w:rPr>
              <w:fldChar w:fldCharType="end"/>
            </w:r>
          </w:hyperlink>
        </w:p>
        <w:p w14:paraId="7F880837" w14:textId="1294D8A9" w:rsidR="002F06CD" w:rsidRDefault="002F06CD">
          <w:pPr>
            <w:pStyle w:val="Obsah3"/>
            <w:tabs>
              <w:tab w:val="left" w:pos="1200"/>
              <w:tab w:val="right" w:leader="dot" w:pos="9062"/>
            </w:tabs>
            <w:rPr>
              <w:rFonts w:eastAsiaTheme="minorEastAsia"/>
              <w:noProof/>
              <w:sz w:val="24"/>
              <w:szCs w:val="24"/>
              <w:lang w:eastAsia="sk-SK"/>
            </w:rPr>
          </w:pPr>
          <w:hyperlink w:anchor="_Toc182423499" w:history="1">
            <w:r w:rsidRPr="005C4ABA">
              <w:rPr>
                <w:rStyle w:val="Hypertextovprepojenie"/>
                <w:noProof/>
              </w:rPr>
              <w:t>2.2.2</w:t>
            </w:r>
            <w:r>
              <w:rPr>
                <w:rFonts w:eastAsiaTheme="minorEastAsia"/>
                <w:noProof/>
                <w:sz w:val="24"/>
                <w:szCs w:val="24"/>
                <w:lang w:eastAsia="sk-SK"/>
              </w:rPr>
              <w:tab/>
            </w:r>
            <w:r w:rsidRPr="005C4ABA">
              <w:rPr>
                <w:rStyle w:val="Hypertextovprepojenie"/>
                <w:noProof/>
              </w:rPr>
              <w:t>Nastavenie statickej IP adresy bez GUI</w:t>
            </w:r>
            <w:r>
              <w:rPr>
                <w:noProof/>
                <w:webHidden/>
              </w:rPr>
              <w:tab/>
            </w:r>
            <w:r>
              <w:rPr>
                <w:noProof/>
                <w:webHidden/>
              </w:rPr>
              <w:fldChar w:fldCharType="begin"/>
            </w:r>
            <w:r>
              <w:rPr>
                <w:noProof/>
                <w:webHidden/>
              </w:rPr>
              <w:instrText xml:space="preserve"> PAGEREF _Toc182423499 \h </w:instrText>
            </w:r>
            <w:r>
              <w:rPr>
                <w:noProof/>
                <w:webHidden/>
              </w:rPr>
            </w:r>
            <w:r>
              <w:rPr>
                <w:noProof/>
                <w:webHidden/>
              </w:rPr>
              <w:fldChar w:fldCharType="separate"/>
            </w:r>
            <w:r w:rsidR="005418FC">
              <w:rPr>
                <w:noProof/>
                <w:webHidden/>
              </w:rPr>
              <w:t>25</w:t>
            </w:r>
            <w:r>
              <w:rPr>
                <w:noProof/>
                <w:webHidden/>
              </w:rPr>
              <w:fldChar w:fldCharType="end"/>
            </w:r>
          </w:hyperlink>
        </w:p>
        <w:p w14:paraId="20B0213D" w14:textId="41AD865D" w:rsidR="002F06CD" w:rsidRDefault="002F06CD">
          <w:pPr>
            <w:pStyle w:val="Obsah2"/>
            <w:tabs>
              <w:tab w:val="left" w:pos="960"/>
              <w:tab w:val="right" w:leader="dot" w:pos="9062"/>
            </w:tabs>
            <w:rPr>
              <w:rFonts w:eastAsiaTheme="minorEastAsia"/>
              <w:noProof/>
              <w:sz w:val="24"/>
              <w:szCs w:val="24"/>
              <w:lang w:eastAsia="sk-SK"/>
            </w:rPr>
          </w:pPr>
          <w:hyperlink w:anchor="_Toc182423500" w:history="1">
            <w:r w:rsidRPr="005C4ABA">
              <w:rPr>
                <w:rStyle w:val="Hypertextovprepojenie"/>
                <w:noProof/>
              </w:rPr>
              <w:t>2.3</w:t>
            </w:r>
            <w:r>
              <w:rPr>
                <w:rFonts w:eastAsiaTheme="minorEastAsia"/>
                <w:noProof/>
                <w:sz w:val="24"/>
                <w:szCs w:val="24"/>
                <w:lang w:eastAsia="sk-SK"/>
              </w:rPr>
              <w:tab/>
            </w:r>
            <w:r w:rsidRPr="005C4ABA">
              <w:rPr>
                <w:rStyle w:val="Hypertextovprepojenie"/>
                <w:noProof/>
              </w:rPr>
              <w:t>Premenovanie servera</w:t>
            </w:r>
            <w:r>
              <w:rPr>
                <w:noProof/>
                <w:webHidden/>
              </w:rPr>
              <w:tab/>
            </w:r>
            <w:r>
              <w:rPr>
                <w:noProof/>
                <w:webHidden/>
              </w:rPr>
              <w:fldChar w:fldCharType="begin"/>
            </w:r>
            <w:r>
              <w:rPr>
                <w:noProof/>
                <w:webHidden/>
              </w:rPr>
              <w:instrText xml:space="preserve"> PAGEREF _Toc182423500 \h </w:instrText>
            </w:r>
            <w:r>
              <w:rPr>
                <w:noProof/>
                <w:webHidden/>
              </w:rPr>
            </w:r>
            <w:r>
              <w:rPr>
                <w:noProof/>
                <w:webHidden/>
              </w:rPr>
              <w:fldChar w:fldCharType="separate"/>
            </w:r>
            <w:r w:rsidR="005418FC">
              <w:rPr>
                <w:noProof/>
                <w:webHidden/>
              </w:rPr>
              <w:t>30</w:t>
            </w:r>
            <w:r>
              <w:rPr>
                <w:noProof/>
                <w:webHidden/>
              </w:rPr>
              <w:fldChar w:fldCharType="end"/>
            </w:r>
          </w:hyperlink>
        </w:p>
        <w:p w14:paraId="1FF7F35C" w14:textId="11CE6A3C" w:rsidR="002F06CD" w:rsidRDefault="002F06CD">
          <w:pPr>
            <w:pStyle w:val="Obsah3"/>
            <w:tabs>
              <w:tab w:val="left" w:pos="1200"/>
              <w:tab w:val="right" w:leader="dot" w:pos="9062"/>
            </w:tabs>
            <w:rPr>
              <w:rFonts w:eastAsiaTheme="minorEastAsia"/>
              <w:noProof/>
              <w:sz w:val="24"/>
              <w:szCs w:val="24"/>
              <w:lang w:eastAsia="sk-SK"/>
            </w:rPr>
          </w:pPr>
          <w:hyperlink w:anchor="_Toc182423501" w:history="1">
            <w:r w:rsidRPr="005C4ABA">
              <w:rPr>
                <w:rStyle w:val="Hypertextovprepojenie"/>
                <w:noProof/>
              </w:rPr>
              <w:t>2.3.1</w:t>
            </w:r>
            <w:r>
              <w:rPr>
                <w:rFonts w:eastAsiaTheme="minorEastAsia"/>
                <w:noProof/>
                <w:sz w:val="24"/>
                <w:szCs w:val="24"/>
                <w:lang w:eastAsia="sk-SK"/>
              </w:rPr>
              <w:tab/>
            </w:r>
            <w:r w:rsidRPr="005C4ABA">
              <w:rPr>
                <w:rStyle w:val="Hypertextovprepojenie"/>
                <w:noProof/>
              </w:rPr>
              <w:t>Premenovanie servera pomocou GUI</w:t>
            </w:r>
            <w:r>
              <w:rPr>
                <w:noProof/>
                <w:webHidden/>
              </w:rPr>
              <w:tab/>
            </w:r>
            <w:r>
              <w:rPr>
                <w:noProof/>
                <w:webHidden/>
              </w:rPr>
              <w:fldChar w:fldCharType="begin"/>
            </w:r>
            <w:r>
              <w:rPr>
                <w:noProof/>
                <w:webHidden/>
              </w:rPr>
              <w:instrText xml:space="preserve"> PAGEREF _Toc182423501 \h </w:instrText>
            </w:r>
            <w:r>
              <w:rPr>
                <w:noProof/>
                <w:webHidden/>
              </w:rPr>
            </w:r>
            <w:r>
              <w:rPr>
                <w:noProof/>
                <w:webHidden/>
              </w:rPr>
              <w:fldChar w:fldCharType="separate"/>
            </w:r>
            <w:r w:rsidR="005418FC">
              <w:rPr>
                <w:noProof/>
                <w:webHidden/>
              </w:rPr>
              <w:t>30</w:t>
            </w:r>
            <w:r>
              <w:rPr>
                <w:noProof/>
                <w:webHidden/>
              </w:rPr>
              <w:fldChar w:fldCharType="end"/>
            </w:r>
          </w:hyperlink>
        </w:p>
        <w:p w14:paraId="063FCDDE" w14:textId="21FEBA2B" w:rsidR="002F06CD" w:rsidRDefault="002F06CD">
          <w:pPr>
            <w:pStyle w:val="Obsah3"/>
            <w:tabs>
              <w:tab w:val="left" w:pos="1200"/>
              <w:tab w:val="right" w:leader="dot" w:pos="9062"/>
            </w:tabs>
            <w:rPr>
              <w:rFonts w:eastAsiaTheme="minorEastAsia"/>
              <w:noProof/>
              <w:sz w:val="24"/>
              <w:szCs w:val="24"/>
              <w:lang w:eastAsia="sk-SK"/>
            </w:rPr>
          </w:pPr>
          <w:hyperlink w:anchor="_Toc182423502" w:history="1">
            <w:r w:rsidRPr="005C4ABA">
              <w:rPr>
                <w:rStyle w:val="Hypertextovprepojenie"/>
                <w:noProof/>
              </w:rPr>
              <w:t>2.3.2</w:t>
            </w:r>
            <w:r>
              <w:rPr>
                <w:rFonts w:eastAsiaTheme="minorEastAsia"/>
                <w:noProof/>
                <w:sz w:val="24"/>
                <w:szCs w:val="24"/>
                <w:lang w:eastAsia="sk-SK"/>
              </w:rPr>
              <w:tab/>
            </w:r>
            <w:r w:rsidRPr="005C4ABA">
              <w:rPr>
                <w:rStyle w:val="Hypertextovprepojenie"/>
                <w:noProof/>
              </w:rPr>
              <w:t>Premenovanie servera bez GUI</w:t>
            </w:r>
            <w:r>
              <w:rPr>
                <w:noProof/>
                <w:webHidden/>
              </w:rPr>
              <w:tab/>
            </w:r>
            <w:r>
              <w:rPr>
                <w:noProof/>
                <w:webHidden/>
              </w:rPr>
              <w:fldChar w:fldCharType="begin"/>
            </w:r>
            <w:r>
              <w:rPr>
                <w:noProof/>
                <w:webHidden/>
              </w:rPr>
              <w:instrText xml:space="preserve"> PAGEREF _Toc182423502 \h </w:instrText>
            </w:r>
            <w:r>
              <w:rPr>
                <w:noProof/>
                <w:webHidden/>
              </w:rPr>
            </w:r>
            <w:r>
              <w:rPr>
                <w:noProof/>
                <w:webHidden/>
              </w:rPr>
              <w:fldChar w:fldCharType="separate"/>
            </w:r>
            <w:r w:rsidR="005418FC">
              <w:rPr>
                <w:noProof/>
                <w:webHidden/>
              </w:rPr>
              <w:t>34</w:t>
            </w:r>
            <w:r>
              <w:rPr>
                <w:noProof/>
                <w:webHidden/>
              </w:rPr>
              <w:fldChar w:fldCharType="end"/>
            </w:r>
          </w:hyperlink>
        </w:p>
        <w:p w14:paraId="58C96F06" w14:textId="535897C4" w:rsidR="002F06CD" w:rsidRDefault="002F06CD">
          <w:pPr>
            <w:pStyle w:val="Obsah2"/>
            <w:tabs>
              <w:tab w:val="left" w:pos="960"/>
              <w:tab w:val="right" w:leader="dot" w:pos="9062"/>
            </w:tabs>
            <w:rPr>
              <w:rFonts w:eastAsiaTheme="minorEastAsia"/>
              <w:noProof/>
              <w:sz w:val="24"/>
              <w:szCs w:val="24"/>
              <w:lang w:eastAsia="sk-SK"/>
            </w:rPr>
          </w:pPr>
          <w:hyperlink w:anchor="_Toc182423503" w:history="1">
            <w:r w:rsidRPr="005C4ABA">
              <w:rPr>
                <w:rStyle w:val="Hypertextovprepojenie"/>
                <w:noProof/>
              </w:rPr>
              <w:t>2.4</w:t>
            </w:r>
            <w:r>
              <w:rPr>
                <w:rFonts w:eastAsiaTheme="minorEastAsia"/>
                <w:noProof/>
                <w:sz w:val="24"/>
                <w:szCs w:val="24"/>
                <w:lang w:eastAsia="sk-SK"/>
              </w:rPr>
              <w:tab/>
            </w:r>
            <w:r w:rsidRPr="005C4ABA">
              <w:rPr>
                <w:rStyle w:val="Hypertextovprepojenie"/>
                <w:noProof/>
              </w:rPr>
              <w:t>Povolenie odpovedať na ICMP pakety</w:t>
            </w:r>
            <w:r>
              <w:rPr>
                <w:noProof/>
                <w:webHidden/>
              </w:rPr>
              <w:tab/>
            </w:r>
            <w:r>
              <w:rPr>
                <w:noProof/>
                <w:webHidden/>
              </w:rPr>
              <w:fldChar w:fldCharType="begin"/>
            </w:r>
            <w:r>
              <w:rPr>
                <w:noProof/>
                <w:webHidden/>
              </w:rPr>
              <w:instrText xml:space="preserve"> PAGEREF _Toc182423503 \h </w:instrText>
            </w:r>
            <w:r>
              <w:rPr>
                <w:noProof/>
                <w:webHidden/>
              </w:rPr>
            </w:r>
            <w:r>
              <w:rPr>
                <w:noProof/>
                <w:webHidden/>
              </w:rPr>
              <w:fldChar w:fldCharType="separate"/>
            </w:r>
            <w:r w:rsidR="005418FC">
              <w:rPr>
                <w:noProof/>
                <w:webHidden/>
              </w:rPr>
              <w:t>37</w:t>
            </w:r>
            <w:r>
              <w:rPr>
                <w:noProof/>
                <w:webHidden/>
              </w:rPr>
              <w:fldChar w:fldCharType="end"/>
            </w:r>
          </w:hyperlink>
        </w:p>
        <w:p w14:paraId="42B52DEB" w14:textId="3DC5489A" w:rsidR="002F06CD" w:rsidRDefault="002F06CD">
          <w:pPr>
            <w:pStyle w:val="Obsah3"/>
            <w:tabs>
              <w:tab w:val="left" w:pos="1200"/>
              <w:tab w:val="right" w:leader="dot" w:pos="9062"/>
            </w:tabs>
            <w:rPr>
              <w:rFonts w:eastAsiaTheme="minorEastAsia"/>
              <w:noProof/>
              <w:sz w:val="24"/>
              <w:szCs w:val="24"/>
              <w:lang w:eastAsia="sk-SK"/>
            </w:rPr>
          </w:pPr>
          <w:hyperlink w:anchor="_Toc182423504" w:history="1">
            <w:r w:rsidRPr="005C4ABA">
              <w:rPr>
                <w:rStyle w:val="Hypertextovprepojenie"/>
                <w:noProof/>
              </w:rPr>
              <w:t>2.4.1</w:t>
            </w:r>
            <w:r>
              <w:rPr>
                <w:rFonts w:eastAsiaTheme="minorEastAsia"/>
                <w:noProof/>
                <w:sz w:val="24"/>
                <w:szCs w:val="24"/>
                <w:lang w:eastAsia="sk-SK"/>
              </w:rPr>
              <w:tab/>
            </w:r>
            <w:r w:rsidRPr="005C4ABA">
              <w:rPr>
                <w:rStyle w:val="Hypertextovprepojenie"/>
                <w:noProof/>
              </w:rPr>
              <w:t>Nastavenie povolenia odpovedí ICMP pomocou GUI</w:t>
            </w:r>
            <w:r>
              <w:rPr>
                <w:noProof/>
                <w:webHidden/>
              </w:rPr>
              <w:tab/>
            </w:r>
            <w:r>
              <w:rPr>
                <w:noProof/>
                <w:webHidden/>
              </w:rPr>
              <w:fldChar w:fldCharType="begin"/>
            </w:r>
            <w:r>
              <w:rPr>
                <w:noProof/>
                <w:webHidden/>
              </w:rPr>
              <w:instrText xml:space="preserve"> PAGEREF _Toc182423504 \h </w:instrText>
            </w:r>
            <w:r>
              <w:rPr>
                <w:noProof/>
                <w:webHidden/>
              </w:rPr>
            </w:r>
            <w:r>
              <w:rPr>
                <w:noProof/>
                <w:webHidden/>
              </w:rPr>
              <w:fldChar w:fldCharType="separate"/>
            </w:r>
            <w:r w:rsidR="005418FC">
              <w:rPr>
                <w:noProof/>
                <w:webHidden/>
              </w:rPr>
              <w:t>37</w:t>
            </w:r>
            <w:r>
              <w:rPr>
                <w:noProof/>
                <w:webHidden/>
              </w:rPr>
              <w:fldChar w:fldCharType="end"/>
            </w:r>
          </w:hyperlink>
        </w:p>
        <w:p w14:paraId="3BAF6A10" w14:textId="28E6E38A" w:rsidR="002F06CD" w:rsidRDefault="002F06CD">
          <w:pPr>
            <w:pStyle w:val="Obsah3"/>
            <w:tabs>
              <w:tab w:val="left" w:pos="1200"/>
              <w:tab w:val="right" w:leader="dot" w:pos="9062"/>
            </w:tabs>
            <w:rPr>
              <w:rFonts w:eastAsiaTheme="minorEastAsia"/>
              <w:noProof/>
              <w:sz w:val="24"/>
              <w:szCs w:val="24"/>
              <w:lang w:eastAsia="sk-SK"/>
            </w:rPr>
          </w:pPr>
          <w:hyperlink w:anchor="_Toc182423505" w:history="1">
            <w:r w:rsidRPr="005C4ABA">
              <w:rPr>
                <w:rStyle w:val="Hypertextovprepojenie"/>
                <w:noProof/>
              </w:rPr>
              <w:t>2.4.2</w:t>
            </w:r>
            <w:r>
              <w:rPr>
                <w:rFonts w:eastAsiaTheme="minorEastAsia"/>
                <w:noProof/>
                <w:sz w:val="24"/>
                <w:szCs w:val="24"/>
                <w:lang w:eastAsia="sk-SK"/>
              </w:rPr>
              <w:tab/>
            </w:r>
            <w:r w:rsidRPr="005C4ABA">
              <w:rPr>
                <w:rStyle w:val="Hypertextovprepojenie"/>
                <w:noProof/>
              </w:rPr>
              <w:t>Nastavenie povolenia odpovedí ICMP bez GUI</w:t>
            </w:r>
            <w:r>
              <w:rPr>
                <w:noProof/>
                <w:webHidden/>
              </w:rPr>
              <w:tab/>
            </w:r>
            <w:r>
              <w:rPr>
                <w:noProof/>
                <w:webHidden/>
              </w:rPr>
              <w:fldChar w:fldCharType="begin"/>
            </w:r>
            <w:r>
              <w:rPr>
                <w:noProof/>
                <w:webHidden/>
              </w:rPr>
              <w:instrText xml:space="preserve"> PAGEREF _Toc182423505 \h </w:instrText>
            </w:r>
            <w:r>
              <w:rPr>
                <w:noProof/>
                <w:webHidden/>
              </w:rPr>
            </w:r>
            <w:r>
              <w:rPr>
                <w:noProof/>
                <w:webHidden/>
              </w:rPr>
              <w:fldChar w:fldCharType="separate"/>
            </w:r>
            <w:r w:rsidR="005418FC">
              <w:rPr>
                <w:noProof/>
                <w:webHidden/>
              </w:rPr>
              <w:t>42</w:t>
            </w:r>
            <w:r>
              <w:rPr>
                <w:noProof/>
                <w:webHidden/>
              </w:rPr>
              <w:fldChar w:fldCharType="end"/>
            </w:r>
          </w:hyperlink>
        </w:p>
        <w:p w14:paraId="5384AB8C" w14:textId="5F35748B" w:rsidR="002F06CD" w:rsidRDefault="002F06CD">
          <w:pPr>
            <w:pStyle w:val="Obsah2"/>
            <w:tabs>
              <w:tab w:val="left" w:pos="960"/>
              <w:tab w:val="right" w:leader="dot" w:pos="9062"/>
            </w:tabs>
            <w:rPr>
              <w:rFonts w:eastAsiaTheme="minorEastAsia"/>
              <w:noProof/>
              <w:sz w:val="24"/>
              <w:szCs w:val="24"/>
              <w:lang w:eastAsia="sk-SK"/>
            </w:rPr>
          </w:pPr>
          <w:hyperlink w:anchor="_Toc182423506" w:history="1">
            <w:r w:rsidRPr="005C4ABA">
              <w:rPr>
                <w:rStyle w:val="Hypertextovprepojenie"/>
                <w:noProof/>
              </w:rPr>
              <w:t>2.5</w:t>
            </w:r>
            <w:r>
              <w:rPr>
                <w:rFonts w:eastAsiaTheme="minorEastAsia"/>
                <w:noProof/>
                <w:sz w:val="24"/>
                <w:szCs w:val="24"/>
                <w:lang w:eastAsia="sk-SK"/>
              </w:rPr>
              <w:tab/>
            </w:r>
            <w:r w:rsidRPr="005C4ABA">
              <w:rPr>
                <w:rStyle w:val="Hypertextovprepojenie"/>
                <w:noProof/>
              </w:rPr>
              <w:t>Povolenie vzdialenej plochy</w:t>
            </w:r>
            <w:r>
              <w:rPr>
                <w:noProof/>
                <w:webHidden/>
              </w:rPr>
              <w:tab/>
            </w:r>
            <w:r>
              <w:rPr>
                <w:noProof/>
                <w:webHidden/>
              </w:rPr>
              <w:fldChar w:fldCharType="begin"/>
            </w:r>
            <w:r>
              <w:rPr>
                <w:noProof/>
                <w:webHidden/>
              </w:rPr>
              <w:instrText xml:space="preserve"> PAGEREF _Toc182423506 \h </w:instrText>
            </w:r>
            <w:r>
              <w:rPr>
                <w:noProof/>
                <w:webHidden/>
              </w:rPr>
            </w:r>
            <w:r>
              <w:rPr>
                <w:noProof/>
                <w:webHidden/>
              </w:rPr>
              <w:fldChar w:fldCharType="separate"/>
            </w:r>
            <w:r w:rsidR="005418FC">
              <w:rPr>
                <w:noProof/>
                <w:webHidden/>
              </w:rPr>
              <w:t>47</w:t>
            </w:r>
            <w:r>
              <w:rPr>
                <w:noProof/>
                <w:webHidden/>
              </w:rPr>
              <w:fldChar w:fldCharType="end"/>
            </w:r>
          </w:hyperlink>
        </w:p>
        <w:p w14:paraId="23B5FB7E" w14:textId="3B80AB00" w:rsidR="002F06CD" w:rsidRDefault="002F06CD">
          <w:pPr>
            <w:pStyle w:val="Obsah3"/>
            <w:tabs>
              <w:tab w:val="left" w:pos="1200"/>
              <w:tab w:val="right" w:leader="dot" w:pos="9062"/>
            </w:tabs>
            <w:rPr>
              <w:rFonts w:eastAsiaTheme="minorEastAsia"/>
              <w:noProof/>
              <w:sz w:val="24"/>
              <w:szCs w:val="24"/>
              <w:lang w:eastAsia="sk-SK"/>
            </w:rPr>
          </w:pPr>
          <w:hyperlink w:anchor="_Toc182423507" w:history="1">
            <w:r w:rsidRPr="005C4ABA">
              <w:rPr>
                <w:rStyle w:val="Hypertextovprepojenie"/>
                <w:noProof/>
              </w:rPr>
              <w:t>2.5.1</w:t>
            </w:r>
            <w:r>
              <w:rPr>
                <w:rFonts w:eastAsiaTheme="minorEastAsia"/>
                <w:noProof/>
                <w:sz w:val="24"/>
                <w:szCs w:val="24"/>
                <w:lang w:eastAsia="sk-SK"/>
              </w:rPr>
              <w:tab/>
            </w:r>
            <w:r w:rsidRPr="005C4ABA">
              <w:rPr>
                <w:rStyle w:val="Hypertextovprepojenie"/>
                <w:noProof/>
              </w:rPr>
              <w:t>Nastavenie povolenia vzdialenej plochy pomocou GUI</w:t>
            </w:r>
            <w:r>
              <w:rPr>
                <w:noProof/>
                <w:webHidden/>
              </w:rPr>
              <w:tab/>
            </w:r>
            <w:r>
              <w:rPr>
                <w:noProof/>
                <w:webHidden/>
              </w:rPr>
              <w:fldChar w:fldCharType="begin"/>
            </w:r>
            <w:r>
              <w:rPr>
                <w:noProof/>
                <w:webHidden/>
              </w:rPr>
              <w:instrText xml:space="preserve"> PAGEREF _Toc182423507 \h </w:instrText>
            </w:r>
            <w:r>
              <w:rPr>
                <w:noProof/>
                <w:webHidden/>
              </w:rPr>
            </w:r>
            <w:r>
              <w:rPr>
                <w:noProof/>
                <w:webHidden/>
              </w:rPr>
              <w:fldChar w:fldCharType="separate"/>
            </w:r>
            <w:r w:rsidR="005418FC">
              <w:rPr>
                <w:noProof/>
                <w:webHidden/>
              </w:rPr>
              <w:t>47</w:t>
            </w:r>
            <w:r>
              <w:rPr>
                <w:noProof/>
                <w:webHidden/>
              </w:rPr>
              <w:fldChar w:fldCharType="end"/>
            </w:r>
          </w:hyperlink>
        </w:p>
        <w:p w14:paraId="177DDE41" w14:textId="1F22C682" w:rsidR="002F06CD" w:rsidRDefault="002F06CD">
          <w:pPr>
            <w:pStyle w:val="Obsah3"/>
            <w:tabs>
              <w:tab w:val="left" w:pos="1200"/>
              <w:tab w:val="right" w:leader="dot" w:pos="9062"/>
            </w:tabs>
            <w:rPr>
              <w:rFonts w:eastAsiaTheme="minorEastAsia"/>
              <w:noProof/>
              <w:sz w:val="24"/>
              <w:szCs w:val="24"/>
              <w:lang w:eastAsia="sk-SK"/>
            </w:rPr>
          </w:pPr>
          <w:hyperlink w:anchor="_Toc182423508" w:history="1">
            <w:r w:rsidRPr="005C4ABA">
              <w:rPr>
                <w:rStyle w:val="Hypertextovprepojenie"/>
                <w:noProof/>
              </w:rPr>
              <w:t>2.5.2</w:t>
            </w:r>
            <w:r>
              <w:rPr>
                <w:rFonts w:eastAsiaTheme="minorEastAsia"/>
                <w:noProof/>
                <w:sz w:val="24"/>
                <w:szCs w:val="24"/>
                <w:lang w:eastAsia="sk-SK"/>
              </w:rPr>
              <w:tab/>
            </w:r>
            <w:r w:rsidRPr="005C4ABA">
              <w:rPr>
                <w:rStyle w:val="Hypertextovprepojenie"/>
                <w:noProof/>
              </w:rPr>
              <w:t>Nastavenie povolenia vzdialenej plochy bez GUI</w:t>
            </w:r>
            <w:r>
              <w:rPr>
                <w:noProof/>
                <w:webHidden/>
              </w:rPr>
              <w:tab/>
            </w:r>
            <w:r>
              <w:rPr>
                <w:noProof/>
                <w:webHidden/>
              </w:rPr>
              <w:fldChar w:fldCharType="begin"/>
            </w:r>
            <w:r>
              <w:rPr>
                <w:noProof/>
                <w:webHidden/>
              </w:rPr>
              <w:instrText xml:space="preserve"> PAGEREF _Toc182423508 \h </w:instrText>
            </w:r>
            <w:r>
              <w:rPr>
                <w:noProof/>
                <w:webHidden/>
              </w:rPr>
            </w:r>
            <w:r>
              <w:rPr>
                <w:noProof/>
                <w:webHidden/>
              </w:rPr>
              <w:fldChar w:fldCharType="separate"/>
            </w:r>
            <w:r w:rsidR="005418FC">
              <w:rPr>
                <w:noProof/>
                <w:webHidden/>
              </w:rPr>
              <w:t>52</w:t>
            </w:r>
            <w:r>
              <w:rPr>
                <w:noProof/>
                <w:webHidden/>
              </w:rPr>
              <w:fldChar w:fldCharType="end"/>
            </w:r>
          </w:hyperlink>
        </w:p>
        <w:p w14:paraId="52C4100C" w14:textId="18021637" w:rsidR="002F06CD" w:rsidRDefault="002F06CD">
          <w:pPr>
            <w:pStyle w:val="Obsah1"/>
            <w:tabs>
              <w:tab w:val="left" w:pos="440"/>
              <w:tab w:val="right" w:leader="dot" w:pos="9062"/>
            </w:tabs>
            <w:rPr>
              <w:rFonts w:eastAsiaTheme="minorEastAsia"/>
              <w:noProof/>
              <w:sz w:val="24"/>
              <w:szCs w:val="24"/>
              <w:lang w:eastAsia="sk-SK"/>
            </w:rPr>
          </w:pPr>
          <w:hyperlink w:anchor="_Toc182423509" w:history="1">
            <w:r w:rsidRPr="005C4ABA">
              <w:rPr>
                <w:rStyle w:val="Hypertextovprepojenie"/>
                <w:noProof/>
              </w:rPr>
              <w:t>3</w:t>
            </w:r>
            <w:r>
              <w:rPr>
                <w:rFonts w:eastAsiaTheme="minorEastAsia"/>
                <w:noProof/>
                <w:sz w:val="24"/>
                <w:szCs w:val="24"/>
                <w:lang w:eastAsia="sk-SK"/>
              </w:rPr>
              <w:tab/>
            </w:r>
            <w:r w:rsidRPr="005C4ABA">
              <w:rPr>
                <w:rStyle w:val="Hypertextovprepojenie"/>
                <w:noProof/>
              </w:rPr>
              <w:t>Inštalácia Active Directory</w:t>
            </w:r>
            <w:r>
              <w:rPr>
                <w:noProof/>
                <w:webHidden/>
              </w:rPr>
              <w:tab/>
            </w:r>
            <w:r>
              <w:rPr>
                <w:noProof/>
                <w:webHidden/>
              </w:rPr>
              <w:fldChar w:fldCharType="begin"/>
            </w:r>
            <w:r>
              <w:rPr>
                <w:noProof/>
                <w:webHidden/>
              </w:rPr>
              <w:instrText xml:space="preserve"> PAGEREF _Toc182423509 \h </w:instrText>
            </w:r>
            <w:r>
              <w:rPr>
                <w:noProof/>
                <w:webHidden/>
              </w:rPr>
            </w:r>
            <w:r>
              <w:rPr>
                <w:noProof/>
                <w:webHidden/>
              </w:rPr>
              <w:fldChar w:fldCharType="separate"/>
            </w:r>
            <w:r w:rsidR="005418FC">
              <w:rPr>
                <w:noProof/>
                <w:webHidden/>
              </w:rPr>
              <w:t>55</w:t>
            </w:r>
            <w:r>
              <w:rPr>
                <w:noProof/>
                <w:webHidden/>
              </w:rPr>
              <w:fldChar w:fldCharType="end"/>
            </w:r>
          </w:hyperlink>
        </w:p>
        <w:p w14:paraId="46A86B2F" w14:textId="5F6BFE9E" w:rsidR="002F06CD" w:rsidRDefault="002F06CD">
          <w:pPr>
            <w:pStyle w:val="Obsah2"/>
            <w:tabs>
              <w:tab w:val="left" w:pos="960"/>
              <w:tab w:val="right" w:leader="dot" w:pos="9062"/>
            </w:tabs>
            <w:rPr>
              <w:rFonts w:eastAsiaTheme="minorEastAsia"/>
              <w:noProof/>
              <w:sz w:val="24"/>
              <w:szCs w:val="24"/>
              <w:lang w:eastAsia="sk-SK"/>
            </w:rPr>
          </w:pPr>
          <w:hyperlink w:anchor="_Toc182423510" w:history="1">
            <w:r w:rsidRPr="005C4ABA">
              <w:rPr>
                <w:rStyle w:val="Hypertextovprepojenie"/>
                <w:noProof/>
              </w:rPr>
              <w:t>3.1</w:t>
            </w:r>
            <w:r>
              <w:rPr>
                <w:rFonts w:eastAsiaTheme="minorEastAsia"/>
                <w:noProof/>
                <w:sz w:val="24"/>
                <w:szCs w:val="24"/>
                <w:lang w:eastAsia="sk-SK"/>
              </w:rPr>
              <w:tab/>
            </w:r>
            <w:r w:rsidRPr="005C4ABA">
              <w:rPr>
                <w:rStyle w:val="Hypertextovprepojenie"/>
                <w:noProof/>
              </w:rPr>
              <w:t>Inštalácia role Active Directory na serveri s GUI</w:t>
            </w:r>
            <w:r>
              <w:rPr>
                <w:noProof/>
                <w:webHidden/>
              </w:rPr>
              <w:tab/>
            </w:r>
            <w:r>
              <w:rPr>
                <w:noProof/>
                <w:webHidden/>
              </w:rPr>
              <w:fldChar w:fldCharType="begin"/>
            </w:r>
            <w:r>
              <w:rPr>
                <w:noProof/>
                <w:webHidden/>
              </w:rPr>
              <w:instrText xml:space="preserve"> PAGEREF _Toc182423510 \h </w:instrText>
            </w:r>
            <w:r>
              <w:rPr>
                <w:noProof/>
                <w:webHidden/>
              </w:rPr>
            </w:r>
            <w:r>
              <w:rPr>
                <w:noProof/>
                <w:webHidden/>
              </w:rPr>
              <w:fldChar w:fldCharType="separate"/>
            </w:r>
            <w:r w:rsidR="005418FC">
              <w:rPr>
                <w:noProof/>
                <w:webHidden/>
              </w:rPr>
              <w:t>55</w:t>
            </w:r>
            <w:r>
              <w:rPr>
                <w:noProof/>
                <w:webHidden/>
              </w:rPr>
              <w:fldChar w:fldCharType="end"/>
            </w:r>
          </w:hyperlink>
        </w:p>
        <w:p w14:paraId="4624C736" w14:textId="0D8719E2" w:rsidR="002F06CD" w:rsidRDefault="002F06CD">
          <w:pPr>
            <w:pStyle w:val="Obsah3"/>
            <w:tabs>
              <w:tab w:val="left" w:pos="1200"/>
              <w:tab w:val="right" w:leader="dot" w:pos="9062"/>
            </w:tabs>
            <w:rPr>
              <w:rFonts w:eastAsiaTheme="minorEastAsia"/>
              <w:noProof/>
              <w:sz w:val="24"/>
              <w:szCs w:val="24"/>
              <w:lang w:eastAsia="sk-SK"/>
            </w:rPr>
          </w:pPr>
          <w:hyperlink w:anchor="_Toc182423511" w:history="1">
            <w:r w:rsidRPr="005C4ABA">
              <w:rPr>
                <w:rStyle w:val="Hypertextovprepojenie"/>
                <w:noProof/>
              </w:rPr>
              <w:t>3.1.1</w:t>
            </w:r>
            <w:r>
              <w:rPr>
                <w:rFonts w:eastAsiaTheme="minorEastAsia"/>
                <w:noProof/>
                <w:sz w:val="24"/>
                <w:szCs w:val="24"/>
                <w:lang w:eastAsia="sk-SK"/>
              </w:rPr>
              <w:tab/>
            </w:r>
            <w:r w:rsidRPr="005C4ABA">
              <w:rPr>
                <w:rStyle w:val="Hypertextovprepojenie"/>
                <w:noProof/>
              </w:rPr>
              <w:t>Konfigurácia Active Directory na serveri s GUI</w:t>
            </w:r>
            <w:r>
              <w:rPr>
                <w:noProof/>
                <w:webHidden/>
              </w:rPr>
              <w:tab/>
            </w:r>
            <w:r>
              <w:rPr>
                <w:noProof/>
                <w:webHidden/>
              </w:rPr>
              <w:fldChar w:fldCharType="begin"/>
            </w:r>
            <w:r>
              <w:rPr>
                <w:noProof/>
                <w:webHidden/>
              </w:rPr>
              <w:instrText xml:space="preserve"> PAGEREF _Toc182423511 \h </w:instrText>
            </w:r>
            <w:r>
              <w:rPr>
                <w:noProof/>
                <w:webHidden/>
              </w:rPr>
            </w:r>
            <w:r>
              <w:rPr>
                <w:noProof/>
                <w:webHidden/>
              </w:rPr>
              <w:fldChar w:fldCharType="separate"/>
            </w:r>
            <w:r w:rsidR="005418FC">
              <w:rPr>
                <w:noProof/>
                <w:webHidden/>
              </w:rPr>
              <w:t>66</w:t>
            </w:r>
            <w:r>
              <w:rPr>
                <w:noProof/>
                <w:webHidden/>
              </w:rPr>
              <w:fldChar w:fldCharType="end"/>
            </w:r>
          </w:hyperlink>
        </w:p>
        <w:p w14:paraId="0BFB33FE" w14:textId="6B79A6A3" w:rsidR="002F06CD" w:rsidRDefault="002F06CD">
          <w:pPr>
            <w:pStyle w:val="Obsah3"/>
            <w:tabs>
              <w:tab w:val="left" w:pos="1200"/>
              <w:tab w:val="right" w:leader="dot" w:pos="9062"/>
            </w:tabs>
            <w:rPr>
              <w:rFonts w:eastAsiaTheme="minorEastAsia"/>
              <w:noProof/>
              <w:sz w:val="24"/>
              <w:szCs w:val="24"/>
              <w:lang w:eastAsia="sk-SK"/>
            </w:rPr>
          </w:pPr>
          <w:hyperlink w:anchor="_Toc182423512" w:history="1">
            <w:r w:rsidRPr="005C4ABA">
              <w:rPr>
                <w:rStyle w:val="Hypertextovprepojenie"/>
                <w:noProof/>
              </w:rPr>
              <w:t>3.1.2</w:t>
            </w:r>
            <w:r>
              <w:rPr>
                <w:rFonts w:eastAsiaTheme="minorEastAsia"/>
                <w:noProof/>
                <w:sz w:val="24"/>
                <w:szCs w:val="24"/>
                <w:lang w:eastAsia="sk-SK"/>
              </w:rPr>
              <w:tab/>
            </w:r>
            <w:r w:rsidRPr="005C4ABA">
              <w:rPr>
                <w:rStyle w:val="Hypertextovprepojenie"/>
                <w:noProof/>
              </w:rPr>
              <w:t>Chybové hlásenie pri inštalácii Active Directory na serveri s GUI</w:t>
            </w:r>
            <w:r>
              <w:rPr>
                <w:noProof/>
                <w:webHidden/>
              </w:rPr>
              <w:tab/>
            </w:r>
            <w:r>
              <w:rPr>
                <w:noProof/>
                <w:webHidden/>
              </w:rPr>
              <w:fldChar w:fldCharType="begin"/>
            </w:r>
            <w:r>
              <w:rPr>
                <w:noProof/>
                <w:webHidden/>
              </w:rPr>
              <w:instrText xml:space="preserve"> PAGEREF _Toc182423512 \h </w:instrText>
            </w:r>
            <w:r>
              <w:rPr>
                <w:noProof/>
                <w:webHidden/>
              </w:rPr>
            </w:r>
            <w:r>
              <w:rPr>
                <w:noProof/>
                <w:webHidden/>
              </w:rPr>
              <w:fldChar w:fldCharType="separate"/>
            </w:r>
            <w:r w:rsidR="005418FC">
              <w:rPr>
                <w:noProof/>
                <w:webHidden/>
              </w:rPr>
              <w:t>76</w:t>
            </w:r>
            <w:r>
              <w:rPr>
                <w:noProof/>
                <w:webHidden/>
              </w:rPr>
              <w:fldChar w:fldCharType="end"/>
            </w:r>
          </w:hyperlink>
        </w:p>
        <w:p w14:paraId="3F0654CA" w14:textId="10961966" w:rsidR="002F06CD" w:rsidRDefault="002F06CD">
          <w:pPr>
            <w:pStyle w:val="Obsah2"/>
            <w:tabs>
              <w:tab w:val="left" w:pos="960"/>
              <w:tab w:val="right" w:leader="dot" w:pos="9062"/>
            </w:tabs>
            <w:rPr>
              <w:rFonts w:eastAsiaTheme="minorEastAsia"/>
              <w:noProof/>
              <w:sz w:val="24"/>
              <w:szCs w:val="24"/>
              <w:lang w:eastAsia="sk-SK"/>
            </w:rPr>
          </w:pPr>
          <w:hyperlink w:anchor="_Toc182423513" w:history="1">
            <w:r w:rsidRPr="005C4ABA">
              <w:rPr>
                <w:rStyle w:val="Hypertextovprepojenie"/>
                <w:noProof/>
              </w:rPr>
              <w:t>3.2</w:t>
            </w:r>
            <w:r>
              <w:rPr>
                <w:rFonts w:eastAsiaTheme="minorEastAsia"/>
                <w:noProof/>
                <w:sz w:val="24"/>
                <w:szCs w:val="24"/>
                <w:lang w:eastAsia="sk-SK"/>
              </w:rPr>
              <w:tab/>
            </w:r>
            <w:r w:rsidRPr="005C4ABA">
              <w:rPr>
                <w:rStyle w:val="Hypertextovprepojenie"/>
                <w:noProof/>
              </w:rPr>
              <w:t>Zaradenie počítača do domény</w:t>
            </w:r>
            <w:r>
              <w:rPr>
                <w:noProof/>
                <w:webHidden/>
              </w:rPr>
              <w:tab/>
            </w:r>
            <w:r>
              <w:rPr>
                <w:noProof/>
                <w:webHidden/>
              </w:rPr>
              <w:fldChar w:fldCharType="begin"/>
            </w:r>
            <w:r>
              <w:rPr>
                <w:noProof/>
                <w:webHidden/>
              </w:rPr>
              <w:instrText xml:space="preserve"> PAGEREF _Toc182423513 \h </w:instrText>
            </w:r>
            <w:r>
              <w:rPr>
                <w:noProof/>
                <w:webHidden/>
              </w:rPr>
            </w:r>
            <w:r>
              <w:rPr>
                <w:noProof/>
                <w:webHidden/>
              </w:rPr>
              <w:fldChar w:fldCharType="separate"/>
            </w:r>
            <w:r w:rsidR="005418FC">
              <w:rPr>
                <w:noProof/>
                <w:webHidden/>
              </w:rPr>
              <w:t>77</w:t>
            </w:r>
            <w:r>
              <w:rPr>
                <w:noProof/>
                <w:webHidden/>
              </w:rPr>
              <w:fldChar w:fldCharType="end"/>
            </w:r>
          </w:hyperlink>
        </w:p>
        <w:p w14:paraId="70EFA817" w14:textId="1A97ADD9" w:rsidR="002F06CD" w:rsidRDefault="002F06CD">
          <w:pPr>
            <w:pStyle w:val="Obsah3"/>
            <w:tabs>
              <w:tab w:val="left" w:pos="1200"/>
              <w:tab w:val="right" w:leader="dot" w:pos="9062"/>
            </w:tabs>
            <w:rPr>
              <w:rFonts w:eastAsiaTheme="minorEastAsia"/>
              <w:noProof/>
              <w:sz w:val="24"/>
              <w:szCs w:val="24"/>
              <w:lang w:eastAsia="sk-SK"/>
            </w:rPr>
          </w:pPr>
          <w:hyperlink w:anchor="_Toc182423514" w:history="1">
            <w:r w:rsidRPr="005C4ABA">
              <w:rPr>
                <w:rStyle w:val="Hypertextovprepojenie"/>
                <w:noProof/>
              </w:rPr>
              <w:t>3.2.1</w:t>
            </w:r>
            <w:r>
              <w:rPr>
                <w:rFonts w:eastAsiaTheme="minorEastAsia"/>
                <w:noProof/>
                <w:sz w:val="24"/>
                <w:szCs w:val="24"/>
                <w:lang w:eastAsia="sk-SK"/>
              </w:rPr>
              <w:tab/>
            </w:r>
            <w:r w:rsidRPr="005C4ABA">
              <w:rPr>
                <w:rStyle w:val="Hypertextovprepojenie"/>
                <w:noProof/>
              </w:rPr>
              <w:t>Zaradenie core servera do domény</w:t>
            </w:r>
            <w:r>
              <w:rPr>
                <w:noProof/>
                <w:webHidden/>
              </w:rPr>
              <w:tab/>
            </w:r>
            <w:r>
              <w:rPr>
                <w:noProof/>
                <w:webHidden/>
              </w:rPr>
              <w:fldChar w:fldCharType="begin"/>
            </w:r>
            <w:r>
              <w:rPr>
                <w:noProof/>
                <w:webHidden/>
              </w:rPr>
              <w:instrText xml:space="preserve"> PAGEREF _Toc182423514 \h </w:instrText>
            </w:r>
            <w:r>
              <w:rPr>
                <w:noProof/>
                <w:webHidden/>
              </w:rPr>
            </w:r>
            <w:r>
              <w:rPr>
                <w:noProof/>
                <w:webHidden/>
              </w:rPr>
              <w:fldChar w:fldCharType="separate"/>
            </w:r>
            <w:r w:rsidR="005418FC">
              <w:rPr>
                <w:noProof/>
                <w:webHidden/>
              </w:rPr>
              <w:t>77</w:t>
            </w:r>
            <w:r>
              <w:rPr>
                <w:noProof/>
                <w:webHidden/>
              </w:rPr>
              <w:fldChar w:fldCharType="end"/>
            </w:r>
          </w:hyperlink>
        </w:p>
        <w:p w14:paraId="35106AF9" w14:textId="1EBCFFD9" w:rsidR="002F06CD" w:rsidRDefault="002F06CD">
          <w:pPr>
            <w:pStyle w:val="Obsah3"/>
            <w:tabs>
              <w:tab w:val="left" w:pos="1200"/>
              <w:tab w:val="right" w:leader="dot" w:pos="9062"/>
            </w:tabs>
            <w:rPr>
              <w:rFonts w:eastAsiaTheme="minorEastAsia"/>
              <w:noProof/>
              <w:sz w:val="24"/>
              <w:szCs w:val="24"/>
              <w:lang w:eastAsia="sk-SK"/>
            </w:rPr>
          </w:pPr>
          <w:hyperlink w:anchor="_Toc182423515" w:history="1">
            <w:r w:rsidRPr="005C4ABA">
              <w:rPr>
                <w:rStyle w:val="Hypertextovprepojenie"/>
                <w:noProof/>
              </w:rPr>
              <w:t>3.2.2</w:t>
            </w:r>
            <w:r>
              <w:rPr>
                <w:rFonts w:eastAsiaTheme="minorEastAsia"/>
                <w:noProof/>
                <w:sz w:val="24"/>
                <w:szCs w:val="24"/>
                <w:lang w:eastAsia="sk-SK"/>
              </w:rPr>
              <w:tab/>
            </w:r>
            <w:r w:rsidRPr="005C4ABA">
              <w:rPr>
                <w:rStyle w:val="Hypertextovprepojenie"/>
                <w:noProof/>
              </w:rPr>
              <w:t>Zaradenie Windows počítača do domény</w:t>
            </w:r>
            <w:r>
              <w:rPr>
                <w:noProof/>
                <w:webHidden/>
              </w:rPr>
              <w:tab/>
            </w:r>
            <w:r>
              <w:rPr>
                <w:noProof/>
                <w:webHidden/>
              </w:rPr>
              <w:fldChar w:fldCharType="begin"/>
            </w:r>
            <w:r>
              <w:rPr>
                <w:noProof/>
                <w:webHidden/>
              </w:rPr>
              <w:instrText xml:space="preserve"> PAGEREF _Toc182423515 \h </w:instrText>
            </w:r>
            <w:r>
              <w:rPr>
                <w:noProof/>
                <w:webHidden/>
              </w:rPr>
            </w:r>
            <w:r>
              <w:rPr>
                <w:noProof/>
                <w:webHidden/>
              </w:rPr>
              <w:fldChar w:fldCharType="separate"/>
            </w:r>
            <w:r w:rsidR="005418FC">
              <w:rPr>
                <w:noProof/>
                <w:webHidden/>
              </w:rPr>
              <w:t>84</w:t>
            </w:r>
            <w:r>
              <w:rPr>
                <w:noProof/>
                <w:webHidden/>
              </w:rPr>
              <w:fldChar w:fldCharType="end"/>
            </w:r>
          </w:hyperlink>
        </w:p>
        <w:p w14:paraId="51E4AC98" w14:textId="2073E9B9" w:rsidR="002F06CD" w:rsidRDefault="002F06CD">
          <w:pPr>
            <w:pStyle w:val="Obsah2"/>
            <w:tabs>
              <w:tab w:val="left" w:pos="960"/>
              <w:tab w:val="right" w:leader="dot" w:pos="9062"/>
            </w:tabs>
            <w:rPr>
              <w:rFonts w:eastAsiaTheme="minorEastAsia"/>
              <w:noProof/>
              <w:sz w:val="24"/>
              <w:szCs w:val="24"/>
              <w:lang w:eastAsia="sk-SK"/>
            </w:rPr>
          </w:pPr>
          <w:hyperlink w:anchor="_Toc182423516" w:history="1">
            <w:r w:rsidRPr="005C4ABA">
              <w:rPr>
                <w:rStyle w:val="Hypertextovprepojenie"/>
                <w:noProof/>
              </w:rPr>
              <w:t>3.3</w:t>
            </w:r>
            <w:r>
              <w:rPr>
                <w:rFonts w:eastAsiaTheme="minorEastAsia"/>
                <w:noProof/>
                <w:sz w:val="24"/>
                <w:szCs w:val="24"/>
                <w:lang w:eastAsia="sk-SK"/>
              </w:rPr>
              <w:tab/>
            </w:r>
            <w:r w:rsidRPr="005C4ABA">
              <w:rPr>
                <w:rStyle w:val="Hypertextovprepojenie"/>
                <w:noProof/>
              </w:rPr>
              <w:t>Inštalácia role Active Directory na core serveri</w:t>
            </w:r>
            <w:r>
              <w:rPr>
                <w:noProof/>
                <w:webHidden/>
              </w:rPr>
              <w:tab/>
            </w:r>
            <w:r>
              <w:rPr>
                <w:noProof/>
                <w:webHidden/>
              </w:rPr>
              <w:fldChar w:fldCharType="begin"/>
            </w:r>
            <w:r>
              <w:rPr>
                <w:noProof/>
                <w:webHidden/>
              </w:rPr>
              <w:instrText xml:space="preserve"> PAGEREF _Toc182423516 \h </w:instrText>
            </w:r>
            <w:r>
              <w:rPr>
                <w:noProof/>
                <w:webHidden/>
              </w:rPr>
            </w:r>
            <w:r>
              <w:rPr>
                <w:noProof/>
                <w:webHidden/>
              </w:rPr>
              <w:fldChar w:fldCharType="separate"/>
            </w:r>
            <w:r w:rsidR="005418FC">
              <w:rPr>
                <w:noProof/>
                <w:webHidden/>
              </w:rPr>
              <w:t>91</w:t>
            </w:r>
            <w:r>
              <w:rPr>
                <w:noProof/>
                <w:webHidden/>
              </w:rPr>
              <w:fldChar w:fldCharType="end"/>
            </w:r>
          </w:hyperlink>
        </w:p>
        <w:p w14:paraId="4CBE30C3" w14:textId="5E49D3B8" w:rsidR="002F06CD" w:rsidRDefault="002F06CD">
          <w:pPr>
            <w:pStyle w:val="Obsah3"/>
            <w:tabs>
              <w:tab w:val="left" w:pos="1200"/>
              <w:tab w:val="right" w:leader="dot" w:pos="9062"/>
            </w:tabs>
            <w:rPr>
              <w:rFonts w:eastAsiaTheme="minorEastAsia"/>
              <w:noProof/>
              <w:sz w:val="24"/>
              <w:szCs w:val="24"/>
              <w:lang w:eastAsia="sk-SK"/>
            </w:rPr>
          </w:pPr>
          <w:hyperlink w:anchor="_Toc182423517" w:history="1">
            <w:r w:rsidRPr="005C4ABA">
              <w:rPr>
                <w:rStyle w:val="Hypertextovprepojenie"/>
                <w:noProof/>
              </w:rPr>
              <w:t>3.3.1</w:t>
            </w:r>
            <w:r>
              <w:rPr>
                <w:rFonts w:eastAsiaTheme="minorEastAsia"/>
                <w:noProof/>
                <w:sz w:val="24"/>
                <w:szCs w:val="24"/>
                <w:lang w:eastAsia="sk-SK"/>
              </w:rPr>
              <w:tab/>
            </w:r>
            <w:r w:rsidRPr="005C4ABA">
              <w:rPr>
                <w:rStyle w:val="Hypertextovprepojenie"/>
                <w:noProof/>
              </w:rPr>
              <w:t>Konfigurácia Active Directory na core serveri, existujúca doména</w:t>
            </w:r>
            <w:r>
              <w:rPr>
                <w:noProof/>
                <w:webHidden/>
              </w:rPr>
              <w:tab/>
            </w:r>
            <w:r>
              <w:rPr>
                <w:noProof/>
                <w:webHidden/>
              </w:rPr>
              <w:fldChar w:fldCharType="begin"/>
            </w:r>
            <w:r>
              <w:rPr>
                <w:noProof/>
                <w:webHidden/>
              </w:rPr>
              <w:instrText xml:space="preserve"> PAGEREF _Toc182423517 \h </w:instrText>
            </w:r>
            <w:r>
              <w:rPr>
                <w:noProof/>
                <w:webHidden/>
              </w:rPr>
            </w:r>
            <w:r>
              <w:rPr>
                <w:noProof/>
                <w:webHidden/>
              </w:rPr>
              <w:fldChar w:fldCharType="separate"/>
            </w:r>
            <w:r w:rsidR="005418FC">
              <w:rPr>
                <w:noProof/>
                <w:webHidden/>
              </w:rPr>
              <w:t>94</w:t>
            </w:r>
            <w:r>
              <w:rPr>
                <w:noProof/>
                <w:webHidden/>
              </w:rPr>
              <w:fldChar w:fldCharType="end"/>
            </w:r>
          </w:hyperlink>
        </w:p>
        <w:p w14:paraId="3761981C" w14:textId="6FEC431D" w:rsidR="002F06CD" w:rsidRDefault="002F06CD">
          <w:pPr>
            <w:pStyle w:val="Obsah2"/>
            <w:tabs>
              <w:tab w:val="left" w:pos="960"/>
              <w:tab w:val="right" w:leader="dot" w:pos="9062"/>
            </w:tabs>
            <w:rPr>
              <w:rFonts w:eastAsiaTheme="minorEastAsia"/>
              <w:noProof/>
              <w:sz w:val="24"/>
              <w:szCs w:val="24"/>
              <w:lang w:eastAsia="sk-SK"/>
            </w:rPr>
          </w:pPr>
          <w:hyperlink w:anchor="_Toc182423518" w:history="1">
            <w:r w:rsidRPr="005C4ABA">
              <w:rPr>
                <w:rStyle w:val="Hypertextovprepojenie"/>
                <w:noProof/>
              </w:rPr>
              <w:t>3.4</w:t>
            </w:r>
            <w:r>
              <w:rPr>
                <w:rFonts w:eastAsiaTheme="minorEastAsia"/>
                <w:noProof/>
                <w:sz w:val="24"/>
                <w:szCs w:val="24"/>
                <w:lang w:eastAsia="sk-SK"/>
              </w:rPr>
              <w:tab/>
            </w:r>
            <w:r w:rsidRPr="005C4ABA">
              <w:rPr>
                <w:rStyle w:val="Hypertextovprepojenie"/>
                <w:noProof/>
              </w:rPr>
              <w:t>Inštalácia role Active Directory pomocou powershell príkazov</w:t>
            </w:r>
            <w:r>
              <w:rPr>
                <w:noProof/>
                <w:webHidden/>
              </w:rPr>
              <w:tab/>
            </w:r>
            <w:r>
              <w:rPr>
                <w:noProof/>
                <w:webHidden/>
              </w:rPr>
              <w:fldChar w:fldCharType="begin"/>
            </w:r>
            <w:r>
              <w:rPr>
                <w:noProof/>
                <w:webHidden/>
              </w:rPr>
              <w:instrText xml:space="preserve"> PAGEREF _Toc182423518 \h </w:instrText>
            </w:r>
            <w:r>
              <w:rPr>
                <w:noProof/>
                <w:webHidden/>
              </w:rPr>
            </w:r>
            <w:r>
              <w:rPr>
                <w:noProof/>
                <w:webHidden/>
              </w:rPr>
              <w:fldChar w:fldCharType="separate"/>
            </w:r>
            <w:r w:rsidR="005418FC">
              <w:rPr>
                <w:noProof/>
                <w:webHidden/>
              </w:rPr>
              <w:t>101</w:t>
            </w:r>
            <w:r>
              <w:rPr>
                <w:noProof/>
                <w:webHidden/>
              </w:rPr>
              <w:fldChar w:fldCharType="end"/>
            </w:r>
          </w:hyperlink>
        </w:p>
        <w:p w14:paraId="361539E6" w14:textId="4B27FDE4" w:rsidR="002F06CD" w:rsidRDefault="002F06CD">
          <w:pPr>
            <w:pStyle w:val="Obsah1"/>
            <w:tabs>
              <w:tab w:val="left" w:pos="440"/>
              <w:tab w:val="right" w:leader="dot" w:pos="9062"/>
            </w:tabs>
            <w:rPr>
              <w:rFonts w:eastAsiaTheme="minorEastAsia"/>
              <w:noProof/>
              <w:sz w:val="24"/>
              <w:szCs w:val="24"/>
              <w:lang w:eastAsia="sk-SK"/>
            </w:rPr>
          </w:pPr>
          <w:hyperlink w:anchor="_Toc182423519" w:history="1">
            <w:r w:rsidRPr="005C4ABA">
              <w:rPr>
                <w:rStyle w:val="Hypertextovprepojenie"/>
                <w:noProof/>
              </w:rPr>
              <w:t>4</w:t>
            </w:r>
            <w:r>
              <w:rPr>
                <w:rFonts w:eastAsiaTheme="minorEastAsia"/>
                <w:noProof/>
                <w:sz w:val="24"/>
                <w:szCs w:val="24"/>
                <w:lang w:eastAsia="sk-SK"/>
              </w:rPr>
              <w:tab/>
            </w:r>
            <w:r w:rsidRPr="005C4ABA">
              <w:rPr>
                <w:rStyle w:val="Hypertextovprepojenie"/>
                <w:noProof/>
              </w:rPr>
              <w:t>Inštalácia DHCP</w:t>
            </w:r>
            <w:r>
              <w:rPr>
                <w:noProof/>
                <w:webHidden/>
              </w:rPr>
              <w:tab/>
            </w:r>
            <w:r>
              <w:rPr>
                <w:noProof/>
                <w:webHidden/>
              </w:rPr>
              <w:fldChar w:fldCharType="begin"/>
            </w:r>
            <w:r>
              <w:rPr>
                <w:noProof/>
                <w:webHidden/>
              </w:rPr>
              <w:instrText xml:space="preserve"> PAGEREF _Toc182423519 \h </w:instrText>
            </w:r>
            <w:r>
              <w:rPr>
                <w:noProof/>
                <w:webHidden/>
              </w:rPr>
            </w:r>
            <w:r>
              <w:rPr>
                <w:noProof/>
                <w:webHidden/>
              </w:rPr>
              <w:fldChar w:fldCharType="separate"/>
            </w:r>
            <w:r w:rsidR="005418FC">
              <w:rPr>
                <w:noProof/>
                <w:webHidden/>
              </w:rPr>
              <w:t>105</w:t>
            </w:r>
            <w:r>
              <w:rPr>
                <w:noProof/>
                <w:webHidden/>
              </w:rPr>
              <w:fldChar w:fldCharType="end"/>
            </w:r>
          </w:hyperlink>
        </w:p>
        <w:p w14:paraId="675AEA38" w14:textId="427A19DA" w:rsidR="002F06CD" w:rsidRDefault="002F06CD">
          <w:pPr>
            <w:pStyle w:val="Obsah2"/>
            <w:tabs>
              <w:tab w:val="left" w:pos="960"/>
              <w:tab w:val="right" w:leader="dot" w:pos="9062"/>
            </w:tabs>
            <w:rPr>
              <w:rFonts w:eastAsiaTheme="minorEastAsia"/>
              <w:noProof/>
              <w:sz w:val="24"/>
              <w:szCs w:val="24"/>
              <w:lang w:eastAsia="sk-SK"/>
            </w:rPr>
          </w:pPr>
          <w:hyperlink w:anchor="_Toc182423520" w:history="1">
            <w:r w:rsidRPr="005C4ABA">
              <w:rPr>
                <w:rStyle w:val="Hypertextovprepojenie"/>
                <w:noProof/>
              </w:rPr>
              <w:t>4.1</w:t>
            </w:r>
            <w:r>
              <w:rPr>
                <w:rFonts w:eastAsiaTheme="minorEastAsia"/>
                <w:noProof/>
                <w:sz w:val="24"/>
                <w:szCs w:val="24"/>
                <w:lang w:eastAsia="sk-SK"/>
              </w:rPr>
              <w:tab/>
            </w:r>
            <w:r w:rsidRPr="005C4ABA">
              <w:rPr>
                <w:rStyle w:val="Hypertextovprepojenie"/>
                <w:noProof/>
              </w:rPr>
              <w:t>Inštalácia DHCP pomocou konzoly Server Manager</w:t>
            </w:r>
            <w:r>
              <w:rPr>
                <w:noProof/>
                <w:webHidden/>
              </w:rPr>
              <w:tab/>
            </w:r>
            <w:r>
              <w:rPr>
                <w:noProof/>
                <w:webHidden/>
              </w:rPr>
              <w:fldChar w:fldCharType="begin"/>
            </w:r>
            <w:r>
              <w:rPr>
                <w:noProof/>
                <w:webHidden/>
              </w:rPr>
              <w:instrText xml:space="preserve"> PAGEREF _Toc182423520 \h </w:instrText>
            </w:r>
            <w:r>
              <w:rPr>
                <w:noProof/>
                <w:webHidden/>
              </w:rPr>
            </w:r>
            <w:r>
              <w:rPr>
                <w:noProof/>
                <w:webHidden/>
              </w:rPr>
              <w:fldChar w:fldCharType="separate"/>
            </w:r>
            <w:r w:rsidR="005418FC">
              <w:rPr>
                <w:noProof/>
                <w:webHidden/>
              </w:rPr>
              <w:t>105</w:t>
            </w:r>
            <w:r>
              <w:rPr>
                <w:noProof/>
                <w:webHidden/>
              </w:rPr>
              <w:fldChar w:fldCharType="end"/>
            </w:r>
          </w:hyperlink>
        </w:p>
        <w:p w14:paraId="25D852FE" w14:textId="392C8281" w:rsidR="002F06CD" w:rsidRDefault="002F06CD">
          <w:pPr>
            <w:pStyle w:val="Obsah3"/>
            <w:tabs>
              <w:tab w:val="left" w:pos="1200"/>
              <w:tab w:val="right" w:leader="dot" w:pos="9062"/>
            </w:tabs>
            <w:rPr>
              <w:rFonts w:eastAsiaTheme="minorEastAsia"/>
              <w:noProof/>
              <w:sz w:val="24"/>
              <w:szCs w:val="24"/>
              <w:lang w:eastAsia="sk-SK"/>
            </w:rPr>
          </w:pPr>
          <w:hyperlink w:anchor="_Toc182423521" w:history="1">
            <w:r w:rsidRPr="005C4ABA">
              <w:rPr>
                <w:rStyle w:val="Hypertextovprepojenie"/>
                <w:noProof/>
              </w:rPr>
              <w:t>4.1.1</w:t>
            </w:r>
            <w:r>
              <w:rPr>
                <w:rFonts w:eastAsiaTheme="minorEastAsia"/>
                <w:noProof/>
                <w:sz w:val="24"/>
                <w:szCs w:val="24"/>
                <w:lang w:eastAsia="sk-SK"/>
              </w:rPr>
              <w:tab/>
            </w:r>
            <w:r w:rsidRPr="005C4ABA">
              <w:rPr>
                <w:rStyle w:val="Hypertextovprepojenie"/>
                <w:noProof/>
              </w:rPr>
              <w:t>Konfigurácia DHCP pomocou konzoly Server Manager</w:t>
            </w:r>
            <w:r>
              <w:rPr>
                <w:noProof/>
                <w:webHidden/>
              </w:rPr>
              <w:tab/>
            </w:r>
            <w:r>
              <w:rPr>
                <w:noProof/>
                <w:webHidden/>
              </w:rPr>
              <w:fldChar w:fldCharType="begin"/>
            </w:r>
            <w:r>
              <w:rPr>
                <w:noProof/>
                <w:webHidden/>
              </w:rPr>
              <w:instrText xml:space="preserve"> PAGEREF _Toc182423521 \h </w:instrText>
            </w:r>
            <w:r>
              <w:rPr>
                <w:noProof/>
                <w:webHidden/>
              </w:rPr>
            </w:r>
            <w:r>
              <w:rPr>
                <w:noProof/>
                <w:webHidden/>
              </w:rPr>
              <w:fldChar w:fldCharType="separate"/>
            </w:r>
            <w:r w:rsidR="005418FC">
              <w:rPr>
                <w:noProof/>
                <w:webHidden/>
              </w:rPr>
              <w:t>110</w:t>
            </w:r>
            <w:r>
              <w:rPr>
                <w:noProof/>
                <w:webHidden/>
              </w:rPr>
              <w:fldChar w:fldCharType="end"/>
            </w:r>
          </w:hyperlink>
        </w:p>
        <w:p w14:paraId="76F49C48" w14:textId="7856CD0E" w:rsidR="002F06CD" w:rsidRDefault="002F06CD">
          <w:pPr>
            <w:pStyle w:val="Obsah2"/>
            <w:tabs>
              <w:tab w:val="left" w:pos="960"/>
              <w:tab w:val="right" w:leader="dot" w:pos="9062"/>
            </w:tabs>
            <w:rPr>
              <w:rFonts w:eastAsiaTheme="minorEastAsia"/>
              <w:noProof/>
              <w:sz w:val="24"/>
              <w:szCs w:val="24"/>
              <w:lang w:eastAsia="sk-SK"/>
            </w:rPr>
          </w:pPr>
          <w:hyperlink w:anchor="_Toc182423522" w:history="1">
            <w:r w:rsidRPr="005C4ABA">
              <w:rPr>
                <w:rStyle w:val="Hypertextovprepojenie"/>
                <w:noProof/>
              </w:rPr>
              <w:t>4.2</w:t>
            </w:r>
            <w:r>
              <w:rPr>
                <w:rFonts w:eastAsiaTheme="minorEastAsia"/>
                <w:noProof/>
                <w:sz w:val="24"/>
                <w:szCs w:val="24"/>
                <w:lang w:eastAsia="sk-SK"/>
              </w:rPr>
              <w:tab/>
            </w:r>
            <w:r w:rsidRPr="005C4ABA">
              <w:rPr>
                <w:rStyle w:val="Hypertextovprepojenie"/>
                <w:noProof/>
              </w:rPr>
              <w:t>Inštalácia DHCP pomocou powershell príkazov</w:t>
            </w:r>
            <w:r>
              <w:rPr>
                <w:noProof/>
                <w:webHidden/>
              </w:rPr>
              <w:tab/>
            </w:r>
            <w:r>
              <w:rPr>
                <w:noProof/>
                <w:webHidden/>
              </w:rPr>
              <w:fldChar w:fldCharType="begin"/>
            </w:r>
            <w:r>
              <w:rPr>
                <w:noProof/>
                <w:webHidden/>
              </w:rPr>
              <w:instrText xml:space="preserve"> PAGEREF _Toc182423522 \h </w:instrText>
            </w:r>
            <w:r>
              <w:rPr>
                <w:noProof/>
                <w:webHidden/>
              </w:rPr>
            </w:r>
            <w:r>
              <w:rPr>
                <w:noProof/>
                <w:webHidden/>
              </w:rPr>
              <w:fldChar w:fldCharType="separate"/>
            </w:r>
            <w:r w:rsidR="005418FC">
              <w:rPr>
                <w:noProof/>
                <w:webHidden/>
              </w:rPr>
              <w:t>113</w:t>
            </w:r>
            <w:r>
              <w:rPr>
                <w:noProof/>
                <w:webHidden/>
              </w:rPr>
              <w:fldChar w:fldCharType="end"/>
            </w:r>
          </w:hyperlink>
        </w:p>
        <w:p w14:paraId="211C7756" w14:textId="2F62CE4F" w:rsidR="002F06CD" w:rsidRDefault="002F06CD">
          <w:pPr>
            <w:pStyle w:val="Obsah2"/>
            <w:tabs>
              <w:tab w:val="left" w:pos="960"/>
              <w:tab w:val="right" w:leader="dot" w:pos="9062"/>
            </w:tabs>
            <w:rPr>
              <w:rFonts w:eastAsiaTheme="minorEastAsia"/>
              <w:noProof/>
              <w:sz w:val="24"/>
              <w:szCs w:val="24"/>
              <w:lang w:eastAsia="sk-SK"/>
            </w:rPr>
          </w:pPr>
          <w:hyperlink w:anchor="_Toc182423523" w:history="1">
            <w:r w:rsidRPr="005C4ABA">
              <w:rPr>
                <w:rStyle w:val="Hypertextovprepojenie"/>
                <w:noProof/>
              </w:rPr>
              <w:t>4.3</w:t>
            </w:r>
            <w:r>
              <w:rPr>
                <w:rFonts w:eastAsiaTheme="minorEastAsia"/>
                <w:noProof/>
                <w:sz w:val="24"/>
                <w:szCs w:val="24"/>
                <w:lang w:eastAsia="sk-SK"/>
              </w:rPr>
              <w:tab/>
            </w:r>
            <w:r w:rsidRPr="005C4ABA">
              <w:rPr>
                <w:rStyle w:val="Hypertextovprepojenie"/>
                <w:noProof/>
              </w:rPr>
              <w:t>Nastavenie DHCP servera</w:t>
            </w:r>
            <w:r>
              <w:rPr>
                <w:noProof/>
                <w:webHidden/>
              </w:rPr>
              <w:tab/>
            </w:r>
            <w:r>
              <w:rPr>
                <w:noProof/>
                <w:webHidden/>
              </w:rPr>
              <w:fldChar w:fldCharType="begin"/>
            </w:r>
            <w:r>
              <w:rPr>
                <w:noProof/>
                <w:webHidden/>
              </w:rPr>
              <w:instrText xml:space="preserve"> PAGEREF _Toc182423523 \h </w:instrText>
            </w:r>
            <w:r>
              <w:rPr>
                <w:noProof/>
                <w:webHidden/>
              </w:rPr>
            </w:r>
            <w:r>
              <w:rPr>
                <w:noProof/>
                <w:webHidden/>
              </w:rPr>
              <w:fldChar w:fldCharType="separate"/>
            </w:r>
            <w:r w:rsidR="005418FC">
              <w:rPr>
                <w:noProof/>
                <w:webHidden/>
              </w:rPr>
              <w:t>115</w:t>
            </w:r>
            <w:r>
              <w:rPr>
                <w:noProof/>
                <w:webHidden/>
              </w:rPr>
              <w:fldChar w:fldCharType="end"/>
            </w:r>
          </w:hyperlink>
        </w:p>
        <w:p w14:paraId="5C1AD769" w14:textId="710C458B" w:rsidR="002F06CD" w:rsidRDefault="002F06CD">
          <w:pPr>
            <w:pStyle w:val="Obsah2"/>
            <w:tabs>
              <w:tab w:val="left" w:pos="960"/>
              <w:tab w:val="right" w:leader="dot" w:pos="9062"/>
            </w:tabs>
            <w:rPr>
              <w:rFonts w:eastAsiaTheme="minorEastAsia"/>
              <w:noProof/>
              <w:sz w:val="24"/>
              <w:szCs w:val="24"/>
              <w:lang w:eastAsia="sk-SK"/>
            </w:rPr>
          </w:pPr>
          <w:hyperlink w:anchor="_Toc182423524" w:history="1">
            <w:r w:rsidRPr="005C4ABA">
              <w:rPr>
                <w:rStyle w:val="Hypertextovprepojenie"/>
                <w:noProof/>
              </w:rPr>
              <w:t>4.4</w:t>
            </w:r>
            <w:r>
              <w:rPr>
                <w:rFonts w:eastAsiaTheme="minorEastAsia"/>
                <w:noProof/>
                <w:sz w:val="24"/>
                <w:szCs w:val="24"/>
                <w:lang w:eastAsia="sk-SK"/>
              </w:rPr>
              <w:tab/>
            </w:r>
            <w:r w:rsidRPr="005C4ABA">
              <w:rPr>
                <w:rStyle w:val="Hypertextovprepojenie"/>
                <w:noProof/>
              </w:rPr>
              <w:t>Nastavenie Failover DHCP servera</w:t>
            </w:r>
            <w:r>
              <w:rPr>
                <w:noProof/>
                <w:webHidden/>
              </w:rPr>
              <w:tab/>
            </w:r>
            <w:r>
              <w:rPr>
                <w:noProof/>
                <w:webHidden/>
              </w:rPr>
              <w:fldChar w:fldCharType="begin"/>
            </w:r>
            <w:r>
              <w:rPr>
                <w:noProof/>
                <w:webHidden/>
              </w:rPr>
              <w:instrText xml:space="preserve"> PAGEREF _Toc182423524 \h </w:instrText>
            </w:r>
            <w:r>
              <w:rPr>
                <w:noProof/>
                <w:webHidden/>
              </w:rPr>
            </w:r>
            <w:r>
              <w:rPr>
                <w:noProof/>
                <w:webHidden/>
              </w:rPr>
              <w:fldChar w:fldCharType="separate"/>
            </w:r>
            <w:r w:rsidR="005418FC">
              <w:rPr>
                <w:noProof/>
                <w:webHidden/>
              </w:rPr>
              <w:t>128</w:t>
            </w:r>
            <w:r>
              <w:rPr>
                <w:noProof/>
                <w:webHidden/>
              </w:rPr>
              <w:fldChar w:fldCharType="end"/>
            </w:r>
          </w:hyperlink>
        </w:p>
        <w:p w14:paraId="0CC6C7B1" w14:textId="446684D9" w:rsidR="002F06CD" w:rsidRDefault="002F06CD">
          <w:pPr>
            <w:pStyle w:val="Obsah1"/>
            <w:tabs>
              <w:tab w:val="left" w:pos="440"/>
              <w:tab w:val="right" w:leader="dot" w:pos="9062"/>
            </w:tabs>
            <w:rPr>
              <w:rFonts w:eastAsiaTheme="minorEastAsia"/>
              <w:noProof/>
              <w:sz w:val="24"/>
              <w:szCs w:val="24"/>
              <w:lang w:eastAsia="sk-SK"/>
            </w:rPr>
          </w:pPr>
          <w:hyperlink w:anchor="_Toc182423525" w:history="1">
            <w:r w:rsidRPr="005C4ABA">
              <w:rPr>
                <w:rStyle w:val="Hypertextovprepojenie"/>
                <w:noProof/>
              </w:rPr>
              <w:t>5</w:t>
            </w:r>
            <w:r>
              <w:rPr>
                <w:rFonts w:eastAsiaTheme="minorEastAsia"/>
                <w:noProof/>
                <w:sz w:val="24"/>
                <w:szCs w:val="24"/>
                <w:lang w:eastAsia="sk-SK"/>
              </w:rPr>
              <w:tab/>
            </w:r>
            <w:r w:rsidRPr="005C4ABA">
              <w:rPr>
                <w:rStyle w:val="Hypertextovprepojenie"/>
                <w:noProof/>
              </w:rPr>
              <w:t>Povýšenie domény</w:t>
            </w:r>
            <w:r>
              <w:rPr>
                <w:noProof/>
                <w:webHidden/>
              </w:rPr>
              <w:tab/>
            </w:r>
            <w:r>
              <w:rPr>
                <w:noProof/>
                <w:webHidden/>
              </w:rPr>
              <w:fldChar w:fldCharType="begin"/>
            </w:r>
            <w:r>
              <w:rPr>
                <w:noProof/>
                <w:webHidden/>
              </w:rPr>
              <w:instrText xml:space="preserve"> PAGEREF _Toc182423525 \h </w:instrText>
            </w:r>
            <w:r>
              <w:rPr>
                <w:noProof/>
                <w:webHidden/>
              </w:rPr>
            </w:r>
            <w:r>
              <w:rPr>
                <w:noProof/>
                <w:webHidden/>
              </w:rPr>
              <w:fldChar w:fldCharType="separate"/>
            </w:r>
            <w:r w:rsidR="005418FC">
              <w:rPr>
                <w:noProof/>
                <w:webHidden/>
              </w:rPr>
              <w:t>136</w:t>
            </w:r>
            <w:r>
              <w:rPr>
                <w:noProof/>
                <w:webHidden/>
              </w:rPr>
              <w:fldChar w:fldCharType="end"/>
            </w:r>
          </w:hyperlink>
        </w:p>
        <w:p w14:paraId="40E77E09" w14:textId="1819D00E" w:rsidR="002F06CD" w:rsidRDefault="002F06CD">
          <w:pPr>
            <w:pStyle w:val="Obsah2"/>
            <w:tabs>
              <w:tab w:val="left" w:pos="960"/>
              <w:tab w:val="right" w:leader="dot" w:pos="9062"/>
            </w:tabs>
            <w:rPr>
              <w:rFonts w:eastAsiaTheme="minorEastAsia"/>
              <w:noProof/>
              <w:sz w:val="24"/>
              <w:szCs w:val="24"/>
              <w:lang w:eastAsia="sk-SK"/>
            </w:rPr>
          </w:pPr>
          <w:hyperlink w:anchor="_Toc182423526" w:history="1">
            <w:r w:rsidRPr="005C4ABA">
              <w:rPr>
                <w:rStyle w:val="Hypertextovprepojenie"/>
                <w:noProof/>
              </w:rPr>
              <w:t>5.1</w:t>
            </w:r>
            <w:r>
              <w:rPr>
                <w:rFonts w:eastAsiaTheme="minorEastAsia"/>
                <w:noProof/>
                <w:sz w:val="24"/>
                <w:szCs w:val="24"/>
                <w:lang w:eastAsia="sk-SK"/>
              </w:rPr>
              <w:tab/>
            </w:r>
            <w:r w:rsidRPr="005C4ABA">
              <w:rPr>
                <w:rStyle w:val="Hypertextovprepojenie"/>
                <w:noProof/>
              </w:rPr>
              <w:t>Odstránenie radiča domény</w:t>
            </w:r>
            <w:r>
              <w:rPr>
                <w:noProof/>
                <w:webHidden/>
              </w:rPr>
              <w:tab/>
            </w:r>
            <w:r>
              <w:rPr>
                <w:noProof/>
                <w:webHidden/>
              </w:rPr>
              <w:fldChar w:fldCharType="begin"/>
            </w:r>
            <w:r>
              <w:rPr>
                <w:noProof/>
                <w:webHidden/>
              </w:rPr>
              <w:instrText xml:space="preserve"> PAGEREF _Toc182423526 \h </w:instrText>
            </w:r>
            <w:r>
              <w:rPr>
                <w:noProof/>
                <w:webHidden/>
              </w:rPr>
            </w:r>
            <w:r>
              <w:rPr>
                <w:noProof/>
                <w:webHidden/>
              </w:rPr>
              <w:fldChar w:fldCharType="separate"/>
            </w:r>
            <w:r w:rsidR="005418FC">
              <w:rPr>
                <w:noProof/>
                <w:webHidden/>
              </w:rPr>
              <w:t>136</w:t>
            </w:r>
            <w:r>
              <w:rPr>
                <w:noProof/>
                <w:webHidden/>
              </w:rPr>
              <w:fldChar w:fldCharType="end"/>
            </w:r>
          </w:hyperlink>
        </w:p>
        <w:p w14:paraId="0BDAE39C" w14:textId="4C541559" w:rsidR="002F06CD" w:rsidRDefault="002F06CD">
          <w:pPr>
            <w:pStyle w:val="Obsah2"/>
            <w:tabs>
              <w:tab w:val="left" w:pos="960"/>
              <w:tab w:val="right" w:leader="dot" w:pos="9062"/>
            </w:tabs>
            <w:rPr>
              <w:rFonts w:eastAsiaTheme="minorEastAsia"/>
              <w:noProof/>
              <w:sz w:val="24"/>
              <w:szCs w:val="24"/>
              <w:lang w:eastAsia="sk-SK"/>
            </w:rPr>
          </w:pPr>
          <w:hyperlink w:anchor="_Toc182423527" w:history="1">
            <w:r w:rsidRPr="005C4ABA">
              <w:rPr>
                <w:rStyle w:val="Hypertextovprepojenie"/>
                <w:noProof/>
              </w:rPr>
              <w:t>5.2</w:t>
            </w:r>
            <w:r>
              <w:rPr>
                <w:rFonts w:eastAsiaTheme="minorEastAsia"/>
                <w:noProof/>
                <w:sz w:val="24"/>
                <w:szCs w:val="24"/>
                <w:lang w:eastAsia="sk-SK"/>
              </w:rPr>
              <w:tab/>
            </w:r>
            <w:r w:rsidRPr="005C4ABA">
              <w:rPr>
                <w:rStyle w:val="Hypertextovprepojenie"/>
                <w:noProof/>
              </w:rPr>
              <w:t>Pridanie radiča domény, Server 2022 a povýšenie funkčnej úrovne domény</w:t>
            </w:r>
            <w:r>
              <w:rPr>
                <w:noProof/>
                <w:webHidden/>
              </w:rPr>
              <w:tab/>
            </w:r>
            <w:r>
              <w:rPr>
                <w:noProof/>
                <w:webHidden/>
              </w:rPr>
              <w:fldChar w:fldCharType="begin"/>
            </w:r>
            <w:r>
              <w:rPr>
                <w:noProof/>
                <w:webHidden/>
              </w:rPr>
              <w:instrText xml:space="preserve"> PAGEREF _Toc182423527 \h </w:instrText>
            </w:r>
            <w:r>
              <w:rPr>
                <w:noProof/>
                <w:webHidden/>
              </w:rPr>
            </w:r>
            <w:r>
              <w:rPr>
                <w:noProof/>
                <w:webHidden/>
              </w:rPr>
              <w:fldChar w:fldCharType="separate"/>
            </w:r>
            <w:r w:rsidR="005418FC">
              <w:rPr>
                <w:noProof/>
                <w:webHidden/>
              </w:rPr>
              <w:t>150</w:t>
            </w:r>
            <w:r>
              <w:rPr>
                <w:noProof/>
                <w:webHidden/>
              </w:rPr>
              <w:fldChar w:fldCharType="end"/>
            </w:r>
          </w:hyperlink>
        </w:p>
        <w:p w14:paraId="675A7DF5" w14:textId="01FA6525" w:rsidR="002F06CD" w:rsidRDefault="002F06CD">
          <w:pPr>
            <w:pStyle w:val="Obsah1"/>
            <w:tabs>
              <w:tab w:val="right" w:leader="dot" w:pos="9062"/>
            </w:tabs>
            <w:rPr>
              <w:rFonts w:eastAsiaTheme="minorEastAsia"/>
              <w:noProof/>
              <w:sz w:val="24"/>
              <w:szCs w:val="24"/>
              <w:lang w:eastAsia="sk-SK"/>
            </w:rPr>
          </w:pPr>
          <w:hyperlink w:anchor="_Toc182423528" w:history="1">
            <w:r w:rsidRPr="005C4ABA">
              <w:rPr>
                <w:rStyle w:val="Hypertextovprepojenie"/>
                <w:noProof/>
              </w:rPr>
              <w:t>Literatúra</w:t>
            </w:r>
            <w:r>
              <w:rPr>
                <w:noProof/>
                <w:webHidden/>
              </w:rPr>
              <w:tab/>
            </w:r>
            <w:r>
              <w:rPr>
                <w:noProof/>
                <w:webHidden/>
              </w:rPr>
              <w:fldChar w:fldCharType="begin"/>
            </w:r>
            <w:r>
              <w:rPr>
                <w:noProof/>
                <w:webHidden/>
              </w:rPr>
              <w:instrText xml:space="preserve"> PAGEREF _Toc182423528 \h </w:instrText>
            </w:r>
            <w:r>
              <w:rPr>
                <w:noProof/>
                <w:webHidden/>
              </w:rPr>
            </w:r>
            <w:r>
              <w:rPr>
                <w:noProof/>
                <w:webHidden/>
              </w:rPr>
              <w:fldChar w:fldCharType="separate"/>
            </w:r>
            <w:r w:rsidR="005418FC">
              <w:rPr>
                <w:noProof/>
                <w:webHidden/>
              </w:rPr>
              <w:t>162</w:t>
            </w:r>
            <w:r>
              <w:rPr>
                <w:noProof/>
                <w:webHidden/>
              </w:rPr>
              <w:fldChar w:fldCharType="end"/>
            </w:r>
          </w:hyperlink>
        </w:p>
        <w:p w14:paraId="159F193E" w14:textId="6B4B9AC0" w:rsidR="002F06CD" w:rsidRDefault="002F06CD">
          <w:pPr>
            <w:pStyle w:val="Obsah1"/>
            <w:tabs>
              <w:tab w:val="right" w:leader="dot" w:pos="9062"/>
            </w:tabs>
            <w:rPr>
              <w:rFonts w:eastAsiaTheme="minorEastAsia"/>
              <w:noProof/>
              <w:sz w:val="24"/>
              <w:szCs w:val="24"/>
              <w:lang w:eastAsia="sk-SK"/>
            </w:rPr>
          </w:pPr>
          <w:hyperlink w:anchor="_Toc182423529" w:history="1">
            <w:r w:rsidRPr="005C4ABA">
              <w:rPr>
                <w:rStyle w:val="Hypertextovprepojenie"/>
                <w:noProof/>
              </w:rPr>
              <w:t>Register obrázkov</w:t>
            </w:r>
            <w:r>
              <w:rPr>
                <w:noProof/>
                <w:webHidden/>
              </w:rPr>
              <w:tab/>
            </w:r>
            <w:r>
              <w:rPr>
                <w:noProof/>
                <w:webHidden/>
              </w:rPr>
              <w:fldChar w:fldCharType="begin"/>
            </w:r>
            <w:r>
              <w:rPr>
                <w:noProof/>
                <w:webHidden/>
              </w:rPr>
              <w:instrText xml:space="preserve"> PAGEREF _Toc182423529 \h </w:instrText>
            </w:r>
            <w:r>
              <w:rPr>
                <w:noProof/>
                <w:webHidden/>
              </w:rPr>
            </w:r>
            <w:r>
              <w:rPr>
                <w:noProof/>
                <w:webHidden/>
              </w:rPr>
              <w:fldChar w:fldCharType="separate"/>
            </w:r>
            <w:r w:rsidR="005418FC">
              <w:rPr>
                <w:noProof/>
                <w:webHidden/>
              </w:rPr>
              <w:t>163</w:t>
            </w:r>
            <w:r>
              <w:rPr>
                <w:noProof/>
                <w:webHidden/>
              </w:rPr>
              <w:fldChar w:fldCharType="end"/>
            </w:r>
          </w:hyperlink>
        </w:p>
        <w:p w14:paraId="204C7F70" w14:textId="13980EF5" w:rsidR="00246C4A" w:rsidRPr="00A12EE6" w:rsidRDefault="00BA428C">
          <w:pPr>
            <w:rPr>
              <w:b/>
              <w:bCs/>
            </w:rPr>
          </w:pPr>
          <w:r w:rsidRPr="00A12EE6">
            <w:rPr>
              <w:b/>
              <w:bCs/>
            </w:rPr>
            <w:fldChar w:fldCharType="end"/>
          </w:r>
        </w:p>
      </w:sdtContent>
    </w:sdt>
    <w:p w14:paraId="302F8765" w14:textId="670EBF6D" w:rsidR="004F32A0" w:rsidRPr="00A12EE6" w:rsidRDefault="004F32A0"/>
    <w:p w14:paraId="632DA5A7" w14:textId="77777777" w:rsidR="00660B8E" w:rsidRDefault="003E72A9">
      <w:pPr>
        <w:rPr>
          <w:ins w:id="7" w:author="Baráth, Július" w:date="2024-11-14T12:45:00Z" w16du:dateUtc="2024-11-14T11:45:00Z"/>
        </w:rPr>
      </w:pPr>
      <w:ins w:id="8" w:author="Baráth, Július" w:date="2024-11-14T12:45:00Z" w16du:dateUtc="2024-11-14T11:45:00Z">
        <w:r>
          <w:t xml:space="preserve">Register obrázkov do úvodnej časti skrípt </w:t>
        </w:r>
        <w:r w:rsidR="00660B8E">
          <w:t>...</w:t>
        </w:r>
      </w:ins>
    </w:p>
    <w:p w14:paraId="7D9CAB73" w14:textId="77777777" w:rsidR="00206E06" w:rsidRDefault="00660B8E">
      <w:pPr>
        <w:rPr>
          <w:ins w:id="9" w:author="Baráth, Július" w:date="2024-11-14T12:47:00Z" w16du:dateUtc="2024-11-14T11:47:00Z"/>
        </w:rPr>
      </w:pPr>
      <w:ins w:id="10" w:author="Baráth, Július" w:date="2024-11-14T12:45:00Z" w16du:dateUtc="2024-11-14T11:45:00Z">
        <w:r>
          <w:t>Chý</w:t>
        </w:r>
      </w:ins>
      <w:ins w:id="11" w:author="Baráth, Július" w:date="2024-11-14T12:46:00Z" w16du:dateUtc="2024-11-14T11:46:00Z">
        <w:r>
          <w:t>ba tiráž v zadnej časti skrípt</w:t>
        </w:r>
      </w:ins>
    </w:p>
    <w:p w14:paraId="2E9744DA" w14:textId="77777777" w:rsidR="00465737" w:rsidRDefault="005D6FD9">
      <w:pPr>
        <w:rPr>
          <w:ins w:id="12" w:author="Baráth, Július" w:date="2024-11-14T12:48:00Z" w16du:dateUtc="2024-11-14T11:48:00Z"/>
        </w:rPr>
      </w:pPr>
      <w:ins w:id="13" w:author="Baráth, Július" w:date="2024-11-14T12:47:00Z" w16du:dateUtc="2024-11-14T11:47:00Z">
        <w:r>
          <w:t xml:space="preserve">Kapitolu povýšenie domény zaradiť ako podkapitolu </w:t>
        </w:r>
        <w:r w:rsidR="00465737">
          <w:t>do 3 Inštalácia AD</w:t>
        </w:r>
      </w:ins>
    </w:p>
    <w:p w14:paraId="12923AD9" w14:textId="77777777" w:rsidR="00BF48C3" w:rsidRDefault="00BF48C3" w:rsidP="00BF48C3">
      <w:pPr>
        <w:rPr>
          <w:ins w:id="14" w:author="Baráth, Július" w:date="2024-11-14T12:49:00Z" w16du:dateUtc="2024-11-14T11:49:00Z"/>
        </w:rPr>
      </w:pPr>
      <w:ins w:id="15" w:author="Baráth, Július" w:date="2024-11-14T12:49:00Z" w16du:dateUtc="2024-11-14T11:49:00Z">
        <w:r>
          <w:t>Je potrebné doplniť konfiguráciu služby DNS</w:t>
        </w:r>
      </w:ins>
    </w:p>
    <w:p w14:paraId="0EE853AD" w14:textId="77777777" w:rsidR="00BF48C3" w:rsidRDefault="00BF48C3" w:rsidP="00BF48C3">
      <w:pPr>
        <w:pStyle w:val="Odsekzoznamu"/>
        <w:numPr>
          <w:ilvl w:val="0"/>
          <w:numId w:val="48"/>
        </w:numPr>
        <w:rPr>
          <w:ins w:id="16" w:author="Baráth, Július" w:date="2024-11-14T12:49:00Z" w16du:dateUtc="2024-11-14T11:49:00Z"/>
        </w:rPr>
      </w:pPr>
      <w:ins w:id="17" w:author="Baráth, Július" w:date="2024-11-14T12:49:00Z" w16du:dateUtc="2024-11-14T11:49:00Z">
        <w:r>
          <w:t>Úprava SOA</w:t>
        </w:r>
      </w:ins>
    </w:p>
    <w:p w14:paraId="01DEDA36" w14:textId="70615679" w:rsidR="00BF48C3" w:rsidRDefault="00BF48C3" w:rsidP="00BF48C3">
      <w:pPr>
        <w:pStyle w:val="Odsekzoznamu"/>
        <w:numPr>
          <w:ilvl w:val="0"/>
          <w:numId w:val="48"/>
        </w:numPr>
        <w:rPr>
          <w:ins w:id="18" w:author="Baráth, Július" w:date="2024-11-14T12:49:00Z" w16du:dateUtc="2024-11-14T11:49:00Z"/>
        </w:rPr>
      </w:pPr>
      <w:ins w:id="19" w:author="Baráth, Július" w:date="2024-11-14T12:49:00Z" w16du:dateUtc="2024-11-14T11:49:00Z">
        <w:r>
          <w:t>Vkladanie CNAME, PTR, A </w:t>
        </w:r>
      </w:ins>
      <w:ins w:id="20" w:author="Baráth, Július" w:date="2024-11-14T12:53:00Z" w16du:dateUtc="2024-11-14T11:53:00Z">
        <w:r w:rsidR="00D464F9">
          <w:t xml:space="preserve">, MX </w:t>
        </w:r>
      </w:ins>
      <w:ins w:id="21" w:author="Baráth, Július" w:date="2024-11-14T12:49:00Z" w16du:dateUtc="2024-11-14T11:49:00Z">
        <w:r>
          <w:t>záznamu</w:t>
        </w:r>
      </w:ins>
    </w:p>
    <w:p w14:paraId="5D65EC3C" w14:textId="77777777" w:rsidR="00BF48C3" w:rsidRDefault="00BF48C3" w:rsidP="00BF48C3">
      <w:pPr>
        <w:pStyle w:val="Odsekzoznamu"/>
        <w:numPr>
          <w:ilvl w:val="0"/>
          <w:numId w:val="48"/>
        </w:numPr>
        <w:rPr>
          <w:ins w:id="22" w:author="Baráth, Július" w:date="2024-11-14T12:52:00Z" w16du:dateUtc="2024-11-14T11:52:00Z"/>
        </w:rPr>
      </w:pPr>
      <w:ins w:id="23" w:author="Baráth, Július" w:date="2024-11-14T12:49:00Z" w16du:dateUtc="2024-11-14T11:49:00Z">
        <w:r>
          <w:t>vytvorenie sekundárneho DNS a nastavenie prenosu zónových súborov</w:t>
        </w:r>
      </w:ins>
    </w:p>
    <w:p w14:paraId="4DE0A8D3" w14:textId="5EC0A715" w:rsidR="009F07EB" w:rsidRDefault="005B1028" w:rsidP="00BF48C3">
      <w:pPr>
        <w:pStyle w:val="Odsekzoznamu"/>
        <w:numPr>
          <w:ilvl w:val="0"/>
          <w:numId w:val="48"/>
        </w:numPr>
        <w:rPr>
          <w:ins w:id="24" w:author="Baráth, Július" w:date="2024-11-14T12:49:00Z" w16du:dateUtc="2024-11-14T11:49:00Z"/>
        </w:rPr>
      </w:pPr>
      <w:proofErr w:type="spellStart"/>
      <w:ins w:id="25" w:author="Baráth, Július" w:date="2024-11-14T12:53:00Z" w16du:dateUtc="2024-11-14T11:53:00Z">
        <w:r>
          <w:t>load</w:t>
        </w:r>
        <w:proofErr w:type="spellEnd"/>
        <w:r>
          <w:t xml:space="preserve"> </w:t>
        </w:r>
        <w:proofErr w:type="spellStart"/>
        <w:r>
          <w:t>balancer</w:t>
        </w:r>
        <w:proofErr w:type="spellEnd"/>
        <w:r>
          <w:t xml:space="preserve"> cez ROUND ROBBIN ?</w:t>
        </w:r>
      </w:ins>
    </w:p>
    <w:p w14:paraId="2A24907E" w14:textId="77777777" w:rsidR="00BF48C3" w:rsidRDefault="00BF48C3" w:rsidP="00BF48C3">
      <w:pPr>
        <w:rPr>
          <w:ins w:id="26" w:author="Baráth, Július" w:date="2024-11-14T12:49:00Z" w16du:dateUtc="2024-11-14T11:49:00Z"/>
        </w:rPr>
      </w:pPr>
      <w:ins w:id="27" w:author="Baráth, Július" w:date="2024-11-14T12:49:00Z" w16du:dateUtc="2024-11-14T11:49:00Z">
        <w:r>
          <w:t>Je potrebné doplniť konfiguráciu AD</w:t>
        </w:r>
      </w:ins>
    </w:p>
    <w:p w14:paraId="57C80252" w14:textId="77777777" w:rsidR="00BF48C3" w:rsidRDefault="00BF48C3" w:rsidP="00BF48C3">
      <w:pPr>
        <w:pStyle w:val="Odsekzoznamu"/>
        <w:numPr>
          <w:ilvl w:val="0"/>
          <w:numId w:val="49"/>
        </w:numPr>
        <w:rPr>
          <w:ins w:id="28" w:author="Baráth, Július" w:date="2024-11-14T12:49:00Z" w16du:dateUtc="2024-11-14T11:49:00Z"/>
        </w:rPr>
      </w:pPr>
      <w:ins w:id="29" w:author="Baráth, Július" w:date="2024-11-14T12:49:00Z" w16du:dateUtc="2024-11-14T11:49:00Z">
        <w:r>
          <w:t>Vytvorenie a správa používateľského účtu, zmena hesla, zablokovanie</w:t>
        </w:r>
      </w:ins>
    </w:p>
    <w:p w14:paraId="2F0DE7BF" w14:textId="77777777" w:rsidR="00BF48C3" w:rsidRDefault="00BF48C3" w:rsidP="00BF48C3">
      <w:pPr>
        <w:pStyle w:val="Odsekzoznamu"/>
        <w:numPr>
          <w:ilvl w:val="0"/>
          <w:numId w:val="49"/>
        </w:numPr>
        <w:rPr>
          <w:ins w:id="30" w:author="Baráth, Július" w:date="2024-11-14T12:49:00Z" w16du:dateUtc="2024-11-14T11:49:00Z"/>
        </w:rPr>
      </w:pPr>
      <w:ins w:id="31" w:author="Baráth, Július" w:date="2024-11-14T12:49:00Z" w16du:dateUtc="2024-11-14T11:49:00Z">
        <w:r>
          <w:t>Vytvorenie bezpečnostnej skupiny</w:t>
        </w:r>
      </w:ins>
    </w:p>
    <w:p w14:paraId="438049B4" w14:textId="77777777" w:rsidR="00BF48C3" w:rsidRDefault="00BF48C3" w:rsidP="00BF48C3">
      <w:pPr>
        <w:pStyle w:val="Odsekzoznamu"/>
        <w:numPr>
          <w:ilvl w:val="0"/>
          <w:numId w:val="49"/>
        </w:numPr>
        <w:rPr>
          <w:ins w:id="32" w:author="Baráth, Július" w:date="2024-11-14T12:49:00Z" w16du:dateUtc="2024-11-14T11:49:00Z"/>
        </w:rPr>
      </w:pPr>
      <w:ins w:id="33" w:author="Baráth, Július" w:date="2024-11-14T12:49:00Z" w16du:dateUtc="2024-11-14T11:49:00Z">
        <w:r>
          <w:t>hromadný import používateľov</w:t>
        </w:r>
      </w:ins>
    </w:p>
    <w:p w14:paraId="2B984486" w14:textId="77777777" w:rsidR="00BF48C3" w:rsidRDefault="00BF48C3" w:rsidP="00BF48C3">
      <w:pPr>
        <w:rPr>
          <w:ins w:id="34" w:author="Baráth, Július" w:date="2024-11-14T12:49:00Z" w16du:dateUtc="2024-11-14T11:49:00Z"/>
        </w:rPr>
      </w:pPr>
    </w:p>
    <w:p w14:paraId="0B89A31F" w14:textId="77777777" w:rsidR="00BF48C3" w:rsidRDefault="00BF48C3" w:rsidP="00BF48C3">
      <w:pPr>
        <w:rPr>
          <w:ins w:id="35" w:author="Baráth, Július" w:date="2024-11-14T12:49:00Z" w16du:dateUtc="2024-11-14T11:49:00Z"/>
        </w:rPr>
      </w:pPr>
      <w:ins w:id="36" w:author="Baráth, Július" w:date="2024-11-14T12:49:00Z" w16du:dateUtc="2024-11-14T11:49:00Z">
        <w:r>
          <w:t>je potrebné doplniť použitie skupinovej politiky</w:t>
        </w:r>
      </w:ins>
    </w:p>
    <w:p w14:paraId="3A4398F4" w14:textId="77777777" w:rsidR="00BF48C3" w:rsidRDefault="00BF48C3" w:rsidP="00BF48C3">
      <w:pPr>
        <w:pStyle w:val="Odsekzoznamu"/>
        <w:numPr>
          <w:ilvl w:val="0"/>
          <w:numId w:val="49"/>
        </w:numPr>
        <w:rPr>
          <w:ins w:id="37" w:author="Baráth, Július" w:date="2024-11-14T12:49:00Z" w16du:dateUtc="2024-11-14T11:49:00Z"/>
        </w:rPr>
      </w:pPr>
      <w:ins w:id="38" w:author="Baráth, Július" w:date="2024-11-14T12:49:00Z" w16du:dateUtc="2024-11-14T11:49:00Z">
        <w:r>
          <w:t>Zmena nastavenia bezpečnostnej brány</w:t>
        </w:r>
      </w:ins>
    </w:p>
    <w:p w14:paraId="4E4FA76D" w14:textId="77777777" w:rsidR="00BF48C3" w:rsidRDefault="00BF48C3" w:rsidP="00BF48C3">
      <w:pPr>
        <w:pStyle w:val="Odsekzoznamu"/>
        <w:numPr>
          <w:ilvl w:val="0"/>
          <w:numId w:val="49"/>
        </w:numPr>
        <w:rPr>
          <w:ins w:id="39" w:author="Baráth, Július" w:date="2024-11-14T12:49:00Z" w16du:dateUtc="2024-11-14T11:49:00Z"/>
        </w:rPr>
      </w:pPr>
      <w:ins w:id="40" w:author="Baráth, Július" w:date="2024-11-14T12:49:00Z" w16du:dateUtc="2024-11-14T11:49:00Z">
        <w:r>
          <w:t>Nastavenie politiky hesiel</w:t>
        </w:r>
      </w:ins>
    </w:p>
    <w:p w14:paraId="60D6D1D1" w14:textId="77777777" w:rsidR="00BF48C3" w:rsidRPr="00A12EE6" w:rsidRDefault="00BF48C3" w:rsidP="00BF48C3">
      <w:pPr>
        <w:pStyle w:val="Odsekzoznamu"/>
        <w:numPr>
          <w:ilvl w:val="0"/>
          <w:numId w:val="49"/>
        </w:numPr>
        <w:rPr>
          <w:ins w:id="41" w:author="Baráth, Július" w:date="2024-11-14T12:49:00Z" w16du:dateUtc="2024-11-14T11:49:00Z"/>
        </w:rPr>
      </w:pPr>
      <w:ins w:id="42" w:author="Baráth, Július" w:date="2024-11-14T12:49:00Z" w16du:dateUtc="2024-11-14T11:49:00Z">
        <w:r>
          <w:t>Vynútenie politiky na klientovi (</w:t>
        </w:r>
        <w:proofErr w:type="spellStart"/>
        <w:r>
          <w:t>gpupdate</w:t>
        </w:r>
        <w:proofErr w:type="spellEnd"/>
        <w:r>
          <w:t xml:space="preserve"> /</w:t>
        </w:r>
        <w:proofErr w:type="spellStart"/>
        <w:r>
          <w:t>force</w:t>
        </w:r>
        <w:proofErr w:type="spellEnd"/>
        <w:r>
          <w:t>)</w:t>
        </w:r>
      </w:ins>
    </w:p>
    <w:p w14:paraId="72DA4346" w14:textId="3B61B631" w:rsidR="00E37B0B" w:rsidRPr="00A12EE6" w:rsidRDefault="00E37B0B">
      <w:r w:rsidRPr="00A12EE6">
        <w:br w:type="page"/>
      </w:r>
    </w:p>
    <w:p w14:paraId="00DB4BB8" w14:textId="0FC9EC19" w:rsidR="00E37B0B" w:rsidRPr="00A12EE6" w:rsidRDefault="00E37B0B" w:rsidP="00E37B0B">
      <w:pPr>
        <w:pStyle w:val="Nadpis1"/>
        <w:numPr>
          <w:ilvl w:val="0"/>
          <w:numId w:val="0"/>
        </w:numPr>
        <w:ind w:left="432"/>
      </w:pPr>
      <w:bookmarkStart w:id="43" w:name="_Toc182423490"/>
      <w:r w:rsidRPr="00A12EE6">
        <w:lastRenderedPageBreak/>
        <w:t>Zoznam skratiek</w:t>
      </w:r>
      <w:bookmarkEnd w:id="43"/>
    </w:p>
    <w:p w14:paraId="55E00A20" w14:textId="77777777" w:rsidR="00E37B0B" w:rsidRPr="00A12EE6" w:rsidRDefault="00E37B0B"/>
    <w:p w14:paraId="54449A53" w14:textId="77777777" w:rsidR="00D4213F" w:rsidRPr="00A12EE6" w:rsidRDefault="00D4213F" w:rsidP="00C8734A">
      <w:pPr>
        <w:ind w:left="426"/>
      </w:pPr>
      <w:r w:rsidRPr="00A12EE6">
        <w:t xml:space="preserve">AD </w:t>
      </w:r>
      <w:r w:rsidRPr="00A12EE6">
        <w:tab/>
        <w:t xml:space="preserve">- </w:t>
      </w:r>
      <w:proofErr w:type="spellStart"/>
      <w:r w:rsidRPr="00A12EE6">
        <w:t>Active</w:t>
      </w:r>
      <w:proofErr w:type="spellEnd"/>
      <w:r w:rsidRPr="00A12EE6">
        <w:t xml:space="preserve"> </w:t>
      </w:r>
      <w:proofErr w:type="spellStart"/>
      <w:r w:rsidRPr="00A12EE6">
        <w:t>Directory</w:t>
      </w:r>
      <w:proofErr w:type="spellEnd"/>
    </w:p>
    <w:p w14:paraId="66E14F9F" w14:textId="77777777" w:rsidR="00D4213F" w:rsidRPr="00A12EE6" w:rsidRDefault="00D4213F" w:rsidP="00C8734A">
      <w:pPr>
        <w:ind w:left="426"/>
      </w:pPr>
      <w:r w:rsidRPr="00A12EE6">
        <w:t xml:space="preserve">AD DS </w:t>
      </w:r>
      <w:r w:rsidRPr="00A12EE6">
        <w:tab/>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p>
    <w:p w14:paraId="6CB86F0F" w14:textId="77777777" w:rsidR="00D4213F" w:rsidRPr="00A12EE6" w:rsidRDefault="00D4213F" w:rsidP="00C8734A">
      <w:pPr>
        <w:ind w:left="426"/>
      </w:pPr>
      <w:r w:rsidRPr="00A12EE6">
        <w:t>CN</w:t>
      </w:r>
      <w:r w:rsidRPr="00A12EE6">
        <w:tab/>
        <w:t xml:space="preserve">- </w:t>
      </w:r>
      <w:proofErr w:type="spellStart"/>
      <w:r w:rsidRPr="00A12EE6">
        <w:t>Common</w:t>
      </w:r>
      <w:proofErr w:type="spellEnd"/>
      <w:r w:rsidRPr="00A12EE6">
        <w:t xml:space="preserve"> </w:t>
      </w:r>
      <w:proofErr w:type="spellStart"/>
      <w:r w:rsidRPr="00A12EE6">
        <w:t>Name</w:t>
      </w:r>
      <w:proofErr w:type="spellEnd"/>
    </w:p>
    <w:p w14:paraId="7A898CA7" w14:textId="77777777" w:rsidR="00D4213F" w:rsidRPr="00A12EE6" w:rsidRDefault="00D4213F" w:rsidP="00C8734A">
      <w:pPr>
        <w:ind w:left="426"/>
      </w:pPr>
      <w:r w:rsidRPr="00A12EE6">
        <w:t>DHCP</w:t>
      </w:r>
      <w:r w:rsidRPr="00A12EE6">
        <w:tab/>
        <w:t xml:space="preserve"> - </w:t>
      </w:r>
      <w:proofErr w:type="spellStart"/>
      <w:r w:rsidRPr="00A12EE6">
        <w:t>Dynamic</w:t>
      </w:r>
      <w:proofErr w:type="spellEnd"/>
      <w:r w:rsidRPr="00A12EE6">
        <w:t xml:space="preserve"> </w:t>
      </w:r>
      <w:proofErr w:type="spellStart"/>
      <w:r w:rsidRPr="00A12EE6">
        <w:t>Host</w:t>
      </w:r>
      <w:proofErr w:type="spellEnd"/>
      <w:r w:rsidRPr="00A12EE6">
        <w:t xml:space="preserve"> </w:t>
      </w:r>
      <w:proofErr w:type="spellStart"/>
      <w:r w:rsidRPr="00A12EE6">
        <w:t>Configuration</w:t>
      </w:r>
      <w:proofErr w:type="spellEnd"/>
      <w:r w:rsidRPr="00A12EE6">
        <w:t xml:space="preserve"> </w:t>
      </w:r>
      <w:proofErr w:type="spellStart"/>
      <w:r w:rsidRPr="00A12EE6">
        <w:t>Protocol</w:t>
      </w:r>
      <w:proofErr w:type="spellEnd"/>
    </w:p>
    <w:p w14:paraId="09E5ECC4" w14:textId="77777777" w:rsidR="00D4213F" w:rsidRPr="00A12EE6" w:rsidRDefault="00D4213F" w:rsidP="00C8734A">
      <w:pPr>
        <w:ind w:left="426"/>
      </w:pPr>
      <w:r w:rsidRPr="00A12EE6">
        <w:t>DNS</w:t>
      </w:r>
      <w:r w:rsidRPr="00A12EE6">
        <w:tab/>
        <w:t xml:space="preserve"> - </w:t>
      </w:r>
      <w:proofErr w:type="spellStart"/>
      <w:r w:rsidRPr="00A12EE6">
        <w:t>Domain</w:t>
      </w:r>
      <w:proofErr w:type="spellEnd"/>
      <w:r w:rsidRPr="00A12EE6">
        <w:t xml:space="preserve"> </w:t>
      </w:r>
      <w:proofErr w:type="spellStart"/>
      <w:r w:rsidRPr="00A12EE6">
        <w:t>Name</w:t>
      </w:r>
      <w:proofErr w:type="spellEnd"/>
      <w:r w:rsidRPr="00A12EE6">
        <w:t xml:space="preserve"> </w:t>
      </w:r>
      <w:proofErr w:type="spellStart"/>
      <w:r w:rsidRPr="00A12EE6">
        <w:t>System</w:t>
      </w:r>
      <w:proofErr w:type="spellEnd"/>
    </w:p>
    <w:p w14:paraId="54B8C5B0" w14:textId="77777777" w:rsidR="00D4213F" w:rsidRPr="00A12EE6" w:rsidRDefault="00D4213F" w:rsidP="00C8734A">
      <w:pPr>
        <w:ind w:left="426"/>
      </w:pPr>
      <w:r w:rsidRPr="00A12EE6">
        <w:t xml:space="preserve">DSRM </w:t>
      </w:r>
      <w:r w:rsidRPr="00A12EE6">
        <w:tab/>
        <w:t xml:space="preserve">- </w:t>
      </w:r>
      <w:proofErr w:type="spellStart"/>
      <w:r w:rsidRPr="00A12EE6">
        <w:t>Directory</w:t>
      </w:r>
      <w:proofErr w:type="spellEnd"/>
      <w:r w:rsidRPr="00A12EE6">
        <w:t xml:space="preserve"> </w:t>
      </w:r>
      <w:proofErr w:type="spellStart"/>
      <w:r w:rsidRPr="00A12EE6">
        <w:t>Services</w:t>
      </w:r>
      <w:proofErr w:type="spellEnd"/>
      <w:r w:rsidRPr="00A12EE6">
        <w:t xml:space="preserve"> </w:t>
      </w:r>
      <w:proofErr w:type="spellStart"/>
      <w:r w:rsidRPr="00A12EE6">
        <w:t>Restore</w:t>
      </w:r>
      <w:proofErr w:type="spellEnd"/>
      <w:r w:rsidRPr="00A12EE6">
        <w:t xml:space="preserve"> </w:t>
      </w:r>
      <w:proofErr w:type="spellStart"/>
      <w:r w:rsidRPr="00A12EE6">
        <w:t>Mode</w:t>
      </w:r>
      <w:proofErr w:type="spellEnd"/>
    </w:p>
    <w:p w14:paraId="4F84CA67" w14:textId="77777777" w:rsidR="00D4213F" w:rsidRPr="00A12EE6" w:rsidRDefault="00D4213F" w:rsidP="00C8734A">
      <w:pPr>
        <w:ind w:left="426"/>
      </w:pPr>
      <w:r w:rsidRPr="00A12EE6">
        <w:t xml:space="preserve">FSMO </w:t>
      </w:r>
      <w:r w:rsidRPr="00A12EE6">
        <w:tab/>
        <w:t xml:space="preserve">- </w:t>
      </w:r>
      <w:proofErr w:type="spellStart"/>
      <w:r w:rsidRPr="00A12EE6">
        <w:t>Flexible</w:t>
      </w:r>
      <w:proofErr w:type="spellEnd"/>
      <w:r w:rsidRPr="00A12EE6">
        <w:t xml:space="preserve"> Single </w:t>
      </w:r>
      <w:proofErr w:type="spellStart"/>
      <w:r w:rsidRPr="00A12EE6">
        <w:t>Master</w:t>
      </w:r>
      <w:proofErr w:type="spellEnd"/>
      <w:r w:rsidRPr="00A12EE6">
        <w:t xml:space="preserve"> </w:t>
      </w:r>
      <w:proofErr w:type="spellStart"/>
      <w:r w:rsidRPr="00A12EE6">
        <w:t>Operation</w:t>
      </w:r>
      <w:proofErr w:type="spellEnd"/>
    </w:p>
    <w:p w14:paraId="3455A69D" w14:textId="77777777" w:rsidR="00D4213F" w:rsidRPr="00A12EE6" w:rsidRDefault="00D4213F" w:rsidP="00C8734A">
      <w:pPr>
        <w:ind w:left="426"/>
      </w:pPr>
      <w:r w:rsidRPr="00A12EE6">
        <w:t xml:space="preserve">GPO </w:t>
      </w:r>
      <w:r w:rsidRPr="00A12EE6">
        <w:tab/>
        <w:t xml:space="preserve">- Group </w:t>
      </w:r>
      <w:proofErr w:type="spellStart"/>
      <w:r w:rsidRPr="00A12EE6">
        <w:t>Policy</w:t>
      </w:r>
      <w:proofErr w:type="spellEnd"/>
      <w:r w:rsidRPr="00A12EE6">
        <w:t xml:space="preserve"> </w:t>
      </w:r>
      <w:proofErr w:type="spellStart"/>
      <w:r w:rsidRPr="00A12EE6">
        <w:t>Objects</w:t>
      </w:r>
      <w:proofErr w:type="spellEnd"/>
    </w:p>
    <w:p w14:paraId="54E59CAA" w14:textId="77777777" w:rsidR="00D4213F" w:rsidRPr="00A12EE6" w:rsidRDefault="00D4213F" w:rsidP="00C8734A">
      <w:pPr>
        <w:ind w:left="426"/>
      </w:pPr>
      <w:r w:rsidRPr="00A12EE6">
        <w:t xml:space="preserve">GUI </w:t>
      </w:r>
      <w:r w:rsidRPr="00A12EE6">
        <w:tab/>
        <w:t xml:space="preserve">- </w:t>
      </w:r>
      <w:proofErr w:type="spellStart"/>
      <w:r w:rsidRPr="00A12EE6">
        <w:t>Graphical</w:t>
      </w:r>
      <w:proofErr w:type="spellEnd"/>
      <w:r w:rsidRPr="00A12EE6">
        <w:t xml:space="preserve"> User Interface</w:t>
      </w:r>
    </w:p>
    <w:p w14:paraId="07B8187A" w14:textId="77777777" w:rsidR="00D4213F" w:rsidRPr="00A12EE6" w:rsidRDefault="00D4213F" w:rsidP="00C8734A">
      <w:pPr>
        <w:ind w:left="426"/>
      </w:pPr>
      <w:r w:rsidRPr="00A12EE6">
        <w:t>HA</w:t>
      </w:r>
      <w:r w:rsidRPr="00A12EE6">
        <w:tab/>
        <w:t xml:space="preserve">- </w:t>
      </w:r>
      <w:proofErr w:type="spellStart"/>
      <w:r w:rsidRPr="00A12EE6">
        <w:t>High</w:t>
      </w:r>
      <w:proofErr w:type="spellEnd"/>
      <w:r w:rsidRPr="00A12EE6">
        <w:t xml:space="preserve"> </w:t>
      </w:r>
      <w:proofErr w:type="spellStart"/>
      <w:r w:rsidRPr="00A12EE6">
        <w:t>Availability</w:t>
      </w:r>
      <w:proofErr w:type="spellEnd"/>
    </w:p>
    <w:p w14:paraId="3C8FB751" w14:textId="77777777" w:rsidR="00D4213F" w:rsidRPr="00A12EE6" w:rsidRDefault="00D4213F" w:rsidP="00C8734A">
      <w:pPr>
        <w:ind w:left="426"/>
      </w:pPr>
      <w:r w:rsidRPr="00A12EE6">
        <w:t xml:space="preserve">ICMP </w:t>
      </w:r>
      <w:r w:rsidRPr="00A12EE6">
        <w:tab/>
        <w:t xml:space="preserve">- Internet </w:t>
      </w:r>
      <w:proofErr w:type="spellStart"/>
      <w:r w:rsidRPr="00A12EE6">
        <w:t>Control</w:t>
      </w:r>
      <w:proofErr w:type="spellEnd"/>
      <w:r w:rsidRPr="00A12EE6">
        <w:t xml:space="preserve"> </w:t>
      </w:r>
      <w:proofErr w:type="spellStart"/>
      <w:r w:rsidRPr="00A12EE6">
        <w:t>Message</w:t>
      </w:r>
      <w:proofErr w:type="spellEnd"/>
      <w:r w:rsidRPr="00A12EE6">
        <w:t xml:space="preserve"> </w:t>
      </w:r>
      <w:proofErr w:type="spellStart"/>
      <w:r w:rsidRPr="00A12EE6">
        <w:t>Protocol</w:t>
      </w:r>
      <w:proofErr w:type="spellEnd"/>
    </w:p>
    <w:p w14:paraId="707884B3" w14:textId="15DA7254" w:rsidR="00D4213F" w:rsidRPr="00A12EE6" w:rsidRDefault="00D4213F" w:rsidP="00C8734A">
      <w:pPr>
        <w:ind w:left="426"/>
      </w:pPr>
      <w:r w:rsidRPr="00A12EE6">
        <w:t>ID</w:t>
      </w:r>
      <w:r w:rsidRPr="00A12EE6">
        <w:tab/>
      </w:r>
      <w:r w:rsidR="00C8734A">
        <w:tab/>
      </w:r>
      <w:r w:rsidRPr="00A12EE6">
        <w:t xml:space="preserve">- </w:t>
      </w:r>
      <w:proofErr w:type="spellStart"/>
      <w:r w:rsidRPr="00A12EE6">
        <w:t>Identifier</w:t>
      </w:r>
      <w:proofErr w:type="spellEnd"/>
    </w:p>
    <w:p w14:paraId="5A87C4E8" w14:textId="77777777" w:rsidR="00D4213F" w:rsidRPr="00A12EE6" w:rsidRDefault="00D4213F" w:rsidP="00C8734A">
      <w:pPr>
        <w:ind w:left="426"/>
      </w:pPr>
      <w:r w:rsidRPr="00A12EE6">
        <w:t xml:space="preserve">OS </w:t>
      </w:r>
      <w:r w:rsidRPr="00A12EE6">
        <w:tab/>
        <w:t xml:space="preserve">- </w:t>
      </w:r>
      <w:proofErr w:type="spellStart"/>
      <w:r w:rsidRPr="00A12EE6">
        <w:t>Operating</w:t>
      </w:r>
      <w:proofErr w:type="spellEnd"/>
      <w:r w:rsidRPr="00A12EE6">
        <w:t xml:space="preserve"> </w:t>
      </w:r>
      <w:proofErr w:type="spellStart"/>
      <w:r w:rsidRPr="00A12EE6">
        <w:t>System</w:t>
      </w:r>
      <w:proofErr w:type="spellEnd"/>
    </w:p>
    <w:p w14:paraId="2599D81E" w14:textId="77777777" w:rsidR="00D4213F" w:rsidRPr="00A12EE6" w:rsidRDefault="00D4213F" w:rsidP="00C8734A">
      <w:pPr>
        <w:ind w:left="426"/>
      </w:pPr>
      <w:r w:rsidRPr="00A12EE6">
        <w:t xml:space="preserve">OU </w:t>
      </w:r>
      <w:r w:rsidRPr="00A12EE6">
        <w:tab/>
        <w:t xml:space="preserve">- </w:t>
      </w:r>
      <w:proofErr w:type="spellStart"/>
      <w:r w:rsidRPr="00A12EE6">
        <w:t>Organization</w:t>
      </w:r>
      <w:proofErr w:type="spellEnd"/>
      <w:r w:rsidRPr="00A12EE6">
        <w:t xml:space="preserve"> </w:t>
      </w:r>
      <w:proofErr w:type="spellStart"/>
      <w:r w:rsidRPr="00A12EE6">
        <w:t>Unit</w:t>
      </w:r>
      <w:proofErr w:type="spellEnd"/>
    </w:p>
    <w:p w14:paraId="1A04B697" w14:textId="77777777" w:rsidR="00D4213F" w:rsidRPr="00A12EE6" w:rsidRDefault="00D4213F" w:rsidP="00C8734A">
      <w:pPr>
        <w:ind w:left="426"/>
      </w:pPr>
      <w:r w:rsidRPr="00A12EE6">
        <w:t xml:space="preserve">PDC </w:t>
      </w:r>
      <w:r w:rsidRPr="00A12EE6">
        <w:tab/>
        <w:t xml:space="preserve">- </w:t>
      </w:r>
      <w:proofErr w:type="spellStart"/>
      <w:r w:rsidRPr="00A12EE6">
        <w:t>Primary</w:t>
      </w:r>
      <w:proofErr w:type="spellEnd"/>
      <w:r w:rsidRPr="00A12EE6">
        <w:t xml:space="preserve"> </w:t>
      </w:r>
      <w:proofErr w:type="spellStart"/>
      <w:r w:rsidRPr="00A12EE6">
        <w:t>Domain</w:t>
      </w:r>
      <w:proofErr w:type="spellEnd"/>
      <w:r w:rsidRPr="00A12EE6">
        <w:t xml:space="preserve"> </w:t>
      </w:r>
      <w:proofErr w:type="spellStart"/>
      <w:r w:rsidRPr="00A12EE6">
        <w:t>Controller</w:t>
      </w:r>
      <w:proofErr w:type="spellEnd"/>
    </w:p>
    <w:p w14:paraId="41DD8178" w14:textId="77777777" w:rsidR="00D4213F" w:rsidRPr="00A12EE6" w:rsidRDefault="00D4213F" w:rsidP="00C8734A">
      <w:pPr>
        <w:ind w:left="426"/>
      </w:pPr>
      <w:r w:rsidRPr="00A12EE6">
        <w:t xml:space="preserve">RDP </w:t>
      </w:r>
      <w:r w:rsidRPr="00A12EE6">
        <w:tab/>
        <w:t xml:space="preserve">- </w:t>
      </w:r>
      <w:proofErr w:type="spellStart"/>
      <w:r w:rsidRPr="00A12EE6">
        <w:t>Remote</w:t>
      </w:r>
      <w:proofErr w:type="spellEnd"/>
      <w:r w:rsidRPr="00A12EE6">
        <w:t xml:space="preserve"> Desktop </w:t>
      </w:r>
      <w:proofErr w:type="spellStart"/>
      <w:r w:rsidRPr="00A12EE6">
        <w:t>Protocol</w:t>
      </w:r>
      <w:proofErr w:type="spellEnd"/>
    </w:p>
    <w:p w14:paraId="69BC9E6D" w14:textId="77777777" w:rsidR="00D4213F" w:rsidRPr="00A12EE6" w:rsidRDefault="00D4213F" w:rsidP="00C8734A">
      <w:pPr>
        <w:ind w:left="426"/>
      </w:pPr>
      <w:r w:rsidRPr="00A12EE6">
        <w:t xml:space="preserve">RID </w:t>
      </w:r>
      <w:r w:rsidRPr="00A12EE6">
        <w:tab/>
        <w:t xml:space="preserve">- </w:t>
      </w:r>
      <w:proofErr w:type="spellStart"/>
      <w:r w:rsidRPr="00A12EE6">
        <w:t>Runtime</w:t>
      </w:r>
      <w:proofErr w:type="spellEnd"/>
      <w:r w:rsidRPr="00A12EE6">
        <w:t xml:space="preserve"> </w:t>
      </w:r>
      <w:proofErr w:type="spellStart"/>
      <w:r w:rsidRPr="00A12EE6">
        <w:t>Identifier</w:t>
      </w:r>
      <w:proofErr w:type="spellEnd"/>
    </w:p>
    <w:p w14:paraId="0416A088" w14:textId="77777777" w:rsidR="00D4213F" w:rsidRPr="00A12EE6" w:rsidRDefault="00D4213F" w:rsidP="00C8734A">
      <w:pPr>
        <w:ind w:left="426"/>
      </w:pPr>
      <w:r w:rsidRPr="00A12EE6">
        <w:t xml:space="preserve">RODC </w:t>
      </w:r>
      <w:r w:rsidRPr="00A12EE6">
        <w:tab/>
        <w:t xml:space="preserve">- </w:t>
      </w:r>
      <w:proofErr w:type="spellStart"/>
      <w:r w:rsidRPr="00A12EE6">
        <w:t>Read-only</w:t>
      </w:r>
      <w:proofErr w:type="spellEnd"/>
      <w:r w:rsidRPr="00A12EE6">
        <w:t xml:space="preserve"> </w:t>
      </w:r>
      <w:proofErr w:type="spellStart"/>
      <w:r w:rsidRPr="00A12EE6">
        <w:t>domain</w:t>
      </w:r>
      <w:proofErr w:type="spellEnd"/>
      <w:r w:rsidRPr="00A12EE6">
        <w:t xml:space="preserve"> </w:t>
      </w:r>
      <w:proofErr w:type="spellStart"/>
      <w:r w:rsidRPr="00A12EE6">
        <w:t>controller</w:t>
      </w:r>
      <w:proofErr w:type="spellEnd"/>
    </w:p>
    <w:p w14:paraId="73192837" w14:textId="77777777" w:rsidR="00D4213F" w:rsidRPr="00A12EE6" w:rsidRDefault="00D4213F" w:rsidP="00C8734A">
      <w:pPr>
        <w:ind w:left="426"/>
      </w:pPr>
      <w:r w:rsidRPr="00A12EE6">
        <w:t xml:space="preserve">SID </w:t>
      </w:r>
      <w:r w:rsidRPr="00A12EE6">
        <w:tab/>
        <w:t xml:space="preserve">- </w:t>
      </w:r>
      <w:proofErr w:type="spellStart"/>
      <w:r w:rsidRPr="00A12EE6">
        <w:t>Security</w:t>
      </w:r>
      <w:proofErr w:type="spellEnd"/>
      <w:r w:rsidRPr="00A12EE6">
        <w:t xml:space="preserve"> </w:t>
      </w:r>
      <w:proofErr w:type="spellStart"/>
      <w:r w:rsidRPr="00A12EE6">
        <w:t>Identifier</w:t>
      </w:r>
      <w:proofErr w:type="spellEnd"/>
    </w:p>
    <w:p w14:paraId="2728C9A2" w14:textId="77777777" w:rsidR="00D4213F" w:rsidRPr="00A12EE6" w:rsidRDefault="00D4213F" w:rsidP="00C8734A">
      <w:pPr>
        <w:ind w:left="426"/>
      </w:pPr>
      <w:r w:rsidRPr="00A12EE6">
        <w:t xml:space="preserve">VDI </w:t>
      </w:r>
      <w:r w:rsidRPr="00A12EE6">
        <w:tab/>
        <w:t xml:space="preserve">- </w:t>
      </w:r>
      <w:proofErr w:type="spellStart"/>
      <w:r w:rsidRPr="00A12EE6">
        <w:t>Virtual</w:t>
      </w:r>
      <w:proofErr w:type="spellEnd"/>
      <w:r w:rsidRPr="00A12EE6">
        <w:t xml:space="preserve"> Desktop </w:t>
      </w:r>
      <w:proofErr w:type="spellStart"/>
      <w:r w:rsidRPr="00A12EE6">
        <w:t>Infrastructure</w:t>
      </w:r>
      <w:proofErr w:type="spellEnd"/>
    </w:p>
    <w:p w14:paraId="5AC0578D" w14:textId="34CA7465" w:rsidR="001F177B" w:rsidRPr="00A12EE6" w:rsidRDefault="001F177B">
      <w:r w:rsidRPr="00A12EE6">
        <w:br w:type="page"/>
      </w:r>
    </w:p>
    <w:p w14:paraId="3CC493B6" w14:textId="63FDEB66" w:rsidR="001F177B" w:rsidRPr="00A12EE6" w:rsidRDefault="001F177B" w:rsidP="000D36E1">
      <w:pPr>
        <w:pStyle w:val="Nadpis1"/>
        <w:numPr>
          <w:ilvl w:val="0"/>
          <w:numId w:val="0"/>
        </w:numPr>
        <w:ind w:left="454"/>
      </w:pPr>
      <w:bookmarkStart w:id="44" w:name="_Toc182423491"/>
      <w:r w:rsidRPr="00A12EE6">
        <w:lastRenderedPageBreak/>
        <w:t>Úvod</w:t>
      </w:r>
      <w:bookmarkEnd w:id="44"/>
    </w:p>
    <w:p w14:paraId="76D3C353" w14:textId="6A0E3F2D" w:rsidR="00E37B0B" w:rsidRPr="00A12EE6" w:rsidRDefault="004F32A0" w:rsidP="000D36E1">
      <w:pPr>
        <w:ind w:firstLine="454"/>
        <w:jc w:val="both"/>
      </w:pPr>
      <w:r w:rsidRPr="00A12EE6">
        <w:t xml:space="preserve">Cieľom </w:t>
      </w:r>
      <w:r w:rsidR="00E95407" w:rsidRPr="00A12EE6">
        <w:t xml:space="preserve">tejto publikácie </w:t>
      </w:r>
      <w:r w:rsidR="00D23745" w:rsidRPr="00A12EE6">
        <w:t xml:space="preserve"> je </w:t>
      </w:r>
      <w:r w:rsidR="00E37B0B" w:rsidRPr="00A12EE6">
        <w:t>poskytnúť študentom návod na prípravu serverového prostredia pre laboratórne cvičenia z</w:t>
      </w:r>
      <w:r w:rsidR="00E95407" w:rsidRPr="00A12EE6">
        <w:t xml:space="preserve"> predmetu </w:t>
      </w:r>
      <w:r w:rsidR="005673FF">
        <w:t>O</w:t>
      </w:r>
      <w:r w:rsidR="00E37B0B" w:rsidRPr="00A12EE6">
        <w:t>peračn</w:t>
      </w:r>
      <w:r w:rsidR="00E95407" w:rsidRPr="00A12EE6">
        <w:t>é</w:t>
      </w:r>
      <w:r w:rsidR="00E37B0B" w:rsidRPr="00A12EE6">
        <w:t xml:space="preserve"> </w:t>
      </w:r>
      <w:r w:rsidR="005673FF">
        <w:t>S</w:t>
      </w:r>
      <w:r w:rsidR="00E37B0B" w:rsidRPr="00A12EE6">
        <w:t>ystém</w:t>
      </w:r>
      <w:r w:rsidR="00E95407" w:rsidRPr="00A12EE6">
        <w:t xml:space="preserve">y. Na časť predmetu, ktorá je </w:t>
      </w:r>
      <w:r w:rsidR="00E37B0B" w:rsidRPr="00A12EE6">
        <w:t>zameran</w:t>
      </w:r>
      <w:r w:rsidR="00E95407" w:rsidRPr="00A12EE6">
        <w:t>á</w:t>
      </w:r>
      <w:r w:rsidR="00E37B0B" w:rsidRPr="00A12EE6">
        <w:t xml:space="preserve"> na systémy Microsoft Windows Server a</w:t>
      </w:r>
      <w:r w:rsidR="00E95407" w:rsidRPr="00A12EE6">
        <w:t xml:space="preserve"> na nich prevádzkované </w:t>
      </w:r>
      <w:r w:rsidR="00E37B0B" w:rsidRPr="00A12EE6">
        <w:t>základn</w:t>
      </w:r>
      <w:r w:rsidR="00E95407" w:rsidRPr="00A12EE6">
        <w:t>é</w:t>
      </w:r>
      <w:r w:rsidR="00E37B0B" w:rsidRPr="00A12EE6">
        <w:t xml:space="preserve"> služ</w:t>
      </w:r>
      <w:r w:rsidR="00E95407" w:rsidRPr="00A12EE6">
        <w:t>by</w:t>
      </w:r>
      <w:r w:rsidR="00E37B0B" w:rsidRPr="00A12EE6">
        <w:t xml:space="preserve">. </w:t>
      </w:r>
      <w:r w:rsidR="00E95407" w:rsidRPr="00A12EE6">
        <w:t>C</w:t>
      </w:r>
      <w:r w:rsidR="00E37B0B" w:rsidRPr="00A12EE6">
        <w:t>ieľom týchto skrípt</w:t>
      </w:r>
      <w:r w:rsidR="00E95407" w:rsidRPr="00A12EE6">
        <w:t xml:space="preserve"> nie je</w:t>
      </w:r>
      <w:r w:rsidR="00E37B0B" w:rsidRPr="00A12EE6">
        <w:t xml:space="preserve"> </w:t>
      </w:r>
      <w:r w:rsidR="005673FF">
        <w:t xml:space="preserve">detailne </w:t>
      </w:r>
      <w:r w:rsidR="00E37B0B" w:rsidRPr="00A12EE6">
        <w:t>popisovať</w:t>
      </w:r>
      <w:r w:rsidR="005673FF">
        <w:t>,</w:t>
      </w:r>
      <w:r w:rsidR="00E37B0B" w:rsidRPr="00A12EE6">
        <w:t xml:space="preserve"> ani bližšie vysvetľovať tieto služby.</w:t>
      </w:r>
    </w:p>
    <w:p w14:paraId="43FAF89E" w14:textId="0A26D554" w:rsidR="00E37B0B" w:rsidRPr="00A12EE6" w:rsidRDefault="005673FF" w:rsidP="000D36E1">
      <w:pPr>
        <w:ind w:firstLine="454"/>
        <w:jc w:val="both"/>
      </w:pPr>
      <w:r>
        <w:t>Autor predpokladá, že p</w:t>
      </w:r>
      <w:r w:rsidR="00E37B0B" w:rsidRPr="00A12EE6">
        <w:t xml:space="preserve">oužité operačné systémy boli nainštalované </w:t>
      </w:r>
      <w:r w:rsidR="00E95407" w:rsidRPr="00A12EE6">
        <w:t>štandardným</w:t>
      </w:r>
      <w:r w:rsidR="00E37B0B" w:rsidRPr="00A12EE6">
        <w:t xml:space="preserve"> spôsobom</w:t>
      </w:r>
      <w:r>
        <w:t xml:space="preserve"> a neboli upravované</w:t>
      </w:r>
      <w:r w:rsidR="00E37B0B" w:rsidRPr="00A12EE6">
        <w:t xml:space="preserve">. Ako základné operačné systémy boli zvolené Microsoft Windows Server 2012 R2 Standard </w:t>
      </w:r>
      <w:proofErr w:type="spellStart"/>
      <w:r w:rsidR="00E37B0B" w:rsidRPr="00A12EE6">
        <w:t>Edition</w:t>
      </w:r>
      <w:proofErr w:type="spellEnd"/>
      <w:r w:rsidR="00E37B0B" w:rsidRPr="00A12EE6">
        <w:t xml:space="preserve">, s grafickým rozhraním. </w:t>
      </w:r>
      <w:r w:rsidR="00E95407" w:rsidRPr="00A12EE6">
        <w:t>A</w:t>
      </w:r>
      <w:r w:rsidR="00E37B0B" w:rsidRPr="00A12EE6">
        <w:t xml:space="preserve"> verzia serveru nainštalovaná </w:t>
      </w:r>
      <w:r w:rsidR="00E95407" w:rsidRPr="00A12EE6">
        <w:t>bez grafického prostredia (</w:t>
      </w:r>
      <w:proofErr w:type="spellStart"/>
      <w:r w:rsidR="00E37B0B" w:rsidRPr="00A12EE6">
        <w:t>core</w:t>
      </w:r>
      <w:proofErr w:type="spellEnd"/>
      <w:r w:rsidR="00E37B0B" w:rsidRPr="00A12EE6">
        <w:t xml:space="preserve"> server</w:t>
      </w:r>
      <w:r w:rsidR="00E95407" w:rsidRPr="00A12EE6">
        <w:t>)</w:t>
      </w:r>
      <w:r w:rsidR="00E37B0B" w:rsidRPr="00A12EE6">
        <w:t xml:space="preserve">. Použitý bol aj desktopový operačný systém Microsoft Windows 10 Enterprise </w:t>
      </w:r>
      <w:proofErr w:type="spellStart"/>
      <w:r w:rsidR="00E37B0B" w:rsidRPr="00A12EE6">
        <w:t>Edition</w:t>
      </w:r>
      <w:proofErr w:type="spellEnd"/>
      <w:r w:rsidR="00E37B0B" w:rsidRPr="00A12EE6">
        <w:t xml:space="preserve">. </w:t>
      </w:r>
      <w:r>
        <w:t xml:space="preserve">Inštalácia týchto troch systémov tvorí predpoklad </w:t>
      </w:r>
      <w:r w:rsidR="00E37B0B" w:rsidRPr="00A12EE6">
        <w:t>na realizáciu prostredia potrebného pre laboratórne cvičenia z</w:t>
      </w:r>
      <w:r w:rsidR="00E95407" w:rsidRPr="00A12EE6">
        <w:t xml:space="preserve"> predmetu </w:t>
      </w:r>
      <w:r>
        <w:t>O</w:t>
      </w:r>
      <w:r w:rsidR="00E37B0B" w:rsidRPr="00A12EE6">
        <w:t>peračn</w:t>
      </w:r>
      <w:r w:rsidR="00E95407" w:rsidRPr="00A12EE6">
        <w:t>é</w:t>
      </w:r>
      <w:r w:rsidR="00E37B0B" w:rsidRPr="00A12EE6">
        <w:t xml:space="preserve"> </w:t>
      </w:r>
      <w:r w:rsidR="00D41FC5">
        <w:t>S</w:t>
      </w:r>
      <w:r w:rsidR="00E37B0B" w:rsidRPr="00A12EE6">
        <w:t>ystém</w:t>
      </w:r>
      <w:r w:rsidR="00E95407" w:rsidRPr="00A12EE6">
        <w:t>y</w:t>
      </w:r>
      <w:r w:rsidR="00E37B0B" w:rsidRPr="00A12EE6">
        <w:t xml:space="preserve">. V poslednej kapitole </w:t>
      </w:r>
      <w:r w:rsidR="00E95407" w:rsidRPr="00A12EE6">
        <w:t>je použitý</w:t>
      </w:r>
      <w:r w:rsidR="00D41FC5">
        <w:t xml:space="preserve"> </w:t>
      </w:r>
      <w:r w:rsidR="00D41FC5" w:rsidRPr="00A12EE6">
        <w:t xml:space="preserve">operačný systém Microsoft Windows Server 2022 R2 Standard </w:t>
      </w:r>
      <w:proofErr w:type="spellStart"/>
      <w:r w:rsidR="00D41FC5" w:rsidRPr="00A12EE6">
        <w:t>Edition</w:t>
      </w:r>
      <w:proofErr w:type="spellEnd"/>
      <w:r w:rsidR="00D41FC5" w:rsidRPr="00A12EE6">
        <w:t xml:space="preserve"> s grafickým rozhraním</w:t>
      </w:r>
      <w:r w:rsidR="00E95407" w:rsidRPr="00A12EE6">
        <w:t>,</w:t>
      </w:r>
      <w:r w:rsidR="00E37B0B" w:rsidRPr="00A12EE6">
        <w:t xml:space="preserve"> kvôli ukážke povýšenia funkčn</w:t>
      </w:r>
      <w:r w:rsidR="00E95407" w:rsidRPr="00A12EE6">
        <w:t>ej úrovne</w:t>
      </w:r>
      <w:r w:rsidR="00E37B0B" w:rsidRPr="00A12EE6">
        <w:t xml:space="preserve"> domény</w:t>
      </w:r>
      <w:r w:rsidR="00E95407" w:rsidRPr="00A12EE6">
        <w:t xml:space="preserve"> (</w:t>
      </w:r>
      <w:proofErr w:type="spellStart"/>
      <w:r w:rsidR="00E95407" w:rsidRPr="00A12EE6">
        <w:t>domain</w:t>
      </w:r>
      <w:proofErr w:type="spellEnd"/>
      <w:r w:rsidR="00E95407" w:rsidRPr="00A12EE6">
        <w:t xml:space="preserve"> </w:t>
      </w:r>
      <w:proofErr w:type="spellStart"/>
      <w:r w:rsidR="00E95407" w:rsidRPr="00A12EE6">
        <w:t>functional</w:t>
      </w:r>
      <w:proofErr w:type="spellEnd"/>
      <w:r w:rsidR="00E95407" w:rsidRPr="00A12EE6">
        <w:t xml:space="preserve"> level)</w:t>
      </w:r>
      <w:r w:rsidR="00E37B0B" w:rsidRPr="00A12EE6">
        <w:t xml:space="preserve">. </w:t>
      </w:r>
    </w:p>
    <w:p w14:paraId="53E8D9CD" w14:textId="3D566D21" w:rsidR="00E37B0B" w:rsidRPr="00A12EE6" w:rsidRDefault="00E37B0B" w:rsidP="000D36E1">
      <w:pPr>
        <w:ind w:firstLine="454"/>
        <w:jc w:val="both"/>
      </w:pPr>
      <w:r w:rsidRPr="00A12EE6">
        <w:t xml:space="preserve">Zvolené operačné systémy </w:t>
      </w:r>
      <w:r w:rsidR="00E95407" w:rsidRPr="00A12EE6">
        <w:t>umožnia</w:t>
      </w:r>
      <w:r w:rsidRPr="00A12EE6">
        <w:t xml:space="preserve"> ukáza</w:t>
      </w:r>
      <w:r w:rsidR="00E95407" w:rsidRPr="00A12EE6">
        <w:t>ť</w:t>
      </w:r>
      <w:r w:rsidRPr="00A12EE6">
        <w:t xml:space="preserve"> postup pri povyšovaní funkčn</w:t>
      </w:r>
      <w:r w:rsidR="00E95407" w:rsidRPr="00A12EE6">
        <w:t>ej</w:t>
      </w:r>
      <w:r w:rsidRPr="00A12EE6">
        <w:t xml:space="preserve"> </w:t>
      </w:r>
      <w:r w:rsidR="00E95407" w:rsidRPr="00A12EE6">
        <w:t>úrovne</w:t>
      </w:r>
      <w:r w:rsidRPr="00A12EE6">
        <w:t xml:space="preserve"> domény na, v čase písania týchto skrípt, aktuáln</w:t>
      </w:r>
      <w:r w:rsidR="00D41FC5">
        <w:t>e</w:t>
      </w:r>
      <w:r w:rsidRPr="00A12EE6">
        <w:t xml:space="preserve"> najvyššiu možnú úroveň </w:t>
      </w:r>
      <w:r w:rsidR="00E95407" w:rsidRPr="00A12EE6">
        <w:t>(</w:t>
      </w:r>
      <w:r w:rsidRPr="00A12EE6">
        <w:t>Windows Server 2016</w:t>
      </w:r>
      <w:r w:rsidR="00E95407" w:rsidRPr="00A12EE6">
        <w:t>)</w:t>
      </w:r>
      <w:r w:rsidRPr="00A12EE6">
        <w:t>. Firma Microsoft od uvedenia verzie Microsoft Windows Server 2012 uviedla na trh verzie Microsoft Windows Server 2016, Microsoft Windows Server 2019 a verziu Microsoft Windows Server 2022. Verzia Microsoft Windows Server 2016 priniesla nov</w:t>
      </w:r>
      <w:r w:rsidR="00E95407" w:rsidRPr="00A12EE6">
        <w:t>ú</w:t>
      </w:r>
      <w:r w:rsidRPr="00A12EE6">
        <w:t xml:space="preserve"> funkčn</w:t>
      </w:r>
      <w:r w:rsidR="00E95407" w:rsidRPr="00A12EE6">
        <w:t>ú</w:t>
      </w:r>
      <w:r w:rsidRPr="00A12EE6">
        <w:t xml:space="preserve"> </w:t>
      </w:r>
      <w:r w:rsidR="00E95407" w:rsidRPr="00A12EE6">
        <w:t>úroveň</w:t>
      </w:r>
      <w:r w:rsidRPr="00A12EE6">
        <w:t xml:space="preserve"> domény označen</w:t>
      </w:r>
      <w:r w:rsidR="00E95407" w:rsidRPr="00A12EE6">
        <w:t>ú</w:t>
      </w:r>
      <w:r w:rsidRPr="00A12EE6">
        <w:t xml:space="preserve"> ako Windows Server 2016. </w:t>
      </w:r>
      <w:r w:rsidR="00E95407" w:rsidRPr="00A12EE6">
        <w:t>Nasledujúce</w:t>
      </w:r>
      <w:r w:rsidRPr="00A12EE6">
        <w:t xml:space="preserve"> serverové operačné systémy nepriniesli žiadnu zmenu funkč</w:t>
      </w:r>
      <w:r w:rsidR="00D41FC5">
        <w:t>n</w:t>
      </w:r>
      <w:r w:rsidR="00E95407" w:rsidRPr="00A12EE6">
        <w:t>ej</w:t>
      </w:r>
      <w:r w:rsidRPr="00A12EE6">
        <w:t xml:space="preserve"> </w:t>
      </w:r>
      <w:r w:rsidR="00E95407" w:rsidRPr="00A12EE6">
        <w:t>úrovne</w:t>
      </w:r>
      <w:r w:rsidRPr="00A12EE6">
        <w:t xml:space="preserve"> domény. Preto sú v týchto skriptách používané operačné systémy Microsoft Windows Server 2012 s funkčn</w:t>
      </w:r>
      <w:r w:rsidR="00E95407" w:rsidRPr="00A12EE6">
        <w:t>ou</w:t>
      </w:r>
      <w:r w:rsidRPr="00A12EE6">
        <w:t xml:space="preserve"> </w:t>
      </w:r>
      <w:r w:rsidR="00E95407" w:rsidRPr="00A12EE6">
        <w:t>úrovňou</w:t>
      </w:r>
      <w:r w:rsidRPr="00A12EE6">
        <w:t xml:space="preserve"> domény</w:t>
      </w:r>
      <w:r w:rsidR="00E95407" w:rsidRPr="00A12EE6">
        <w:t>,</w:t>
      </w:r>
      <w:r w:rsidRPr="00A12EE6">
        <w:t xml:space="preserve"> označen</w:t>
      </w:r>
      <w:r w:rsidR="00E95407" w:rsidRPr="00A12EE6">
        <w:t>ou</w:t>
      </w:r>
      <w:r w:rsidRPr="00A12EE6">
        <w:t xml:space="preserve"> ako Windows Server 2012. </w:t>
      </w:r>
      <w:r w:rsidR="00E95407" w:rsidRPr="00A12EE6">
        <w:t>P</w:t>
      </w:r>
      <w:r w:rsidRPr="00A12EE6">
        <w:t>re ukážku povýšenia funkčn</w:t>
      </w:r>
      <w:r w:rsidR="00E95407" w:rsidRPr="00A12EE6">
        <w:t>ej</w:t>
      </w:r>
      <w:r w:rsidRPr="00A12EE6">
        <w:t xml:space="preserve"> </w:t>
      </w:r>
      <w:r w:rsidR="00E95407" w:rsidRPr="00A12EE6">
        <w:t>úrovne</w:t>
      </w:r>
      <w:r w:rsidRPr="00A12EE6">
        <w:t xml:space="preserve"> domény bola použitá</w:t>
      </w:r>
      <w:r w:rsidR="00D41FC5">
        <w:t xml:space="preserve"> aktuálna</w:t>
      </w:r>
      <w:r w:rsidRPr="00A12EE6">
        <w:t xml:space="preserve"> verzia</w:t>
      </w:r>
      <w:r w:rsidR="00D41FC5">
        <w:t xml:space="preserve"> (september 2024)</w:t>
      </w:r>
      <w:r w:rsidRPr="00A12EE6">
        <w:t xml:space="preserve"> serverového operačného systému Microsoft Windows Server 2022.</w:t>
      </w:r>
    </w:p>
    <w:p w14:paraId="72AA4BDF" w14:textId="194D33BA" w:rsidR="00E37B0B" w:rsidRPr="00A12EE6" w:rsidRDefault="00E37B0B" w:rsidP="000D36E1">
      <w:pPr>
        <w:ind w:firstLine="454"/>
        <w:jc w:val="both"/>
      </w:pPr>
      <w:r w:rsidRPr="00A12EE6">
        <w:t xml:space="preserve">V prvej kapitole je stručne popísaná základná služba </w:t>
      </w:r>
      <w:proofErr w:type="spellStart"/>
      <w:r w:rsidRPr="00A12EE6">
        <w:t>Active</w:t>
      </w:r>
      <w:proofErr w:type="spellEnd"/>
      <w:r w:rsidRPr="00A12EE6">
        <w:t xml:space="preserve"> </w:t>
      </w:r>
      <w:proofErr w:type="spellStart"/>
      <w:r w:rsidRPr="00A12EE6">
        <w:t>Directory</w:t>
      </w:r>
      <w:proofErr w:type="spellEnd"/>
      <w:r w:rsidRPr="00A12EE6">
        <w:t xml:space="preserve"> (</w:t>
      </w:r>
      <w:r w:rsidR="00D41FC5">
        <w:t>AD</w:t>
      </w:r>
      <w:r w:rsidRPr="00A12EE6">
        <w:t>)</w:t>
      </w:r>
      <w:r w:rsidR="00D41FC5">
        <w:t xml:space="preserve"> alebo tiež doména</w:t>
      </w:r>
      <w:r w:rsidRPr="00A12EE6">
        <w:t>, ktorá je preberaná na laboratórnych cvičenia. V druhej kapitole sa čitateľ oboznámi so základnými</w:t>
      </w:r>
      <w:r w:rsidR="00D4213F" w:rsidRPr="00A12EE6">
        <w:t xml:space="preserve"> </w:t>
      </w:r>
      <w:r w:rsidR="00E95407" w:rsidRPr="00A12EE6">
        <w:t>postupmi</w:t>
      </w:r>
      <w:r w:rsidRPr="00A12EE6">
        <w:t xml:space="preserve">, ktoré sú potrebné a odporúčané vykonať </w:t>
      </w:r>
      <w:r w:rsidR="00D41FC5">
        <w:t>po</w:t>
      </w:r>
      <w:r w:rsidRPr="00A12EE6">
        <w:t xml:space="preserve"> inštalácii serveru </w:t>
      </w:r>
      <w:r w:rsidR="00D41FC5">
        <w:t xml:space="preserve">a </w:t>
      </w:r>
      <w:r w:rsidRPr="00A12EE6">
        <w:t xml:space="preserve">pred inštaláciou služby </w:t>
      </w:r>
      <w:r w:rsidR="00D41FC5">
        <w:t>AD</w:t>
      </w:r>
      <w:r w:rsidRPr="00A12EE6">
        <w:t xml:space="preserve">. Ukážky sú </w:t>
      </w:r>
      <w:r w:rsidR="00E95407" w:rsidRPr="00A12EE6">
        <w:t>realizované</w:t>
      </w:r>
      <w:r w:rsidRPr="00A12EE6">
        <w:t xml:space="preserve"> na grafickej verzii</w:t>
      </w:r>
      <w:r w:rsidR="00E95407" w:rsidRPr="00A12EE6">
        <w:t xml:space="preserve">, ale </w:t>
      </w:r>
      <w:r w:rsidRPr="00A12EE6">
        <w:t>aj na verzii servera bez grafického rozhrania</w:t>
      </w:r>
      <w:r w:rsidR="00E95407" w:rsidRPr="00A12EE6">
        <w:t>.</w:t>
      </w:r>
      <w:r w:rsidRPr="00A12EE6">
        <w:t xml:space="preserve"> </w:t>
      </w:r>
      <w:r w:rsidR="00E95407" w:rsidRPr="00A12EE6">
        <w:t>S</w:t>
      </w:r>
      <w:r w:rsidRPr="00A12EE6">
        <w:t>ú ukázané možnosti použitia zabudovanej konzoly</w:t>
      </w:r>
      <w:r w:rsidR="00E95407" w:rsidRPr="00A12EE6">
        <w:t>,</w:t>
      </w:r>
      <w:r w:rsidRPr="00A12EE6">
        <w:t xml:space="preserve"> ako aj použiti</w:t>
      </w:r>
      <w:r w:rsidR="00E95407" w:rsidRPr="00A12EE6">
        <w:t>e</w:t>
      </w:r>
      <w:r w:rsidRPr="00A12EE6">
        <w:t xml:space="preserve"> príkazového riadku a </w:t>
      </w:r>
      <w:proofErr w:type="spellStart"/>
      <w:r w:rsidRPr="00A12EE6">
        <w:t>powershell</w:t>
      </w:r>
      <w:proofErr w:type="spellEnd"/>
      <w:r w:rsidRPr="00A12EE6">
        <w:t xml:space="preserve"> príkazov. V tretej kapitole je </w:t>
      </w:r>
      <w:r w:rsidR="00E95407" w:rsidRPr="00A12EE6">
        <w:t>realizovaná</w:t>
      </w:r>
      <w:r w:rsidRPr="00A12EE6">
        <w:t xml:space="preserve"> inštalácia služby </w:t>
      </w:r>
      <w:r w:rsidR="00D41FC5">
        <w:t>AD</w:t>
      </w:r>
      <w:r w:rsidRPr="00A12EE6">
        <w:t xml:space="preserve"> na </w:t>
      </w:r>
      <w:r w:rsidR="00E95407" w:rsidRPr="00A12EE6">
        <w:t>oboch verziách serveru</w:t>
      </w:r>
      <w:r w:rsidRPr="00A12EE6">
        <w:t xml:space="preserve">. Súčasťou inštalácie služby </w:t>
      </w:r>
      <w:r w:rsidR="00D41FC5">
        <w:t>AD</w:t>
      </w:r>
      <w:r w:rsidRPr="00A12EE6">
        <w:t xml:space="preserve"> je aj inštalovanie služby</w:t>
      </w:r>
      <w:r w:rsidR="00D41FC5">
        <w:t xml:space="preserve"> </w:t>
      </w:r>
      <w:proofErr w:type="spellStart"/>
      <w:r w:rsidR="00D41FC5">
        <w:t>Domain</w:t>
      </w:r>
      <w:proofErr w:type="spellEnd"/>
      <w:r w:rsidR="00D41FC5">
        <w:t xml:space="preserve"> </w:t>
      </w:r>
      <w:proofErr w:type="spellStart"/>
      <w:r w:rsidR="00D41FC5">
        <w:t>Name</w:t>
      </w:r>
      <w:proofErr w:type="spellEnd"/>
      <w:r w:rsidR="00D41FC5">
        <w:t xml:space="preserve"> </w:t>
      </w:r>
      <w:proofErr w:type="spellStart"/>
      <w:r w:rsidR="00D41FC5">
        <w:t>System</w:t>
      </w:r>
      <w:proofErr w:type="spellEnd"/>
      <w:r w:rsidRPr="00A12EE6">
        <w:t xml:space="preserve"> </w:t>
      </w:r>
      <w:r w:rsidR="00D41FC5">
        <w:t>(</w:t>
      </w:r>
      <w:r w:rsidRPr="00A12EE6">
        <w:t>DNS</w:t>
      </w:r>
      <w:r w:rsidR="00D41FC5">
        <w:t>)</w:t>
      </w:r>
      <w:r w:rsidRPr="00A12EE6">
        <w:t xml:space="preserve">. </w:t>
      </w:r>
      <w:r w:rsidR="00E95407" w:rsidRPr="00A12EE6">
        <w:t>P</w:t>
      </w:r>
      <w:r w:rsidRPr="00A12EE6">
        <w:t>redposledn</w:t>
      </w:r>
      <w:r w:rsidR="00E95407" w:rsidRPr="00A12EE6">
        <w:t>á</w:t>
      </w:r>
      <w:r w:rsidRPr="00A12EE6">
        <w:t xml:space="preserve"> kapitol</w:t>
      </w:r>
      <w:r w:rsidR="00E95407" w:rsidRPr="00A12EE6">
        <w:t>a obsahuje</w:t>
      </w:r>
      <w:r w:rsidRPr="00A12EE6">
        <w:t xml:space="preserve"> inštaláci</w:t>
      </w:r>
      <w:r w:rsidR="00E95407" w:rsidRPr="00A12EE6">
        <w:t>u</w:t>
      </w:r>
      <w:r w:rsidRPr="00A12EE6">
        <w:t xml:space="preserve"> služby </w:t>
      </w:r>
      <w:proofErr w:type="spellStart"/>
      <w:r w:rsidR="00D41FC5">
        <w:t>Dynamic</w:t>
      </w:r>
      <w:proofErr w:type="spellEnd"/>
      <w:r w:rsidR="00D41FC5">
        <w:t xml:space="preserve"> </w:t>
      </w:r>
      <w:proofErr w:type="spellStart"/>
      <w:r w:rsidR="00D41FC5">
        <w:t>Host</w:t>
      </w:r>
      <w:proofErr w:type="spellEnd"/>
      <w:r w:rsidR="00D41FC5">
        <w:t xml:space="preserve"> </w:t>
      </w:r>
      <w:proofErr w:type="spellStart"/>
      <w:r w:rsidR="00D41FC5">
        <w:t>Configuration</w:t>
      </w:r>
      <w:proofErr w:type="spellEnd"/>
      <w:r w:rsidR="00D41FC5">
        <w:t xml:space="preserve"> </w:t>
      </w:r>
      <w:proofErr w:type="spellStart"/>
      <w:r w:rsidR="00D41FC5">
        <w:t>Protocol</w:t>
      </w:r>
      <w:proofErr w:type="spellEnd"/>
      <w:r w:rsidR="00D41FC5">
        <w:t xml:space="preserve"> (</w:t>
      </w:r>
      <w:r w:rsidRPr="00A12EE6">
        <w:t>DHCP</w:t>
      </w:r>
      <w:r w:rsidR="00D41FC5">
        <w:t>)</w:t>
      </w:r>
      <w:r w:rsidRPr="00A12EE6">
        <w:t xml:space="preserve"> na oboch typoch servero</w:t>
      </w:r>
      <w:r w:rsidR="00E95407" w:rsidRPr="00A12EE6">
        <w:t>v</w:t>
      </w:r>
      <w:r w:rsidRPr="00A12EE6">
        <w:t xml:space="preserve"> </w:t>
      </w:r>
      <w:r w:rsidR="00E95407" w:rsidRPr="00A12EE6">
        <w:t xml:space="preserve">s ukážkou </w:t>
      </w:r>
      <w:r w:rsidRPr="00A12EE6">
        <w:t xml:space="preserve">nastavenie jednej z možností vysokej dostupnosti pre túto službu. </w:t>
      </w:r>
      <w:r w:rsidR="00D41FC5">
        <w:t>V</w:t>
      </w:r>
      <w:r w:rsidRPr="00A12EE6">
        <w:t> záverečnej piatej kapitole</w:t>
      </w:r>
      <w:r w:rsidR="00E95407" w:rsidRPr="00A12EE6">
        <w:t>,</w:t>
      </w:r>
      <w:r w:rsidRPr="00A12EE6">
        <w:t xml:space="preserve"> je uvedený postup </w:t>
      </w:r>
      <w:r w:rsidR="00E95407" w:rsidRPr="00A12EE6">
        <w:t xml:space="preserve">korektného </w:t>
      </w:r>
      <w:r w:rsidRPr="00A12EE6">
        <w:t>odstrán</w:t>
      </w:r>
      <w:r w:rsidR="00E95407" w:rsidRPr="00A12EE6">
        <w:t>enia</w:t>
      </w:r>
      <w:r w:rsidRPr="00A12EE6">
        <w:t xml:space="preserve"> doménov</w:t>
      </w:r>
      <w:r w:rsidR="00E95407" w:rsidRPr="00A12EE6">
        <w:t>ého</w:t>
      </w:r>
      <w:r w:rsidRPr="00A12EE6">
        <w:t xml:space="preserve"> radič</w:t>
      </w:r>
      <w:r w:rsidR="00E95407" w:rsidRPr="00A12EE6">
        <w:t>a</w:t>
      </w:r>
      <w:r w:rsidRPr="00A12EE6">
        <w:t xml:space="preserve"> z domény. </w:t>
      </w:r>
      <w:r w:rsidR="00E95407" w:rsidRPr="00A12EE6">
        <w:t xml:space="preserve">Táto kapitola </w:t>
      </w:r>
      <w:r w:rsidR="00D41FC5">
        <w:t xml:space="preserve">zároveň </w:t>
      </w:r>
      <w:r w:rsidR="00E95407" w:rsidRPr="00A12EE6">
        <w:t>demonštruje</w:t>
      </w:r>
      <w:r w:rsidRPr="00A12EE6">
        <w:t xml:space="preserve"> prida</w:t>
      </w:r>
      <w:r w:rsidR="00E95407" w:rsidRPr="00A12EE6">
        <w:t>nie</w:t>
      </w:r>
      <w:r w:rsidRPr="00A12EE6">
        <w:t xml:space="preserve"> nov</w:t>
      </w:r>
      <w:r w:rsidR="00E95407" w:rsidRPr="00A12EE6">
        <w:t>ého</w:t>
      </w:r>
      <w:r w:rsidRPr="00A12EE6">
        <w:t xml:space="preserve"> radič</w:t>
      </w:r>
      <w:r w:rsidR="00E95407" w:rsidRPr="00A12EE6">
        <w:t>a</w:t>
      </w:r>
      <w:r w:rsidRPr="00A12EE6">
        <w:t xml:space="preserve"> domény a následn</w:t>
      </w:r>
      <w:r w:rsidR="00E95407" w:rsidRPr="00A12EE6">
        <w:t>é</w:t>
      </w:r>
      <w:r w:rsidRPr="00A12EE6">
        <w:t xml:space="preserve"> povýš</w:t>
      </w:r>
      <w:r w:rsidR="00E95407" w:rsidRPr="00A12EE6">
        <w:t>enie</w:t>
      </w:r>
      <w:r w:rsidRPr="00A12EE6">
        <w:t xml:space="preserve"> funkčn</w:t>
      </w:r>
      <w:r w:rsidR="00E95407" w:rsidRPr="00A12EE6">
        <w:t>ej</w:t>
      </w:r>
      <w:r w:rsidRPr="00A12EE6">
        <w:t xml:space="preserve"> </w:t>
      </w:r>
      <w:r w:rsidR="00E95407" w:rsidRPr="00A12EE6">
        <w:t>úrovne</w:t>
      </w:r>
      <w:r w:rsidRPr="00A12EE6">
        <w:t xml:space="preserve"> domény na novšiu verziu.</w:t>
      </w:r>
    </w:p>
    <w:p w14:paraId="403E04EA" w14:textId="33171AB1" w:rsidR="00E37B0B" w:rsidRDefault="00E37B0B" w:rsidP="000D36E1">
      <w:pPr>
        <w:ind w:firstLine="454"/>
        <w:jc w:val="both"/>
      </w:pPr>
      <w:r w:rsidRPr="00A12EE6">
        <w:t>Verím, že tieto skriptá pomôžu študentom s prípravou na laboratórne cvičenia</w:t>
      </w:r>
      <w:r w:rsidR="00D41FC5">
        <w:t>. Pomôžu im tiež</w:t>
      </w:r>
      <w:r w:rsidRPr="00A12EE6">
        <w:t> pochop</w:t>
      </w:r>
      <w:r w:rsidR="00D41FC5">
        <w:t>iť</w:t>
      </w:r>
      <w:r w:rsidRPr="00A12EE6">
        <w:t xml:space="preserve"> základn</w:t>
      </w:r>
      <w:r w:rsidR="00D41FC5">
        <w:t>ú</w:t>
      </w:r>
      <w:r w:rsidRPr="00A12EE6">
        <w:t xml:space="preserve"> problematik</w:t>
      </w:r>
      <w:r w:rsidR="00D41FC5">
        <w:t>u súvisiacu</w:t>
      </w:r>
      <w:r w:rsidRPr="00A12EE6">
        <w:t xml:space="preserve"> so štúdiom operačných systémov zameraných na Microsoft Windows Server</w:t>
      </w:r>
      <w:r w:rsidR="00D41FC5">
        <w:t>.</w:t>
      </w:r>
      <w:r w:rsidRPr="00A12EE6">
        <w:t xml:space="preserve"> </w:t>
      </w:r>
      <w:r w:rsidR="00D41FC5">
        <w:t>Zároveň im poskytnú prehľad o základných službách</w:t>
      </w:r>
      <w:r w:rsidRPr="00A12EE6">
        <w:t>, ktoré s</w:t>
      </w:r>
      <w:r w:rsidR="00E95407" w:rsidRPr="00A12EE6">
        <w:t>ú</w:t>
      </w:r>
      <w:r w:rsidRPr="00A12EE6">
        <w:t xml:space="preserve"> na </w:t>
      </w:r>
      <w:r w:rsidR="00D41FC5">
        <w:t>týchto systémoch</w:t>
      </w:r>
      <w:r w:rsidRPr="00A12EE6">
        <w:t xml:space="preserve"> prevádzk</w:t>
      </w:r>
      <w:r w:rsidR="00E95407" w:rsidRPr="00A12EE6">
        <w:t>ované</w:t>
      </w:r>
      <w:r w:rsidRPr="00A12EE6">
        <w:t>.</w:t>
      </w:r>
    </w:p>
    <w:p w14:paraId="19CDB3B1" w14:textId="3A132E63" w:rsidR="0044249B" w:rsidRPr="00A12EE6" w:rsidRDefault="0044249B" w:rsidP="000D36E1">
      <w:pPr>
        <w:ind w:firstLine="454"/>
        <w:jc w:val="both"/>
      </w:pPr>
      <w:r>
        <w:t xml:space="preserve">V texte sa stretnete s rôzne označenými textami. Dôležité a vykonávacie texty sú označené </w:t>
      </w:r>
      <w:r w:rsidRPr="0044249B">
        <w:rPr>
          <w:b/>
          <w:bCs/>
          <w:i/>
          <w:iCs/>
        </w:rPr>
        <w:t>tučným a šikmým písmom</w:t>
      </w:r>
      <w:r>
        <w:t xml:space="preserve">. Tlačidlá, ktoré treba stlačiť sú označené ako ikona, napr.: </w:t>
      </w:r>
      <w:r w:rsidRPr="0044249B">
        <w:rPr>
          <w:b/>
          <w:bCs/>
          <w:i/>
          <w:iCs/>
          <w:bdr w:val="single" w:sz="8" w:space="0" w:color="auto" w:shadow="1"/>
          <w:shd w:val="clear" w:color="auto" w:fill="D9D9D9" w:themeFill="background1" w:themeFillShade="D9"/>
        </w:rPr>
        <w:t>OK</w:t>
      </w:r>
      <w:r>
        <w:t>.</w:t>
      </w:r>
    </w:p>
    <w:p w14:paraId="1A4E6B09" w14:textId="77777777" w:rsidR="00E37B0B" w:rsidRPr="00A12EE6" w:rsidRDefault="00E37B0B" w:rsidP="00E37B0B">
      <w:pPr>
        <w:ind w:firstLine="432"/>
        <w:jc w:val="both"/>
      </w:pPr>
    </w:p>
    <w:p w14:paraId="48D251ED" w14:textId="5E2F33F3" w:rsidR="001F177B" w:rsidRPr="00A12EE6" w:rsidRDefault="001F177B" w:rsidP="00E37B0B">
      <w:pPr>
        <w:ind w:firstLine="432"/>
        <w:jc w:val="both"/>
      </w:pPr>
      <w:r w:rsidRPr="00A12EE6">
        <w:br w:type="page"/>
      </w:r>
    </w:p>
    <w:p w14:paraId="59057840" w14:textId="77777777" w:rsidR="00ED5758" w:rsidRPr="00A12EE6" w:rsidRDefault="00ED5758" w:rsidP="000D36E1">
      <w:pPr>
        <w:pStyle w:val="Nadpis1"/>
        <w:numPr>
          <w:ilvl w:val="0"/>
          <w:numId w:val="42"/>
        </w:numPr>
        <w:ind w:left="454" w:hanging="454"/>
      </w:pPr>
      <w:bookmarkStart w:id="45" w:name="_Toc182423492"/>
      <w:proofErr w:type="spellStart"/>
      <w:r w:rsidRPr="00A12EE6">
        <w:lastRenderedPageBreak/>
        <w:t>Active</w:t>
      </w:r>
      <w:proofErr w:type="spellEnd"/>
      <w:r w:rsidRPr="00A12EE6">
        <w:t xml:space="preserve"> </w:t>
      </w:r>
      <w:proofErr w:type="spellStart"/>
      <w:r w:rsidRPr="00A12EE6">
        <w:t>Directory</w:t>
      </w:r>
      <w:bookmarkEnd w:id="45"/>
      <w:proofErr w:type="spellEnd"/>
    </w:p>
    <w:p w14:paraId="41E32467" w14:textId="16D4E3AD" w:rsidR="00ED5758" w:rsidRPr="00A12EE6" w:rsidRDefault="00ED5758" w:rsidP="000D36E1">
      <w:pPr>
        <w:ind w:firstLine="454"/>
        <w:jc w:val="both"/>
      </w:pPr>
      <w:bookmarkStart w:id="46" w:name="_Hlk176700196"/>
      <w:proofErr w:type="spellStart"/>
      <w:r w:rsidRPr="00A12EE6">
        <w:t>Active</w:t>
      </w:r>
      <w:proofErr w:type="spellEnd"/>
      <w:r w:rsidRPr="00A12EE6">
        <w:t xml:space="preserve"> </w:t>
      </w:r>
      <w:proofErr w:type="spellStart"/>
      <w:r w:rsidRPr="00A12EE6">
        <w:t>Directory</w:t>
      </w:r>
      <w:proofErr w:type="spellEnd"/>
      <w:r w:rsidRPr="00A12EE6">
        <w:t xml:space="preserve"> </w:t>
      </w:r>
      <w:bookmarkEnd w:id="46"/>
      <w:r w:rsidRPr="00A12EE6">
        <w:t>(</w:t>
      </w:r>
      <w:bookmarkStart w:id="47" w:name="_Hlk176700195"/>
      <w:r w:rsidRPr="00A12EE6">
        <w:t>AD</w:t>
      </w:r>
      <w:bookmarkEnd w:id="47"/>
      <w:r w:rsidRPr="00A12EE6">
        <w:t>) alebo tiež</w:t>
      </w:r>
      <w:r w:rsidR="00D4213F" w:rsidRPr="00A12EE6">
        <w:t xml:space="preserve"> </w:t>
      </w:r>
      <w:r w:rsidRPr="00A12EE6">
        <w:t xml:space="preserve">adresárová služba je úložisko informácií o hardvérových, softvérových a ľudských zdrojoch, ktoré sú pripojené k sieti. Používatelia, počítače a aplikácie v celej sieti môžu pristupovať k úložisku na rôzne účely vrátane overovania používateľov, ukladania konfiguračných údajov a dokonca aj jednoduchého vyhľadávania informácií v štýle bielych stránok. </w:t>
      </w:r>
      <w:bookmarkStart w:id="48" w:name="_Hlk176700198"/>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bookmarkEnd w:id="48"/>
      <w:r w:rsidRPr="00A12EE6">
        <w:t>(</w:t>
      </w:r>
      <w:bookmarkStart w:id="49" w:name="_Hlk176700197"/>
      <w:r w:rsidRPr="00A12EE6">
        <w:t>AD DS</w:t>
      </w:r>
      <w:bookmarkEnd w:id="49"/>
      <w:r w:rsidRPr="00A12EE6">
        <w:t>) je adresárová služba, ktorú spoločnosť Microsoft prvýkrát predstavila v systéme Windows 2000 Server a v každej nasledujúcej verzii serverového operačného systému ju vylepšovala [</w:t>
      </w:r>
      <w:r w:rsidR="004F32A0" w:rsidRPr="00A12EE6">
        <w:t>1</w:t>
      </w:r>
      <w:r w:rsidRPr="00A12EE6">
        <w:t xml:space="preserve">]. </w:t>
      </w:r>
    </w:p>
    <w:p w14:paraId="41F849DA" w14:textId="6AC17B85" w:rsidR="00ED5758" w:rsidRPr="00A12EE6" w:rsidRDefault="001F177B" w:rsidP="000D36E1">
      <w:pPr>
        <w:ind w:firstLine="454"/>
        <w:jc w:val="both"/>
      </w:pPr>
      <w:r w:rsidRPr="00A12EE6">
        <w:t xml:space="preserve">Firma </w:t>
      </w:r>
      <w:r w:rsidR="00ED5758" w:rsidRPr="00A12EE6">
        <w:t>Microsoft popisuje</w:t>
      </w:r>
      <w:r w:rsidR="00D4213F" w:rsidRPr="00A12EE6">
        <w:t xml:space="preserve"> </w:t>
      </w:r>
      <w:r w:rsidR="00ED5758" w:rsidRPr="00A12EE6">
        <w:t>AD DS ako adresárovú službu, ktorá poskytuje metódy na ukladanie údajov</w:t>
      </w:r>
      <w:r w:rsidRPr="00A12EE6">
        <w:t xml:space="preserve"> vo forme</w:t>
      </w:r>
      <w:r w:rsidR="00ED5758" w:rsidRPr="00A12EE6">
        <w:t xml:space="preserve"> adresára (čo je hierarchická štruktúra, ktorá uchováva informácie o objektoch v</w:t>
      </w:r>
      <w:r w:rsidRPr="00A12EE6">
        <w:t> </w:t>
      </w:r>
      <w:r w:rsidR="00ED5758" w:rsidRPr="00A12EE6">
        <w:t>sieti) a sprístupňovanie týchto údajov používateľom a správcom siete.</w:t>
      </w:r>
      <w:r w:rsidR="00D4213F" w:rsidRPr="00A12EE6">
        <w:t xml:space="preserve"> </w:t>
      </w:r>
      <w:r w:rsidR="00ED5758" w:rsidRPr="00A12EE6">
        <w:t>Služba AD DS napríklad uchováva informácie o používateľských účtoch, ako sú mená, heslá, telefónne čísla a</w:t>
      </w:r>
      <w:r w:rsidRPr="00A12EE6">
        <w:t>tď.</w:t>
      </w:r>
      <w:r w:rsidR="00ED5758" w:rsidRPr="00A12EE6">
        <w:t xml:space="preserve"> a</w:t>
      </w:r>
      <w:r w:rsidRPr="00A12EE6">
        <w:t> </w:t>
      </w:r>
      <w:r w:rsidR="00ED5758" w:rsidRPr="00A12EE6">
        <w:t xml:space="preserve">umožňuje ostatným oprávneným používateľom v tej istej sieti prístup k týmto informáciám </w:t>
      </w:r>
      <w:r w:rsidR="004F32A0" w:rsidRPr="00A12EE6">
        <w:t>[2]</w:t>
      </w:r>
      <w:r w:rsidR="00ED5758" w:rsidRPr="00A12EE6">
        <w:t xml:space="preserve">. </w:t>
      </w:r>
    </w:p>
    <w:p w14:paraId="6D360024" w14:textId="13308E4C" w:rsidR="00ED5758" w:rsidRPr="00A12EE6" w:rsidRDefault="00ED5758" w:rsidP="000D36E1">
      <w:pPr>
        <w:ind w:firstLine="454"/>
        <w:jc w:val="both"/>
      </w:pPr>
      <w:r w:rsidRPr="00A12EE6">
        <w:t xml:space="preserve">Služba </w:t>
      </w:r>
      <w:proofErr w:type="spellStart"/>
      <w:r w:rsidRPr="00A12EE6">
        <w:t>Active</w:t>
      </w:r>
      <w:proofErr w:type="spellEnd"/>
      <w:r w:rsidRPr="00A12EE6">
        <w:t xml:space="preserve"> </w:t>
      </w:r>
      <w:proofErr w:type="spellStart"/>
      <w:r w:rsidRPr="00A12EE6">
        <w:t>Directory</w:t>
      </w:r>
      <w:proofErr w:type="spellEnd"/>
      <w:r w:rsidRPr="00A12EE6">
        <w:t xml:space="preserve"> uchováva informácie o objektoch v sieti a umožňuje správcom a používateľom tieto informácie ľahko nájsť a používať. Používa štruktúrované dátové úložisko ako základ pre logickú, hierarchickú organizáciu informácií adresára. Toto dátové úložisko, známe aj ako adresár, obsahuje informácie o objektoch služby </w:t>
      </w:r>
      <w:r w:rsidR="00D41FC5">
        <w:t>AD</w:t>
      </w:r>
      <w:r w:rsidRPr="00A12EE6">
        <w:t xml:space="preserve">. Tieto objekty zvyčajne </w:t>
      </w:r>
      <w:r w:rsidR="00D41FC5">
        <w:t>obsahujú</w:t>
      </w:r>
      <w:r w:rsidRPr="00A12EE6">
        <w:t xml:space="preserve"> zdieľané prostriedky, ako sú servery, zväzky (</w:t>
      </w:r>
      <w:proofErr w:type="spellStart"/>
      <w:r w:rsidRPr="00A12EE6">
        <w:t>volumes</w:t>
      </w:r>
      <w:proofErr w:type="spellEnd"/>
      <w:r w:rsidRPr="00A12EE6">
        <w:t xml:space="preserve">), tlačiarne a účty sieťových používateľov a počítačov </w:t>
      </w:r>
      <w:r w:rsidR="004F32A0" w:rsidRPr="00A12EE6">
        <w:t>[2]</w:t>
      </w:r>
      <w:r w:rsidRPr="00A12EE6">
        <w:t xml:space="preserve">. </w:t>
      </w:r>
    </w:p>
    <w:p w14:paraId="4BB05E03" w14:textId="5E627D94" w:rsidR="00ED5758" w:rsidRPr="00A12EE6" w:rsidRDefault="00ED5758" w:rsidP="000D36E1">
      <w:pPr>
        <w:ind w:firstLine="454"/>
        <w:jc w:val="both"/>
      </w:pPr>
      <w:r w:rsidRPr="00A12EE6">
        <w:t xml:space="preserve">Zabezpečenie je integrované so službou </w:t>
      </w:r>
      <w:r w:rsidR="00D41FC5">
        <w:t>AD</w:t>
      </w:r>
      <w:r w:rsidRPr="00A12EE6">
        <w:t xml:space="preserve"> prostredníctvom overovania prihlásenia a riadenia prístupu k objektom v adresári. Pomocou jediného sieťového prihlásenia môžu správcovia spravovať údaje a organizáciu adresára v celej sieti a oprávnení používatelia siete môžu pristupovať k zdrojom kdekoľvek v sieti. Správa založená na politikách uľahčuje správu aj tej najzložitejšej siete </w:t>
      </w:r>
      <w:r w:rsidR="004F32A0" w:rsidRPr="00A12EE6">
        <w:t>[2]</w:t>
      </w:r>
      <w:r w:rsidRPr="00A12EE6">
        <w:t>.</w:t>
      </w:r>
    </w:p>
    <w:p w14:paraId="48137986" w14:textId="0601C2E7" w:rsidR="00ED5758" w:rsidRPr="00A12EE6" w:rsidRDefault="00ED5758" w:rsidP="000D36E1">
      <w:pPr>
        <w:ind w:firstLine="454"/>
        <w:jc w:val="both"/>
      </w:pPr>
      <w:r w:rsidRPr="00A12EE6">
        <w:t xml:space="preserve">Služba </w:t>
      </w:r>
      <w:r w:rsidR="00D41FC5">
        <w:t>AD</w:t>
      </w:r>
      <w:r w:rsidRPr="00A12EE6">
        <w:t xml:space="preserve"> obsahuje </w:t>
      </w:r>
      <w:r w:rsidR="004F32A0" w:rsidRPr="00A12EE6">
        <w:t>[2]</w:t>
      </w:r>
      <w:r w:rsidRPr="00A12EE6">
        <w:t>:</w:t>
      </w:r>
    </w:p>
    <w:p w14:paraId="2E29DAC1" w14:textId="05D3290A" w:rsidR="00ED5758" w:rsidRPr="00A12EE6" w:rsidRDefault="00ED5758" w:rsidP="0071100D">
      <w:pPr>
        <w:pStyle w:val="Odsekzoznamu"/>
        <w:numPr>
          <w:ilvl w:val="0"/>
          <w:numId w:val="44"/>
        </w:numPr>
        <w:ind w:left="1304" w:hanging="397"/>
        <w:jc w:val="both"/>
      </w:pPr>
      <w:r w:rsidRPr="00A12EE6">
        <w:rPr>
          <w:b/>
          <w:bCs/>
          <w:i/>
          <w:iCs/>
        </w:rPr>
        <w:t>Schému</w:t>
      </w:r>
      <w:r w:rsidRPr="00A12EE6">
        <w:t>, čo je súbor pravidiel, ktorá definuje triedy objektov a atribútov obsiahnutých v adresári, obmedzenia a limity pre inštancie týchto objektov a</w:t>
      </w:r>
      <w:r w:rsidR="00A12EE6" w:rsidRPr="00A12EE6">
        <w:t> </w:t>
      </w:r>
      <w:r w:rsidRPr="00A12EE6">
        <w:t>formát ich názvov.</w:t>
      </w:r>
    </w:p>
    <w:p w14:paraId="16B9E61F" w14:textId="5684222B" w:rsidR="00ED5758" w:rsidRPr="00A12EE6" w:rsidRDefault="00ED5758" w:rsidP="0071100D">
      <w:pPr>
        <w:pStyle w:val="Odsekzoznamu"/>
        <w:numPr>
          <w:ilvl w:val="0"/>
          <w:numId w:val="44"/>
        </w:numPr>
        <w:ind w:left="1304" w:hanging="397"/>
        <w:jc w:val="both"/>
      </w:pPr>
      <w:r w:rsidRPr="00A12EE6">
        <w:rPr>
          <w:b/>
          <w:bCs/>
          <w:i/>
          <w:iCs/>
        </w:rPr>
        <w:t>Globálny katalóg</w:t>
      </w:r>
      <w:r w:rsidRPr="00A12EE6">
        <w:t>, ktorý obsahuje informácie o každom objekte v adresári. To umožňuje používateľom a správcom nájsť informácie o adresári bez ohľadu na to, ktorá doména v</w:t>
      </w:r>
      <w:r w:rsidR="00E95407" w:rsidRPr="00A12EE6">
        <w:t> </w:t>
      </w:r>
      <w:r w:rsidRPr="00A12EE6">
        <w:t>adresári údaje skutočne obsahuje.</w:t>
      </w:r>
    </w:p>
    <w:p w14:paraId="74BDFC17" w14:textId="77777777" w:rsidR="00ED5758" w:rsidRPr="00A12EE6" w:rsidRDefault="00ED5758" w:rsidP="0071100D">
      <w:pPr>
        <w:pStyle w:val="Odsekzoznamu"/>
        <w:numPr>
          <w:ilvl w:val="0"/>
          <w:numId w:val="44"/>
        </w:numPr>
        <w:ind w:left="1304" w:hanging="397"/>
        <w:jc w:val="both"/>
      </w:pPr>
      <w:r w:rsidRPr="00A12EE6">
        <w:rPr>
          <w:b/>
          <w:bCs/>
          <w:i/>
          <w:iCs/>
        </w:rPr>
        <w:t>Mechanizmus dopytovania (</w:t>
      </w:r>
      <w:proofErr w:type="spellStart"/>
      <w:r w:rsidRPr="00A12EE6">
        <w:rPr>
          <w:b/>
          <w:bCs/>
          <w:i/>
          <w:iCs/>
        </w:rPr>
        <w:t>query</w:t>
      </w:r>
      <w:proofErr w:type="spellEnd"/>
      <w:r w:rsidRPr="00A12EE6">
        <w:rPr>
          <w:b/>
          <w:bCs/>
          <w:i/>
          <w:iCs/>
        </w:rPr>
        <w:t>) a indexovania</w:t>
      </w:r>
      <w:r w:rsidRPr="00A12EE6">
        <w:t>, aby používatelia siete alebo aplikácie mohli publikovať a vyhľadávať objekty a ich vlastnosti.</w:t>
      </w:r>
    </w:p>
    <w:p w14:paraId="377CED7A" w14:textId="04A3728A" w:rsidR="001F177B" w:rsidRPr="00A12EE6" w:rsidRDefault="00ED5758" w:rsidP="0071100D">
      <w:pPr>
        <w:pStyle w:val="Odsekzoznamu"/>
        <w:numPr>
          <w:ilvl w:val="0"/>
          <w:numId w:val="44"/>
        </w:numPr>
        <w:ind w:left="1304" w:hanging="397"/>
        <w:jc w:val="both"/>
      </w:pPr>
      <w:r w:rsidRPr="00A12EE6">
        <w:rPr>
          <w:b/>
          <w:bCs/>
          <w:i/>
          <w:iCs/>
        </w:rPr>
        <w:t>Replikačnú službu</w:t>
      </w:r>
      <w:r w:rsidRPr="00A12EE6">
        <w:t>, ktorá distribuuje údaje adresára v sieti. Všetky radiče domény v doméne sa zúčastňujú na replikácii a obsahujú kompletnú kópiu všetkých informácií o</w:t>
      </w:r>
      <w:r w:rsidR="00E95407" w:rsidRPr="00A12EE6">
        <w:t> </w:t>
      </w:r>
      <w:r w:rsidRPr="00A12EE6">
        <w:t>adresári pre svoju doménu. Akákoľvek zmena adresárových údajov sa replikuje do všetkých radičov domény v doméne.</w:t>
      </w:r>
    </w:p>
    <w:p w14:paraId="30D985F4" w14:textId="32E2829D" w:rsidR="00C80D88" w:rsidRPr="00A12EE6" w:rsidRDefault="00C80D88" w:rsidP="000D36E1">
      <w:pPr>
        <w:ind w:firstLine="454"/>
        <w:jc w:val="both"/>
      </w:pPr>
      <w:r w:rsidRPr="00A12EE6">
        <w:t xml:space="preserve">Spoločnosť Microsoft </w:t>
      </w:r>
      <w:r w:rsidR="00E95407" w:rsidRPr="00A12EE6">
        <w:t>ju</w:t>
      </w:r>
      <w:r w:rsidRPr="00A12EE6">
        <w:t xml:space="preserve"> </w:t>
      </w:r>
      <w:r w:rsidR="00F74517" w:rsidRPr="00A12EE6">
        <w:t xml:space="preserve">ďalej </w:t>
      </w:r>
      <w:r w:rsidRPr="00A12EE6">
        <w:t xml:space="preserve">na svojich stránkach popisuje takto. AD DS a s ním súvisiace služby tvoria základ pre podnikové siete, ktoré prevádzkujú operačné systémy Windows. Databáza AD DS je centrálnym úložiskom všetkých objektov domény, ako sú používateľské účty, počítačové účty a skupiny. AD DS poskytuje vyhľadávací hierarchický adresár a metódy na aplikáciu konfiguračných a bezpečnostných nastavení pre objekty. AD DS zahŕňa logické aj fyzické </w:t>
      </w:r>
      <w:r w:rsidRPr="00A12EE6">
        <w:lastRenderedPageBreak/>
        <w:t xml:space="preserve">komponenty. Okrem toho </w:t>
      </w:r>
      <w:r w:rsidR="00F74517" w:rsidRPr="00A12EE6">
        <w:t xml:space="preserve">je </w:t>
      </w:r>
      <w:r w:rsidRPr="00A12EE6">
        <w:t>m</w:t>
      </w:r>
      <w:r w:rsidR="00A12EE6" w:rsidRPr="00A12EE6">
        <w:t>o</w:t>
      </w:r>
      <w:r w:rsidRPr="00A12EE6">
        <w:t>ž</w:t>
      </w:r>
      <w:r w:rsidR="00F74517" w:rsidRPr="00A12EE6">
        <w:t>né</w:t>
      </w:r>
      <w:r w:rsidRPr="00A12EE6">
        <w:t xml:space="preserve"> využiť možnosti AD DS na vykonávanie ďalších akcií, ako sú napríklad </w:t>
      </w:r>
      <w:r w:rsidR="004F32A0" w:rsidRPr="00A12EE6">
        <w:t>[3]</w:t>
      </w:r>
      <w:r w:rsidRPr="00A12EE6">
        <w:t>:</w:t>
      </w:r>
    </w:p>
    <w:p w14:paraId="23F4ABBF" w14:textId="77777777" w:rsidR="00C80D88" w:rsidRPr="00A12EE6" w:rsidRDefault="00C80D88" w:rsidP="0071100D">
      <w:pPr>
        <w:pStyle w:val="Odsekzoznamu"/>
        <w:numPr>
          <w:ilvl w:val="0"/>
          <w:numId w:val="45"/>
        </w:numPr>
        <w:ind w:left="1304" w:hanging="397"/>
        <w:jc w:val="both"/>
      </w:pPr>
      <w:r w:rsidRPr="00A12EE6">
        <w:t>Inštalácie, konfigurácie a aktualizácie aplikácií.</w:t>
      </w:r>
    </w:p>
    <w:p w14:paraId="7C6D8A83" w14:textId="77777777" w:rsidR="00C80D88" w:rsidRPr="00A12EE6" w:rsidRDefault="00C80D88" w:rsidP="0071100D">
      <w:pPr>
        <w:pStyle w:val="Odsekzoznamu"/>
        <w:numPr>
          <w:ilvl w:val="0"/>
          <w:numId w:val="45"/>
        </w:numPr>
        <w:ind w:left="1304" w:hanging="397"/>
      </w:pPr>
      <w:r w:rsidRPr="00A12EE6">
        <w:t>Správa bezpečnostnej infraštruktúry.</w:t>
      </w:r>
    </w:p>
    <w:p w14:paraId="1167B269" w14:textId="77777777" w:rsidR="00C80D88" w:rsidRPr="00A12EE6" w:rsidRDefault="00C80D88" w:rsidP="0071100D">
      <w:pPr>
        <w:pStyle w:val="Odsekzoznamu"/>
        <w:numPr>
          <w:ilvl w:val="0"/>
          <w:numId w:val="45"/>
        </w:numPr>
        <w:ind w:left="1304" w:hanging="397"/>
      </w:pPr>
      <w:r w:rsidRPr="00A12EE6">
        <w:t>Povolenia služby vzdialených prístupov, ako aj priamych prístupov.</w:t>
      </w:r>
    </w:p>
    <w:p w14:paraId="5234327F" w14:textId="77777777" w:rsidR="00C80D88" w:rsidRPr="00A12EE6" w:rsidRDefault="00C80D88" w:rsidP="0071100D">
      <w:pPr>
        <w:pStyle w:val="Odsekzoznamu"/>
        <w:numPr>
          <w:ilvl w:val="0"/>
          <w:numId w:val="45"/>
        </w:numPr>
        <w:ind w:left="1304" w:hanging="397"/>
      </w:pPr>
      <w:r w:rsidRPr="00A12EE6">
        <w:t>Vydávanie a správu digitálnych certifikátov.</w:t>
      </w:r>
    </w:p>
    <w:p w14:paraId="6F978E8F" w14:textId="5C15F781" w:rsidR="00F74517" w:rsidRPr="00A12EE6" w:rsidRDefault="00F74517" w:rsidP="0071100D">
      <w:pPr>
        <w:pStyle w:val="Odsekzoznamu"/>
        <w:numPr>
          <w:ilvl w:val="0"/>
          <w:numId w:val="45"/>
        </w:numPr>
        <w:ind w:left="1304" w:hanging="397"/>
      </w:pPr>
      <w:r w:rsidRPr="00A12EE6">
        <w:t>A mnoho ďalších.</w:t>
      </w:r>
    </w:p>
    <w:p w14:paraId="37820F80" w14:textId="5DB341FA" w:rsidR="00C80D88" w:rsidRPr="00A12EE6" w:rsidRDefault="00D41FC5" w:rsidP="006C50AE">
      <w:pPr>
        <w:ind w:firstLine="454"/>
        <w:jc w:val="both"/>
      </w:pPr>
      <w:r>
        <w:t>AD DS</w:t>
      </w:r>
      <w:r w:rsidR="00F74517" w:rsidRPr="00A12EE6">
        <w:t xml:space="preserve"> sa skladá z týchto l</w:t>
      </w:r>
      <w:r w:rsidR="00C80D88" w:rsidRPr="00A12EE6">
        <w:t xml:space="preserve">ogických komponentov </w:t>
      </w:r>
      <w:r w:rsidR="004F32A0" w:rsidRPr="00A12EE6">
        <w:t>[3]</w:t>
      </w:r>
      <w:r w:rsidR="00C80D88" w:rsidRPr="00A12EE6">
        <w:t>:</w:t>
      </w:r>
    </w:p>
    <w:p w14:paraId="1399616B" w14:textId="4D876432" w:rsidR="00C80D88" w:rsidRPr="00A12EE6" w:rsidRDefault="00C80D88" w:rsidP="006C50AE">
      <w:pPr>
        <w:pStyle w:val="Odsekzoznamu"/>
        <w:numPr>
          <w:ilvl w:val="0"/>
          <w:numId w:val="46"/>
        </w:numPr>
        <w:ind w:left="1304" w:hanging="397"/>
        <w:jc w:val="both"/>
      </w:pPr>
      <w:r w:rsidRPr="00A12EE6">
        <w:rPr>
          <w:b/>
          <w:bCs/>
          <w:i/>
          <w:iCs/>
        </w:rPr>
        <w:t>Partícia (</w:t>
      </w:r>
      <w:proofErr w:type="spellStart"/>
      <w:r w:rsidRPr="00A12EE6">
        <w:rPr>
          <w:b/>
          <w:bCs/>
          <w:i/>
          <w:iCs/>
        </w:rPr>
        <w:t>Partition</w:t>
      </w:r>
      <w:proofErr w:type="spellEnd"/>
      <w:r w:rsidRPr="00A12EE6">
        <w:rPr>
          <w:b/>
          <w:bCs/>
          <w:i/>
          <w:iCs/>
        </w:rPr>
        <w:t>)</w:t>
      </w:r>
      <w:r w:rsidRPr="00A12EE6">
        <w:t xml:space="preserve"> – je partícia (oblasť) alebo kontext pomenovania a je súčasťou databázy AD DS. Databáza pozostáva z jedného súboru s názvom </w:t>
      </w:r>
      <w:proofErr w:type="spellStart"/>
      <w:r w:rsidRPr="00A12EE6">
        <w:t>Ntds.dit</w:t>
      </w:r>
      <w:proofErr w:type="spellEnd"/>
      <w:r w:rsidRPr="00A12EE6">
        <w:t xml:space="preserve">, ale obsahuje rôzne partície, čiže oblasti, v ktorý sú ukladané rôzne dáta. Napríklad oblasť </w:t>
      </w:r>
      <w:proofErr w:type="spellStart"/>
      <w:r w:rsidRPr="00A12EE6">
        <w:t>Schema</w:t>
      </w:r>
      <w:proofErr w:type="spellEnd"/>
      <w:r w:rsidRPr="00A12EE6">
        <w:t xml:space="preserve"> obsahuje kópiu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Schema</w:t>
      </w:r>
      <w:proofErr w:type="spellEnd"/>
      <w:r w:rsidRPr="00A12EE6">
        <w:t xml:space="preserve">. Konfiguračná partícia obsahuje konfiguračné objekty pre </w:t>
      </w:r>
      <w:r w:rsidR="00F74517" w:rsidRPr="00A12EE6">
        <w:t>les (</w:t>
      </w:r>
      <w:proofErr w:type="spellStart"/>
      <w:r w:rsidR="00F74517" w:rsidRPr="00A12EE6">
        <w:t>f</w:t>
      </w:r>
      <w:r w:rsidRPr="00A12EE6">
        <w:t>orest</w:t>
      </w:r>
      <w:proofErr w:type="spellEnd"/>
      <w:r w:rsidR="00F74517" w:rsidRPr="00A12EE6">
        <w:t>)</w:t>
      </w:r>
      <w:r w:rsidRPr="00A12EE6">
        <w:t xml:space="preserve"> a doménová partícia obsahuje používateľov, počítače, skupiny a ďalšie objekty špecifické pre doménu. </w:t>
      </w:r>
      <w:r w:rsidR="00D41FC5">
        <w:t>AD</w:t>
      </w:r>
      <w:r w:rsidRPr="00A12EE6">
        <w:t xml:space="preserve"> ukladá kópie oddielov na viacerých radičoch domény a aktualizuje ich prostredníctvom replikácie adresára.</w:t>
      </w:r>
      <w:r w:rsidR="00D4213F" w:rsidRPr="00A12EE6">
        <w:t xml:space="preserve"> </w:t>
      </w:r>
    </w:p>
    <w:p w14:paraId="7E3AF705" w14:textId="77777777" w:rsidR="00C80D88" w:rsidRPr="00A12EE6" w:rsidRDefault="00C80D88" w:rsidP="006C50AE">
      <w:pPr>
        <w:pStyle w:val="Odsekzoznamu"/>
        <w:numPr>
          <w:ilvl w:val="0"/>
          <w:numId w:val="46"/>
        </w:numPr>
        <w:ind w:left="1304" w:hanging="397"/>
        <w:jc w:val="both"/>
      </w:pPr>
      <w:r w:rsidRPr="00A12EE6">
        <w:rPr>
          <w:b/>
          <w:bCs/>
          <w:i/>
          <w:iCs/>
        </w:rPr>
        <w:t>Schéma (</w:t>
      </w:r>
      <w:proofErr w:type="spellStart"/>
      <w:r w:rsidRPr="00A12EE6">
        <w:rPr>
          <w:b/>
          <w:bCs/>
          <w:i/>
          <w:iCs/>
        </w:rPr>
        <w:t>Schema</w:t>
      </w:r>
      <w:proofErr w:type="spellEnd"/>
      <w:r w:rsidRPr="00A12EE6">
        <w:rPr>
          <w:b/>
          <w:bCs/>
          <w:i/>
          <w:iCs/>
        </w:rPr>
        <w:t>)</w:t>
      </w:r>
      <w:r w:rsidRPr="00A12EE6">
        <w:t xml:space="preserve"> – je množina definícií typov objektov a atribútov, ktoré sú používané na definovanie objektov vytvorených v AD DS.</w:t>
      </w:r>
    </w:p>
    <w:p w14:paraId="37238104" w14:textId="2BC683FF" w:rsidR="00C80D88" w:rsidRPr="00A12EE6" w:rsidRDefault="00C80D88" w:rsidP="006C50AE">
      <w:pPr>
        <w:pStyle w:val="Odsekzoznamu"/>
        <w:numPr>
          <w:ilvl w:val="0"/>
          <w:numId w:val="46"/>
        </w:numPr>
        <w:ind w:left="1304" w:hanging="397"/>
        <w:jc w:val="both"/>
      </w:pPr>
      <w:r w:rsidRPr="00A12EE6">
        <w:rPr>
          <w:b/>
          <w:bCs/>
          <w:i/>
          <w:iCs/>
        </w:rPr>
        <w:t>Doména (</w:t>
      </w:r>
      <w:proofErr w:type="spellStart"/>
      <w:r w:rsidRPr="00A12EE6">
        <w:rPr>
          <w:b/>
          <w:bCs/>
          <w:i/>
          <w:iCs/>
        </w:rPr>
        <w:t>Domain</w:t>
      </w:r>
      <w:proofErr w:type="spellEnd"/>
      <w:r w:rsidRPr="00A12EE6">
        <w:rPr>
          <w:b/>
          <w:bCs/>
          <w:i/>
          <w:iCs/>
        </w:rPr>
        <w:t>)</w:t>
      </w:r>
      <w:r w:rsidRPr="00A12EE6">
        <w:t xml:space="preserve"> – je logický administratívny kontajner pre objekty, ako sú napríklad používatelia a počítače. Doména sa mapuje na konkrétnu partíciu (oddiel) a umožňuje</w:t>
      </w:r>
      <w:r w:rsidR="00D4213F" w:rsidRPr="00A12EE6">
        <w:t xml:space="preserve"> </w:t>
      </w:r>
      <w:r w:rsidRPr="00A12EE6">
        <w:t>usporiadať doménu pomocou vzťahov rodič-dieťa (</w:t>
      </w:r>
      <w:proofErr w:type="spellStart"/>
      <w:r w:rsidRPr="00A12EE6">
        <w:t>parent-child</w:t>
      </w:r>
      <w:proofErr w:type="spellEnd"/>
      <w:r w:rsidRPr="00A12EE6">
        <w:t>) k iným doménam.</w:t>
      </w:r>
    </w:p>
    <w:p w14:paraId="68193637" w14:textId="5FDD5FDE" w:rsidR="00C80D88" w:rsidRPr="00A12EE6" w:rsidRDefault="00C80D88" w:rsidP="006C50AE">
      <w:pPr>
        <w:pStyle w:val="Odsekzoznamu"/>
        <w:numPr>
          <w:ilvl w:val="0"/>
          <w:numId w:val="46"/>
        </w:numPr>
        <w:ind w:left="1304" w:hanging="397"/>
        <w:jc w:val="both"/>
      </w:pPr>
      <w:r w:rsidRPr="00A12EE6">
        <w:rPr>
          <w:b/>
          <w:bCs/>
          <w:i/>
          <w:iCs/>
        </w:rPr>
        <w:t>Doménový strom (</w:t>
      </w:r>
      <w:proofErr w:type="spellStart"/>
      <w:r w:rsidRPr="00A12EE6">
        <w:rPr>
          <w:b/>
          <w:bCs/>
          <w:i/>
          <w:iCs/>
        </w:rPr>
        <w:t>Domain</w:t>
      </w:r>
      <w:proofErr w:type="spellEnd"/>
      <w:r w:rsidRPr="00A12EE6">
        <w:rPr>
          <w:b/>
          <w:bCs/>
          <w:i/>
          <w:iCs/>
        </w:rPr>
        <w:t xml:space="preserve"> </w:t>
      </w:r>
      <w:proofErr w:type="spellStart"/>
      <w:r w:rsidRPr="00A12EE6">
        <w:rPr>
          <w:b/>
          <w:bCs/>
          <w:i/>
          <w:iCs/>
        </w:rPr>
        <w:t>tree</w:t>
      </w:r>
      <w:proofErr w:type="spellEnd"/>
      <w:r w:rsidRPr="00A12EE6">
        <w:rPr>
          <w:b/>
          <w:bCs/>
          <w:i/>
          <w:iCs/>
        </w:rPr>
        <w:t>)</w:t>
      </w:r>
      <w:r w:rsidRPr="00A12EE6">
        <w:t xml:space="preserve"> – je hierarchická kolekcia domén, ktoré zdieľajú spoločnú koreňovú doménu a súvislý menný priestor systému názvov domén DNS.</w:t>
      </w:r>
    </w:p>
    <w:p w14:paraId="2A41CBED" w14:textId="77777777" w:rsidR="00C80D88" w:rsidRPr="00A12EE6" w:rsidRDefault="00C80D88" w:rsidP="006C50AE">
      <w:pPr>
        <w:pStyle w:val="Odsekzoznamu"/>
        <w:numPr>
          <w:ilvl w:val="0"/>
          <w:numId w:val="46"/>
        </w:numPr>
        <w:ind w:left="1304" w:hanging="397"/>
        <w:jc w:val="both"/>
      </w:pPr>
      <w:r w:rsidRPr="00A12EE6">
        <w:rPr>
          <w:b/>
          <w:bCs/>
          <w:i/>
          <w:iCs/>
        </w:rPr>
        <w:t>Les (</w:t>
      </w:r>
      <w:proofErr w:type="spellStart"/>
      <w:r w:rsidRPr="00A12EE6">
        <w:rPr>
          <w:b/>
          <w:bCs/>
          <w:i/>
          <w:iCs/>
        </w:rPr>
        <w:t>Forest</w:t>
      </w:r>
      <w:proofErr w:type="spellEnd"/>
      <w:r w:rsidRPr="00A12EE6">
        <w:rPr>
          <w:b/>
          <w:bCs/>
          <w:i/>
          <w:iCs/>
        </w:rPr>
        <w:t>)</w:t>
      </w:r>
      <w:r w:rsidRPr="00A12EE6">
        <w:t xml:space="preserve"> – je súbor (zbierka) jednej alebo viacerých domén, ktoré majú spoločný koreň AD DS, spoločnú schému a spoločný globálny katalóg.</w:t>
      </w:r>
    </w:p>
    <w:p w14:paraId="393904CF" w14:textId="3A5B5496" w:rsidR="00C80D88" w:rsidRPr="00A12EE6" w:rsidRDefault="00C80D88" w:rsidP="006C50AE">
      <w:pPr>
        <w:pStyle w:val="Odsekzoznamu"/>
        <w:numPr>
          <w:ilvl w:val="0"/>
          <w:numId w:val="46"/>
        </w:numPr>
        <w:ind w:left="1304" w:hanging="397"/>
        <w:jc w:val="both"/>
      </w:pPr>
      <w:r w:rsidRPr="00A12EE6">
        <w:rPr>
          <w:b/>
          <w:bCs/>
          <w:i/>
          <w:iCs/>
        </w:rPr>
        <w:t>Organizačná jednotka (</w:t>
      </w:r>
      <w:bookmarkStart w:id="50" w:name="_Hlk176700201"/>
      <w:proofErr w:type="spellStart"/>
      <w:r w:rsidRPr="00A12EE6">
        <w:rPr>
          <w:b/>
          <w:bCs/>
          <w:i/>
          <w:iCs/>
        </w:rPr>
        <w:t>Organization</w:t>
      </w:r>
      <w:proofErr w:type="spellEnd"/>
      <w:r w:rsidRPr="00A12EE6">
        <w:rPr>
          <w:b/>
          <w:bCs/>
          <w:i/>
          <w:iCs/>
        </w:rPr>
        <w:t xml:space="preserve"> </w:t>
      </w:r>
      <w:proofErr w:type="spellStart"/>
      <w:r w:rsidRPr="00A12EE6">
        <w:rPr>
          <w:b/>
          <w:bCs/>
          <w:i/>
          <w:iCs/>
        </w:rPr>
        <w:t>Unit</w:t>
      </w:r>
      <w:bookmarkEnd w:id="50"/>
      <w:proofErr w:type="spellEnd"/>
      <w:r w:rsidRPr="00A12EE6">
        <w:rPr>
          <w:b/>
          <w:bCs/>
          <w:i/>
          <w:iCs/>
        </w:rPr>
        <w:t>)</w:t>
      </w:r>
      <w:r w:rsidRPr="00A12EE6">
        <w:t xml:space="preserve"> – tiež </w:t>
      </w:r>
      <w:bookmarkStart w:id="51" w:name="_Hlk176700200"/>
      <w:r w:rsidRPr="00A12EE6">
        <w:t>OU</w:t>
      </w:r>
      <w:bookmarkEnd w:id="51"/>
      <w:r w:rsidRPr="00A12EE6">
        <w:t>, je kontajnerový objekt pre používateľov, skupiny a počítače, ktorý poskytuje rámec na delegovanie administratívnych práv a správu prepojením objektov zásad skupiny (</w:t>
      </w:r>
      <w:bookmarkStart w:id="52" w:name="_Hlk176700203"/>
      <w:r w:rsidRPr="00A12EE6">
        <w:t xml:space="preserve">Group </w:t>
      </w:r>
      <w:proofErr w:type="spellStart"/>
      <w:r w:rsidRPr="00A12EE6">
        <w:t>Policy</w:t>
      </w:r>
      <w:proofErr w:type="spellEnd"/>
      <w:r w:rsidRPr="00A12EE6">
        <w:t xml:space="preserve"> </w:t>
      </w:r>
      <w:proofErr w:type="spellStart"/>
      <w:r w:rsidRPr="00A12EE6">
        <w:t>Objects</w:t>
      </w:r>
      <w:bookmarkEnd w:id="52"/>
      <w:proofErr w:type="spellEnd"/>
      <w:r w:rsidR="00F74517" w:rsidRPr="00A12EE6">
        <w:t>)</w:t>
      </w:r>
      <w:r w:rsidRPr="00A12EE6">
        <w:t xml:space="preserve"> (</w:t>
      </w:r>
      <w:bookmarkStart w:id="53" w:name="_Hlk176700202"/>
      <w:r w:rsidRPr="00A12EE6">
        <w:t>GPO</w:t>
      </w:r>
      <w:bookmarkEnd w:id="53"/>
      <w:r w:rsidRPr="00A12EE6">
        <w:t>) alebo tiež skupinových politík.</w:t>
      </w:r>
    </w:p>
    <w:p w14:paraId="5B7A5E80" w14:textId="09262753" w:rsidR="00C80D88" w:rsidRPr="00A12EE6" w:rsidRDefault="00C80D88" w:rsidP="006C50AE">
      <w:pPr>
        <w:pStyle w:val="Odsekzoznamu"/>
        <w:numPr>
          <w:ilvl w:val="0"/>
          <w:numId w:val="46"/>
        </w:numPr>
        <w:ind w:left="1304" w:hanging="397"/>
        <w:jc w:val="both"/>
      </w:pPr>
      <w:r w:rsidRPr="00A12EE6">
        <w:rPr>
          <w:b/>
          <w:bCs/>
          <w:i/>
          <w:iCs/>
        </w:rPr>
        <w:t>Kontajner (</w:t>
      </w:r>
      <w:proofErr w:type="spellStart"/>
      <w:r w:rsidRPr="00A12EE6">
        <w:rPr>
          <w:b/>
          <w:bCs/>
          <w:i/>
          <w:iCs/>
        </w:rPr>
        <w:t>Container</w:t>
      </w:r>
      <w:proofErr w:type="spellEnd"/>
      <w:r w:rsidRPr="00A12EE6">
        <w:rPr>
          <w:b/>
          <w:bCs/>
          <w:i/>
          <w:iCs/>
        </w:rPr>
        <w:t xml:space="preserve">) </w:t>
      </w:r>
      <w:r w:rsidRPr="00A12EE6">
        <w:t>– je objekt, ktorý poskytuje organizačný rámec pre použitie v</w:t>
      </w:r>
      <w:r w:rsidR="00A12EE6" w:rsidRPr="00A12EE6">
        <w:t> </w:t>
      </w:r>
      <w:r w:rsidRPr="00A12EE6">
        <w:t xml:space="preserve">AD DS. Môžu byť použité predvolené kontajnery (default </w:t>
      </w:r>
      <w:proofErr w:type="spellStart"/>
      <w:r w:rsidRPr="00A12EE6">
        <w:t>containers</w:t>
      </w:r>
      <w:proofErr w:type="spellEnd"/>
      <w:r w:rsidRPr="00A12EE6">
        <w:t xml:space="preserve">) alebo môžu byť vytvorené vlastné kontajnery. Na rozdiel od OU nemôžu byť prepojené s GPO. </w:t>
      </w:r>
    </w:p>
    <w:p w14:paraId="06B96B00" w14:textId="3F9E28E5" w:rsidR="00C80D88" w:rsidRPr="00A12EE6" w:rsidRDefault="00D41FC5" w:rsidP="006C50AE">
      <w:pPr>
        <w:ind w:firstLine="454"/>
        <w:jc w:val="both"/>
      </w:pPr>
      <w:r>
        <w:t>F</w:t>
      </w:r>
      <w:r w:rsidR="00C80D88" w:rsidRPr="00A12EE6">
        <w:t xml:space="preserve">yzické komponenty </w:t>
      </w:r>
      <w:r w:rsidR="00F74517" w:rsidRPr="00A12EE6">
        <w:t xml:space="preserve">AD DS </w:t>
      </w:r>
      <w:r w:rsidR="00C80D88" w:rsidRPr="00A12EE6">
        <w:t xml:space="preserve">sú </w:t>
      </w:r>
      <w:r w:rsidR="004F32A0" w:rsidRPr="00A12EE6">
        <w:t>[3]</w:t>
      </w:r>
      <w:r w:rsidR="00C80D88" w:rsidRPr="00A12EE6">
        <w:t>:</w:t>
      </w:r>
    </w:p>
    <w:p w14:paraId="124A99D3" w14:textId="77777777" w:rsidR="00C80D88" w:rsidRPr="00A12EE6" w:rsidRDefault="00C80D88" w:rsidP="006C50AE">
      <w:pPr>
        <w:pStyle w:val="Odsekzoznamu"/>
        <w:numPr>
          <w:ilvl w:val="0"/>
          <w:numId w:val="47"/>
        </w:numPr>
        <w:ind w:left="1304" w:hanging="397"/>
        <w:jc w:val="both"/>
      </w:pPr>
      <w:r w:rsidRPr="00A12EE6">
        <w:rPr>
          <w:b/>
          <w:bCs/>
          <w:i/>
          <w:iCs/>
        </w:rPr>
        <w:t>Doménový radič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t>) – alebo tiež doménový kontrolér, obsahuje kópiu databázy AD DS. Pre väčšinu operácií môže každý radič domény spracovať zmeny a replikovať tieto zmeny na všetky ostatné doménové radiče v doméne.</w:t>
      </w:r>
    </w:p>
    <w:p w14:paraId="52FBE2D2" w14:textId="09B162C3" w:rsidR="00C80D88" w:rsidRPr="00A12EE6" w:rsidRDefault="00C80D88" w:rsidP="006C50AE">
      <w:pPr>
        <w:pStyle w:val="Odsekzoznamu"/>
        <w:numPr>
          <w:ilvl w:val="0"/>
          <w:numId w:val="47"/>
        </w:numPr>
        <w:ind w:left="1304" w:hanging="397"/>
        <w:jc w:val="both"/>
      </w:pPr>
      <w:r w:rsidRPr="00A12EE6">
        <w:rPr>
          <w:b/>
          <w:bCs/>
          <w:i/>
          <w:iCs/>
        </w:rPr>
        <w:t>Dátové úložisko (</w:t>
      </w:r>
      <w:proofErr w:type="spellStart"/>
      <w:r w:rsidRPr="00A12EE6">
        <w:rPr>
          <w:b/>
          <w:bCs/>
          <w:i/>
          <w:iCs/>
        </w:rPr>
        <w:t>Data</w:t>
      </w:r>
      <w:proofErr w:type="spellEnd"/>
      <w:r w:rsidRPr="00A12EE6">
        <w:rPr>
          <w:b/>
          <w:bCs/>
          <w:i/>
          <w:iCs/>
        </w:rPr>
        <w:t xml:space="preserve"> </w:t>
      </w:r>
      <w:proofErr w:type="spellStart"/>
      <w:r w:rsidRPr="00A12EE6">
        <w:rPr>
          <w:b/>
          <w:bCs/>
          <w:i/>
          <w:iCs/>
        </w:rPr>
        <w:t>store</w:t>
      </w:r>
      <w:proofErr w:type="spellEnd"/>
      <w:r w:rsidRPr="00A12EE6">
        <w:rPr>
          <w:b/>
          <w:bCs/>
          <w:i/>
          <w:iCs/>
        </w:rPr>
        <w:t>)</w:t>
      </w:r>
      <w:r w:rsidRPr="00A12EE6">
        <w:t xml:space="preserve"> – na každom doménovom radiči existuje kópia dátového úložiska. Databáza AD DS využíva databázovú technológiu Microsoft </w:t>
      </w:r>
      <w:proofErr w:type="spellStart"/>
      <w:r w:rsidRPr="00A12EE6">
        <w:t>Jet</w:t>
      </w:r>
      <w:proofErr w:type="spellEnd"/>
      <w:r w:rsidRPr="00A12EE6">
        <w:t xml:space="preserve"> a</w:t>
      </w:r>
      <w:r w:rsidR="00A12EE6" w:rsidRPr="00A12EE6">
        <w:t> </w:t>
      </w:r>
      <w:r w:rsidRPr="00A12EE6">
        <w:t xml:space="preserve">informácie o adresároch ukladá do súboru </w:t>
      </w:r>
      <w:proofErr w:type="spellStart"/>
      <w:r w:rsidRPr="00A12EE6">
        <w:t>Ntds.dit</w:t>
      </w:r>
      <w:proofErr w:type="spellEnd"/>
      <w:r w:rsidRPr="00A12EE6">
        <w:t xml:space="preserve"> a súvisiacich logovacích súborov (log </w:t>
      </w:r>
      <w:proofErr w:type="spellStart"/>
      <w:r w:rsidRPr="00A12EE6">
        <w:t>files</w:t>
      </w:r>
      <w:proofErr w:type="spellEnd"/>
      <w:r w:rsidRPr="00A12EE6">
        <w:t>). Tieto súbory sú štandardne uložené v priečinku C:\Windows\NTDS.</w:t>
      </w:r>
    </w:p>
    <w:p w14:paraId="24396619" w14:textId="0D0FE400" w:rsidR="00C80D88" w:rsidRPr="00A12EE6" w:rsidRDefault="00C80D88" w:rsidP="006C50AE">
      <w:pPr>
        <w:pStyle w:val="Odsekzoznamu"/>
        <w:numPr>
          <w:ilvl w:val="0"/>
          <w:numId w:val="47"/>
        </w:numPr>
        <w:ind w:left="1304" w:hanging="397"/>
        <w:jc w:val="both"/>
      </w:pPr>
      <w:r w:rsidRPr="00A12EE6">
        <w:rPr>
          <w:b/>
          <w:bCs/>
          <w:i/>
          <w:iCs/>
        </w:rPr>
        <w:t>Globálny katalógový server (</w:t>
      </w:r>
      <w:proofErr w:type="spellStart"/>
      <w:r w:rsidRPr="00A12EE6">
        <w:rPr>
          <w:b/>
          <w:bCs/>
          <w:i/>
          <w:iCs/>
        </w:rPr>
        <w:t>Global</w:t>
      </w:r>
      <w:proofErr w:type="spellEnd"/>
      <w:r w:rsidRPr="00A12EE6">
        <w:rPr>
          <w:b/>
          <w:bCs/>
          <w:i/>
          <w:iCs/>
        </w:rPr>
        <w:t xml:space="preserve"> </w:t>
      </w:r>
      <w:proofErr w:type="spellStart"/>
      <w:r w:rsidRPr="00A12EE6">
        <w:rPr>
          <w:b/>
          <w:bCs/>
          <w:i/>
          <w:iCs/>
        </w:rPr>
        <w:t>catalog</w:t>
      </w:r>
      <w:proofErr w:type="spellEnd"/>
      <w:r w:rsidRPr="00A12EE6">
        <w:rPr>
          <w:b/>
          <w:bCs/>
          <w:i/>
          <w:iCs/>
        </w:rPr>
        <w:t xml:space="preserve"> server)</w:t>
      </w:r>
      <w:r w:rsidRPr="00A12EE6">
        <w:t xml:space="preserve"> – je radič domény, ktorý je hostiteľom globálneho katalógu, čo je čiastočná kópia všetkých objektov </w:t>
      </w:r>
      <w:r w:rsidRPr="00A12EE6">
        <w:lastRenderedPageBreak/>
        <w:t>v</w:t>
      </w:r>
      <w:r w:rsidR="00A12EE6" w:rsidRPr="00A12EE6">
        <w:t> </w:t>
      </w:r>
      <w:r w:rsidRPr="00A12EE6">
        <w:t xml:space="preserve">doménovej štruktúre s viacerými doménami </w:t>
      </w:r>
      <w:r w:rsidR="00F74517" w:rsidRPr="00A12EE6">
        <w:t>(</w:t>
      </w:r>
      <w:proofErr w:type="spellStart"/>
      <w:r w:rsidR="00F74517" w:rsidRPr="00A12EE6">
        <w:t>f</w:t>
      </w:r>
      <w:r w:rsidRPr="00A12EE6">
        <w:t>orest</w:t>
      </w:r>
      <w:proofErr w:type="spellEnd"/>
      <w:r w:rsidRPr="00A12EE6">
        <w:t>), ktorá je určená len na čítanie. Globálny katalóg urýchľuje vyhľadávanie objektov, ktoré môžu byť uložené na radičoch domén v inej doméne v doménovej štruktúre.</w:t>
      </w:r>
    </w:p>
    <w:p w14:paraId="490E9A1C" w14:textId="7392B34D" w:rsidR="00C80D88" w:rsidRPr="00A12EE6" w:rsidRDefault="00C80D88" w:rsidP="006C50AE">
      <w:pPr>
        <w:pStyle w:val="Odsekzoznamu"/>
        <w:numPr>
          <w:ilvl w:val="0"/>
          <w:numId w:val="47"/>
        </w:numPr>
        <w:ind w:left="1304" w:hanging="397"/>
        <w:jc w:val="both"/>
      </w:pPr>
      <w:r w:rsidRPr="00A12EE6">
        <w:rPr>
          <w:b/>
          <w:bCs/>
          <w:i/>
          <w:iCs/>
        </w:rPr>
        <w:t>Radič domény</w:t>
      </w:r>
      <w:r w:rsidRPr="00A12EE6">
        <w:t xml:space="preserve"> </w:t>
      </w:r>
      <w:r w:rsidRPr="00A12EE6">
        <w:rPr>
          <w:b/>
          <w:bCs/>
          <w:i/>
          <w:iCs/>
        </w:rPr>
        <w:t>určený len na čítanie (</w:t>
      </w:r>
      <w:bookmarkStart w:id="54" w:name="_Hlk176700205"/>
      <w:proofErr w:type="spellStart"/>
      <w:r w:rsidRPr="00A12EE6">
        <w:rPr>
          <w:b/>
          <w:bCs/>
          <w:i/>
          <w:iCs/>
        </w:rPr>
        <w:t>Read-only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bookmarkEnd w:id="54"/>
      <w:proofErr w:type="spellEnd"/>
      <w:r w:rsidR="00F74517" w:rsidRPr="00A12EE6">
        <w:rPr>
          <w:b/>
          <w:bCs/>
          <w:i/>
          <w:iCs/>
        </w:rPr>
        <w:t>)</w:t>
      </w:r>
      <w:r w:rsidRPr="00A12EE6">
        <w:rPr>
          <w:b/>
          <w:bCs/>
          <w:i/>
          <w:iCs/>
        </w:rPr>
        <w:t xml:space="preserve"> (</w:t>
      </w:r>
      <w:bookmarkStart w:id="55" w:name="_Hlk176700204"/>
      <w:r w:rsidRPr="00A12EE6">
        <w:rPr>
          <w:b/>
          <w:bCs/>
          <w:i/>
          <w:iCs/>
        </w:rPr>
        <w:t>RODC</w:t>
      </w:r>
      <w:bookmarkEnd w:id="55"/>
      <w:r w:rsidRPr="00A12EE6">
        <w:rPr>
          <w:b/>
          <w:bCs/>
          <w:i/>
          <w:iCs/>
        </w:rPr>
        <w:t>)</w:t>
      </w:r>
      <w:r w:rsidRPr="00A12EE6">
        <w:t xml:space="preserve"> – je špeciálna inštalácia služby AD DS určená len na čítanie. RODC sa bežne nasadzujú na pobočkách, kde fyzické zabezpečenie nie je optimálne, IT podpora je menej pokročilá ako v hlavných firemných centrách alebo kde je potrebné, aby sa na doménovom radiči spúšťali aplikácie typu </w:t>
      </w:r>
      <w:proofErr w:type="spellStart"/>
      <w:r w:rsidRPr="00A12EE6">
        <w:t>line</w:t>
      </w:r>
      <w:proofErr w:type="spellEnd"/>
      <w:r w:rsidRPr="00A12EE6">
        <w:t>-of-business.</w:t>
      </w:r>
    </w:p>
    <w:p w14:paraId="67C0CE5D" w14:textId="77777777" w:rsidR="00F74517" w:rsidRPr="00A12EE6" w:rsidRDefault="00C80D88" w:rsidP="006C50AE">
      <w:pPr>
        <w:pStyle w:val="Odsekzoznamu"/>
        <w:numPr>
          <w:ilvl w:val="0"/>
          <w:numId w:val="47"/>
        </w:numPr>
        <w:ind w:left="1304" w:hanging="397"/>
        <w:jc w:val="both"/>
      </w:pPr>
      <w:r w:rsidRPr="00A12EE6">
        <w:rPr>
          <w:b/>
          <w:bCs/>
          <w:i/>
          <w:iCs/>
        </w:rPr>
        <w:t xml:space="preserve">Lokalita (Site) </w:t>
      </w:r>
      <w:r w:rsidRPr="00A12EE6">
        <w:t>– je kontajner pre objekty služby AD DS, ako sú počítače a služby, ktoré sú špecifické pre fyzické umiestnenie. Na rozdiel od domény, ktorá okrem počítačov predstavuje aj logickú štruktúru objektov, ako sú používatelia a skupiny.</w:t>
      </w:r>
    </w:p>
    <w:p w14:paraId="52B92CF4" w14:textId="75245464" w:rsidR="00C80D88" w:rsidRPr="00A12EE6" w:rsidRDefault="00C80D88" w:rsidP="006C50AE">
      <w:pPr>
        <w:pStyle w:val="Odsekzoznamu"/>
        <w:numPr>
          <w:ilvl w:val="0"/>
          <w:numId w:val="47"/>
        </w:numPr>
        <w:ind w:left="1304" w:hanging="397"/>
        <w:jc w:val="both"/>
      </w:pPr>
      <w:r w:rsidRPr="00A12EE6">
        <w:rPr>
          <w:b/>
          <w:bCs/>
          <w:i/>
          <w:iCs/>
        </w:rPr>
        <w:t>Podsieť (</w:t>
      </w:r>
      <w:proofErr w:type="spellStart"/>
      <w:r w:rsidRPr="00A12EE6">
        <w:rPr>
          <w:b/>
          <w:bCs/>
          <w:i/>
          <w:iCs/>
        </w:rPr>
        <w:t>Subnet</w:t>
      </w:r>
      <w:proofErr w:type="spellEnd"/>
      <w:r w:rsidRPr="00A12EE6">
        <w:rPr>
          <w:b/>
          <w:bCs/>
          <w:i/>
          <w:iCs/>
        </w:rPr>
        <w:t>)</w:t>
      </w:r>
      <w:r w:rsidRPr="00A12EE6">
        <w:t xml:space="preserve"> – je časť sieťových IP adries organizácie priradených počítačom v</w:t>
      </w:r>
      <w:r w:rsidR="00A12EE6" w:rsidRPr="00A12EE6">
        <w:t> </w:t>
      </w:r>
      <w:r w:rsidRPr="00A12EE6">
        <w:t>danej lokalite. Lokalita môže mať viac ako jednu podsieť.</w:t>
      </w:r>
    </w:p>
    <w:p w14:paraId="2A455E5E" w14:textId="5C925D7B" w:rsidR="001F177B" w:rsidRPr="00A12EE6" w:rsidRDefault="001F177B" w:rsidP="001F177B">
      <w:r w:rsidRPr="00A12EE6">
        <w:br w:type="page"/>
      </w:r>
    </w:p>
    <w:p w14:paraId="283F8557" w14:textId="605437A7" w:rsidR="00B30E6D" w:rsidRPr="00A12EE6" w:rsidRDefault="009A629B" w:rsidP="006C50AE">
      <w:pPr>
        <w:pStyle w:val="Nadpis1"/>
        <w:ind w:left="454" w:hanging="454"/>
        <w:jc w:val="both"/>
      </w:pPr>
      <w:bookmarkStart w:id="56" w:name="_Ref176449900"/>
      <w:bookmarkStart w:id="57" w:name="_Ref176453994"/>
      <w:bookmarkStart w:id="58" w:name="_Toc182423493"/>
      <w:r w:rsidRPr="00A12EE6">
        <w:lastRenderedPageBreak/>
        <w:t>Príprava serverov na i</w:t>
      </w:r>
      <w:r w:rsidR="000200D0" w:rsidRPr="00A12EE6">
        <w:t>nštaláci</w:t>
      </w:r>
      <w:r w:rsidRPr="00A12EE6">
        <w:t>u role</w:t>
      </w:r>
      <w:r w:rsidR="000200D0" w:rsidRPr="00A12EE6">
        <w:t xml:space="preserve"> </w:t>
      </w:r>
      <w:proofErr w:type="spellStart"/>
      <w:r w:rsidR="000200D0" w:rsidRPr="00A12EE6">
        <w:t>Active</w:t>
      </w:r>
      <w:proofErr w:type="spellEnd"/>
      <w:r w:rsidR="000200D0" w:rsidRPr="00A12EE6">
        <w:t xml:space="preserve"> </w:t>
      </w:r>
      <w:proofErr w:type="spellStart"/>
      <w:r w:rsidR="000200D0" w:rsidRPr="00A12EE6">
        <w:t>Directory</w:t>
      </w:r>
      <w:bookmarkEnd w:id="56"/>
      <w:bookmarkEnd w:id="57"/>
      <w:bookmarkEnd w:id="58"/>
      <w:proofErr w:type="spellEnd"/>
    </w:p>
    <w:p w14:paraId="198D3C7C" w14:textId="6D614EDE" w:rsidR="00B06BE9" w:rsidRPr="00A12EE6" w:rsidRDefault="00B86C0C" w:rsidP="006C50AE">
      <w:pPr>
        <w:ind w:firstLine="454"/>
        <w:jc w:val="both"/>
      </w:pPr>
      <w:r w:rsidRPr="00B86C0C">
        <w:t xml:space="preserve">Po inštalácii Windows servera je potrebné vykonať niekoľko dôležitých krokov pred samotnou inštaláciou služby </w:t>
      </w:r>
      <w:proofErr w:type="spellStart"/>
      <w:r w:rsidRPr="00B86C0C">
        <w:t>Active</w:t>
      </w:r>
      <w:proofErr w:type="spellEnd"/>
      <w:r w:rsidRPr="00B86C0C">
        <w:t xml:space="preserve"> </w:t>
      </w:r>
      <w:proofErr w:type="spellStart"/>
      <w:r w:rsidRPr="00B86C0C">
        <w:t>Directory</w:t>
      </w:r>
      <w:proofErr w:type="spellEnd"/>
      <w:r w:rsidRPr="00B86C0C">
        <w:t xml:space="preserve">. Príklady budú uvedené na dvoch typoch serverov – na serveri s grafickým rozhraním (GUI) a na </w:t>
      </w:r>
      <w:proofErr w:type="spellStart"/>
      <w:r w:rsidRPr="00B86C0C">
        <w:t>core</w:t>
      </w:r>
      <w:proofErr w:type="spellEnd"/>
      <w:r w:rsidRPr="00B86C0C">
        <w:t xml:space="preserve"> serveri, teda bez grafického rozhrania</w:t>
      </w:r>
      <w:r w:rsidR="000F57A4" w:rsidRPr="00A12EE6">
        <w:t>.</w:t>
      </w:r>
    </w:p>
    <w:p w14:paraId="35B9CF32" w14:textId="00C8A045" w:rsidR="00B06BE9" w:rsidRPr="00A12EE6" w:rsidRDefault="00B86C0C" w:rsidP="006C50AE">
      <w:pPr>
        <w:ind w:firstLine="454"/>
        <w:jc w:val="both"/>
      </w:pPr>
      <w:r w:rsidRPr="00B86C0C">
        <w:t>Najprv je potrebné zmeniť heslo pre administrátora a zrušiť požiadavku na zmenu hesla pri ďalšom prihlásení.</w:t>
      </w:r>
      <w:r w:rsidR="000200D0" w:rsidRPr="00A12EE6">
        <w:t xml:space="preserve"> </w:t>
      </w:r>
    </w:p>
    <w:p w14:paraId="40F01CCC" w14:textId="196F5F72" w:rsidR="00B06BE9" w:rsidRPr="00A12EE6" w:rsidRDefault="00B86C0C" w:rsidP="006C50AE">
      <w:pPr>
        <w:ind w:firstLine="454"/>
        <w:jc w:val="both"/>
      </w:pPr>
      <w:r w:rsidRPr="00B86C0C">
        <w:t xml:space="preserve">Ďalším dôležitým krokom je nastavenie statickej IP adresy. Služba </w:t>
      </w:r>
      <w:r>
        <w:t>AD</w:t>
      </w:r>
      <w:r w:rsidRPr="00B86C0C">
        <w:t xml:space="preserve"> musí </w:t>
      </w:r>
      <w:r>
        <w:t>byť spustená</w:t>
      </w:r>
      <w:r w:rsidRPr="00B86C0C">
        <w:t xml:space="preserve"> na serveri s pevnou IP adresou. Meniť IP adresu servera s nainštalovanou službou </w:t>
      </w:r>
      <w:r>
        <w:t>AD</w:t>
      </w:r>
      <w:r w:rsidRPr="00B86C0C">
        <w:t xml:space="preserve"> sa neodporúča. </w:t>
      </w:r>
      <w:r>
        <w:t>N</w:t>
      </w:r>
      <w:r w:rsidRPr="00B86C0C">
        <w:t xml:space="preserve">a stránkach Microsoftu existujú návody na zmenu IP adresy </w:t>
      </w:r>
      <w:r w:rsidRPr="0059070C">
        <w:t>v takomto prípade,</w:t>
      </w:r>
      <w:r w:rsidRPr="00B86C0C">
        <w:t xml:space="preserve"> tieto postupy by sa</w:t>
      </w:r>
      <w:r>
        <w:t xml:space="preserve"> ale</w:t>
      </w:r>
      <w:r w:rsidRPr="00B86C0C">
        <w:t xml:space="preserve"> mali použiť len v nevyhnutných situáciách</w:t>
      </w:r>
      <w:r w:rsidR="00381BB5" w:rsidRPr="00A12EE6">
        <w:t xml:space="preserve">. </w:t>
      </w:r>
    </w:p>
    <w:p w14:paraId="13163F6A" w14:textId="51C78D92" w:rsidR="00B06BE9" w:rsidRPr="00A12EE6" w:rsidRDefault="00B86C0C" w:rsidP="006C50AE">
      <w:pPr>
        <w:ind w:firstLine="454"/>
        <w:jc w:val="both"/>
      </w:pPr>
      <w:r w:rsidRPr="00B86C0C">
        <w:t xml:space="preserve">Nakoniec je potrebné premenovať server, aby v sieti vystupoval pod menom, ktoré chcete používať. Premenovávanie servera s nainštalovanou službou </w:t>
      </w:r>
      <w:r>
        <w:t>AD</w:t>
      </w:r>
      <w:r w:rsidRPr="00B86C0C">
        <w:t xml:space="preserve"> sa opäť neodporúča. Všetky uvedené kroky sú odporúčania, ktoré pomáhajú predchádzať komplikáciám a problémom pri prevádzke služby </w:t>
      </w:r>
      <w:r>
        <w:t>AD</w:t>
      </w:r>
      <w:r w:rsidR="00381BB5" w:rsidRPr="00A12EE6">
        <w:t xml:space="preserve">. </w:t>
      </w:r>
    </w:p>
    <w:p w14:paraId="78B41449" w14:textId="1B207A37" w:rsidR="000200D0" w:rsidRPr="00A12EE6" w:rsidRDefault="00B86C0C" w:rsidP="006C50AE">
      <w:pPr>
        <w:ind w:firstLine="454"/>
        <w:jc w:val="both"/>
      </w:pPr>
      <w:r w:rsidRPr="00B86C0C">
        <w:t>Ďalším odporúčaním je povolenie „</w:t>
      </w:r>
      <w:proofErr w:type="spellStart"/>
      <w:r w:rsidRPr="00B86C0C">
        <w:t>pingovania</w:t>
      </w:r>
      <w:proofErr w:type="spellEnd"/>
      <w:r w:rsidRPr="00B86C0C">
        <w:t xml:space="preserve">“ servera, aby bolo možné overiť jeho dostupnosť v sieti. V základnej konfigurácii je </w:t>
      </w:r>
      <w:commentRangeStart w:id="59"/>
      <w:ins w:id="60" w:author="Baráth, Július" w:date="2024-11-14T08:50:00Z" w16du:dateUtc="2024-11-14T07:50:00Z">
        <w:r w:rsidR="008D33BC">
          <w:t>bezpečnostná b</w:t>
        </w:r>
      </w:ins>
      <w:ins w:id="61" w:author="Baráth, Július" w:date="2024-11-14T08:51:00Z" w16du:dateUtc="2024-11-14T07:51:00Z">
        <w:r w:rsidR="008D33BC">
          <w:t xml:space="preserve">rána </w:t>
        </w:r>
      </w:ins>
      <w:commentRangeEnd w:id="59"/>
      <w:ins w:id="62" w:author="Baráth, Július" w:date="2024-11-14T08:52:00Z" w16du:dateUtc="2024-11-14T07:52:00Z">
        <w:r w:rsidR="003D52EA">
          <w:rPr>
            <w:rStyle w:val="Odkaznakomentr"/>
          </w:rPr>
          <w:commentReference w:id="59"/>
        </w:r>
      </w:ins>
      <w:ins w:id="63" w:author="Baráth, Július" w:date="2024-11-14T08:51:00Z" w16du:dateUtc="2024-11-14T07:51:00Z">
        <w:r w:rsidR="008D33BC">
          <w:t>(</w:t>
        </w:r>
      </w:ins>
      <w:r w:rsidRPr="00B86C0C">
        <w:t>firewall</w:t>
      </w:r>
      <w:ins w:id="64" w:author="Baráth, Július" w:date="2024-11-14T08:51:00Z" w16du:dateUtc="2024-11-14T07:51:00Z">
        <w:r w:rsidR="008D33BC">
          <w:t>)</w:t>
        </w:r>
      </w:ins>
      <w:r w:rsidRPr="00B86C0C">
        <w:t xml:space="preserve"> na všetkých operačných systémoch od Microsoftu nastaven</w:t>
      </w:r>
      <w:ins w:id="65" w:author="Baráth, Július" w:date="2024-11-14T08:51:00Z" w16du:dateUtc="2024-11-14T07:51:00Z">
        <w:r w:rsidR="008D33BC">
          <w:t>á</w:t>
        </w:r>
      </w:ins>
      <w:del w:id="66" w:author="Baráth, Július" w:date="2024-11-14T08:51:00Z" w16du:dateUtc="2024-11-14T07:51:00Z">
        <w:r w:rsidRPr="00B86C0C" w:rsidDel="008D33BC">
          <w:delText>ý</w:delText>
        </w:r>
      </w:del>
      <w:r w:rsidRPr="00B86C0C">
        <w:t xml:space="preserve"> tak, že zakazuje odpovedať na „</w:t>
      </w:r>
      <w:proofErr w:type="spellStart"/>
      <w:r w:rsidRPr="00B86C0C">
        <w:t>ping</w:t>
      </w:r>
      <w:proofErr w:type="spellEnd"/>
      <w:r w:rsidRPr="00B86C0C">
        <w:t xml:space="preserve">“, teda na Internet </w:t>
      </w:r>
      <w:proofErr w:type="spellStart"/>
      <w:r w:rsidRPr="00B86C0C">
        <w:t>Control</w:t>
      </w:r>
      <w:proofErr w:type="spellEnd"/>
      <w:r w:rsidRPr="00B86C0C">
        <w:t xml:space="preserve"> </w:t>
      </w:r>
      <w:proofErr w:type="spellStart"/>
      <w:r w:rsidRPr="00B86C0C">
        <w:t>Message</w:t>
      </w:r>
      <w:proofErr w:type="spellEnd"/>
      <w:r w:rsidRPr="00B86C0C">
        <w:t xml:space="preserve"> </w:t>
      </w:r>
      <w:proofErr w:type="spellStart"/>
      <w:r w:rsidRPr="00B86C0C">
        <w:t>Protocol</w:t>
      </w:r>
      <w:proofErr w:type="spellEnd"/>
      <w:r w:rsidRPr="00B86C0C">
        <w:t xml:space="preserve"> (ICMP) pakety. Toto nastavenie je z bezpečnostných dôvodov, aby útočníkom sťažilo </w:t>
      </w:r>
      <w:del w:id="67" w:author="Baráth, Július" w:date="2024-11-14T08:27:00Z" w16du:dateUtc="2024-11-14T07:27:00Z">
        <w:r w:rsidRPr="00B86C0C" w:rsidDel="00C520FB">
          <w:delText xml:space="preserve">skenovanie </w:delText>
        </w:r>
      </w:del>
      <w:ins w:id="68" w:author="Baráth, Július" w:date="2024-11-14T08:27:00Z" w16du:dateUtc="2024-11-14T07:27:00Z">
        <w:r w:rsidR="00C520FB">
          <w:t>prehľadávanie</w:t>
        </w:r>
        <w:r w:rsidR="00C520FB" w:rsidRPr="00B86C0C">
          <w:t xml:space="preserve"> </w:t>
        </w:r>
      </w:ins>
      <w:r w:rsidRPr="00B86C0C">
        <w:t>siete. Preto by ste mali zvážiť, či povolíte na serveri odpovede na ICMP pakety.</w:t>
      </w:r>
      <w:r w:rsidR="00381BB5" w:rsidRPr="00A12EE6">
        <w:t xml:space="preserve"> </w:t>
      </w:r>
    </w:p>
    <w:p w14:paraId="441C1420" w14:textId="690B3EB1" w:rsidR="000F57A4" w:rsidRPr="00A12EE6" w:rsidRDefault="00B86C0C" w:rsidP="006C50AE">
      <w:pPr>
        <w:ind w:firstLine="454"/>
        <w:jc w:val="both"/>
      </w:pPr>
      <w:r w:rsidRPr="00B86C0C">
        <w:t xml:space="preserve">Dobrou praxou je aj povolenie vzdialenej plochy, ktorá umožňuje administrátorom pripojiť sa na server na diaľku pre účely správy. Opäť je na správcovi, aby zvážil, či z hľadiska bezpečnosti potrebuje vzdialený prístup prostredníctvom </w:t>
      </w:r>
      <w:proofErr w:type="spellStart"/>
      <w:r w:rsidRPr="00B86C0C">
        <w:t>Remote</w:t>
      </w:r>
      <w:proofErr w:type="spellEnd"/>
      <w:r w:rsidRPr="00B86C0C">
        <w:t xml:space="preserve"> Desktop </w:t>
      </w:r>
      <w:proofErr w:type="spellStart"/>
      <w:r w:rsidRPr="00B86C0C">
        <w:t>Protocol</w:t>
      </w:r>
      <w:proofErr w:type="spellEnd"/>
      <w:r w:rsidRPr="00B86C0C">
        <w:t xml:space="preserve"> (RDP). Existujú aj iné spôsoby vzdialeného prístupu na server, no my budeme využívať najmä RDP a prístup cez </w:t>
      </w:r>
      <w:proofErr w:type="spellStart"/>
      <w:r w:rsidRPr="00B86C0C">
        <w:t>virtualizačný</w:t>
      </w:r>
      <w:proofErr w:type="spellEnd"/>
      <w:r w:rsidRPr="00B86C0C">
        <w:t xml:space="preserve"> nástroj</w:t>
      </w:r>
      <w:r w:rsidR="00CF64A6" w:rsidRPr="00A12EE6">
        <w:t>.</w:t>
      </w:r>
    </w:p>
    <w:p w14:paraId="3A8F5C17" w14:textId="036E02CC" w:rsidR="00B06BE9" w:rsidRPr="00A12EE6" w:rsidRDefault="00B06BE9" w:rsidP="006C50AE">
      <w:pPr>
        <w:pStyle w:val="Nadpis2"/>
        <w:ind w:left="624" w:hanging="624"/>
        <w:jc w:val="both"/>
      </w:pPr>
      <w:bookmarkStart w:id="69" w:name="_Toc182423494"/>
      <w:r w:rsidRPr="00A12EE6">
        <w:t>Zmena hesla pre administrátora</w:t>
      </w:r>
      <w:bookmarkEnd w:id="69"/>
    </w:p>
    <w:p w14:paraId="44790861" w14:textId="038CA041" w:rsidR="00B06BE9" w:rsidRPr="00A12EE6" w:rsidRDefault="00B86C0C" w:rsidP="006C50AE">
      <w:pPr>
        <w:ind w:firstLine="454"/>
        <w:jc w:val="both"/>
      </w:pPr>
      <w:r w:rsidRPr="00B86C0C">
        <w:t xml:space="preserve">Heslo pre administrátora sme vytvárali už pri inštalácii servera. Pri inštalácii služby </w:t>
      </w:r>
      <w:proofErr w:type="spellStart"/>
      <w:r w:rsidRPr="00B86C0C">
        <w:t>Active</w:t>
      </w:r>
      <w:proofErr w:type="spellEnd"/>
      <w:r w:rsidRPr="00B86C0C">
        <w:t xml:space="preserve"> </w:t>
      </w:r>
      <w:proofErr w:type="spellStart"/>
      <w:r w:rsidRPr="00B86C0C">
        <w:t>Directory</w:t>
      </w:r>
      <w:proofErr w:type="spellEnd"/>
      <w:r w:rsidRPr="00B86C0C">
        <w:t xml:space="preserve"> sa lokálny účet administrátora automaticky stáva doménovým administrátorským účtom, ak ide o vytváranie novej domény. V prípade existujúcej domény sa lokálny účet len zablokuje. Neskôr ukážeme rôzne spôsoby, ako zmeniť heslo pre akéhokoľvek používateľa, vrátane administrátora. Dôležité je vedieť, že účet </w:t>
      </w:r>
      <w:proofErr w:type="spellStart"/>
      <w:r w:rsidRPr="00B86C0C">
        <w:t>Administrator</w:t>
      </w:r>
      <w:proofErr w:type="spellEnd"/>
      <w:r w:rsidRPr="00B86C0C">
        <w:t xml:space="preserve"> sa nedá zo systému zmazať. Môže byť zakázaný, no pri serverových operačných systémoch to nie je odporúčané. V desktopových verziách Windows býva účet </w:t>
      </w:r>
      <w:proofErr w:type="spellStart"/>
      <w:r w:rsidRPr="00B86C0C">
        <w:t>Administrator</w:t>
      </w:r>
      <w:proofErr w:type="spellEnd"/>
      <w:r w:rsidRPr="00B86C0C">
        <w:t xml:space="preserve"> štandardne zakázaný. Z bezpečnostného hľadiska sa odporúča premenovať účet </w:t>
      </w:r>
      <w:proofErr w:type="spellStart"/>
      <w:r w:rsidRPr="00B86C0C">
        <w:t>Administrator</w:t>
      </w:r>
      <w:proofErr w:type="spellEnd"/>
      <w:r w:rsidRPr="00B86C0C">
        <w:t xml:space="preserve"> na niečo menej predvídateľné, vyhnúť sa bežným názvom ako admin alebo </w:t>
      </w:r>
      <w:proofErr w:type="spellStart"/>
      <w:r w:rsidRPr="00B86C0C">
        <w:t>root</w:t>
      </w:r>
      <w:proofErr w:type="spellEnd"/>
      <w:r w:rsidR="00194A93" w:rsidRPr="00A12EE6">
        <w:t>.</w:t>
      </w:r>
    </w:p>
    <w:p w14:paraId="0E8AA2F0" w14:textId="3BED30BC" w:rsidR="009E19E1" w:rsidRPr="00A12EE6" w:rsidRDefault="009E19E1" w:rsidP="006C50AE">
      <w:pPr>
        <w:pStyle w:val="Nadpis3"/>
        <w:ind w:left="737" w:hanging="737"/>
        <w:jc w:val="both"/>
      </w:pPr>
      <w:bookmarkStart w:id="70" w:name="_Ref176365548"/>
      <w:bookmarkStart w:id="71" w:name="_Ref176365559"/>
      <w:bookmarkStart w:id="72" w:name="_Toc182423495"/>
      <w:r w:rsidRPr="00A12EE6">
        <w:t>Zmena hesla pomocou GUI</w:t>
      </w:r>
      <w:bookmarkEnd w:id="70"/>
      <w:bookmarkEnd w:id="71"/>
      <w:bookmarkEnd w:id="72"/>
    </w:p>
    <w:p w14:paraId="0917D36F" w14:textId="01A0068F" w:rsidR="009E19E1" w:rsidRPr="00A12EE6" w:rsidRDefault="009E19E1" w:rsidP="006C50AE">
      <w:pPr>
        <w:pStyle w:val="Odsekzoznamu"/>
        <w:numPr>
          <w:ilvl w:val="0"/>
          <w:numId w:val="3"/>
        </w:numPr>
        <w:ind w:left="454" w:hanging="454"/>
        <w:jc w:val="both"/>
      </w:pPr>
      <w:r w:rsidRPr="00A12EE6">
        <w:t>Na serveri musíme byť prihlásen</w:t>
      </w:r>
      <w:r w:rsidR="000A4B31">
        <w:t>í</w:t>
      </w:r>
      <w:r w:rsidRPr="00A12EE6">
        <w:t xml:space="preserve"> s dostatočnými používateľskými právami na zmenu hesla. V zásade každý používateľ si vie meniť svoje vlastné heslo, ale na zmenu hesla iného účtu už potrebujete mať oprávnenia administrátora. Je dôležité zmieniť, že sa neodporúča používať účet </w:t>
      </w:r>
      <w:proofErr w:type="spellStart"/>
      <w:r w:rsidRPr="00A12EE6">
        <w:t>Administrator</w:t>
      </w:r>
      <w:proofErr w:type="spellEnd"/>
      <w:r w:rsidRPr="00A12EE6">
        <w:t xml:space="preserve"> pre bežnú prácu na desktopovom systéme a to isté platí aj pre serverový </w:t>
      </w:r>
      <w:bookmarkStart w:id="73" w:name="_Hlk176700211"/>
      <w:r w:rsidRPr="00A12EE6">
        <w:t>operačný systém</w:t>
      </w:r>
      <w:bookmarkEnd w:id="73"/>
      <w:r w:rsidRPr="00A12EE6">
        <w:t xml:space="preserve">. </w:t>
      </w:r>
      <w:r w:rsidR="00014055" w:rsidRPr="00A12EE6">
        <w:t>V operačných systémoch Microsoft je možné</w:t>
      </w:r>
      <w:r w:rsidR="000A4B31">
        <w:t>,</w:t>
      </w:r>
      <w:r w:rsidR="00014055" w:rsidRPr="00A12EE6">
        <w:t xml:space="preserve"> aby viacero účtov bolo priradených do skupiny </w:t>
      </w:r>
      <w:proofErr w:type="spellStart"/>
      <w:r w:rsidR="00014055" w:rsidRPr="00A12EE6">
        <w:t>Administrators</w:t>
      </w:r>
      <w:proofErr w:type="spellEnd"/>
      <w:r w:rsidR="00014055" w:rsidRPr="00A12EE6">
        <w:t xml:space="preserve">, čo im poskytuje dostatočné práva na správu OS. </w:t>
      </w:r>
      <w:r w:rsidR="00014055" w:rsidRPr="00A12EE6">
        <w:lastRenderedPageBreak/>
        <w:t xml:space="preserve">Zásada by mala byť také, že každý administrátor, ktorý pracuje na OS, by mal pracoval pod svojím vlastným účtom. Heslo k účtu </w:t>
      </w:r>
      <w:proofErr w:type="spellStart"/>
      <w:r w:rsidR="00014055" w:rsidRPr="00A12EE6">
        <w:t>Administrator</w:t>
      </w:r>
      <w:proofErr w:type="spellEnd"/>
      <w:r w:rsidR="00014055" w:rsidRPr="00A12EE6">
        <w:t xml:space="preserve"> by mal poznať čo najmenší okruh osôb a nemal by sa bežne používať. V rámci týchto skrípt ale budeme používať hlavne účet </w:t>
      </w:r>
      <w:proofErr w:type="spellStart"/>
      <w:r w:rsidR="00014055" w:rsidRPr="00A12EE6">
        <w:t>Administrator</w:t>
      </w:r>
      <w:proofErr w:type="spellEnd"/>
      <w:r w:rsidR="000A4B31">
        <w:t>,</w:t>
      </w:r>
      <w:r w:rsidR="00014055" w:rsidRPr="00A12EE6">
        <w:t xml:space="preserve"> aby sme nemuseli vytvárať zbytočne ďalšie účty, keďže pracujeme v laboratórnych podmienkach.</w:t>
      </w:r>
    </w:p>
    <w:p w14:paraId="2515E636" w14:textId="4ED6A7E0" w:rsidR="00014055" w:rsidRPr="00A12EE6" w:rsidRDefault="00014055" w:rsidP="006C50AE">
      <w:pPr>
        <w:pStyle w:val="Odsekzoznamu"/>
        <w:numPr>
          <w:ilvl w:val="0"/>
          <w:numId w:val="3"/>
        </w:numPr>
        <w:ind w:left="454" w:hanging="454"/>
        <w:jc w:val="both"/>
      </w:pPr>
      <w:r w:rsidRPr="00A12EE6">
        <w:t>Spustíme konzolu Server Manager. Táto konzola sa zvyčajne spúšťa pri prihlásení používateľa do systému</w:t>
      </w:r>
      <w:r w:rsidR="000A4B31">
        <w:t>,</w:t>
      </w:r>
      <w:r w:rsidRPr="00A12EE6">
        <w:t xml:space="preserve"> ale dá sa táto vlastnosť zakázať. Preto</w:t>
      </w:r>
      <w:r w:rsidR="000A4B31">
        <w:t>,</w:t>
      </w:r>
      <w:r w:rsidRPr="00A12EE6">
        <w:t xml:space="preserve"> ak sa konzola nespustila alebo ju používateľ zatvoril</w:t>
      </w:r>
      <w:r w:rsidR="000A4B31">
        <w:t>,</w:t>
      </w:r>
      <w:r w:rsidRPr="00A12EE6">
        <w:t xml:space="preserve"> môže ju vyvolať pomocou kliknutia na tlačidlo </w:t>
      </w:r>
      <w:proofErr w:type="spellStart"/>
      <w:r w:rsidRPr="00687CC0">
        <w:rPr>
          <w:b/>
          <w:bCs/>
          <w:i/>
          <w:iCs/>
          <w:bdr w:val="single" w:sz="8" w:space="0" w:color="auto" w:shadow="1"/>
          <w:shd w:val="clear" w:color="auto" w:fill="D9D9D9" w:themeFill="background1" w:themeFillShade="D9"/>
        </w:rPr>
        <w:t>Start</w:t>
      </w:r>
      <w:proofErr w:type="spellEnd"/>
      <w:r w:rsidRPr="00A12EE6">
        <w:t xml:space="preserve"> a v zobrazenom menu klikne</w:t>
      </w:r>
      <w:r w:rsidR="00687CC0">
        <w:t>me</w:t>
      </w:r>
      <w:r w:rsidRPr="00A12EE6">
        <w:t xml:space="preserve"> na dlaždicu </w:t>
      </w:r>
      <w:r w:rsidRPr="00FA1432">
        <w:rPr>
          <w:b/>
          <w:bCs/>
          <w:i/>
          <w:iCs/>
          <w:shd w:val="clear" w:color="auto" w:fill="FFFFFF" w:themeFill="background1"/>
        </w:rPr>
        <w:t>Server Manager</w:t>
      </w:r>
      <w:r w:rsidRPr="00A12EE6">
        <w:t>.</w:t>
      </w:r>
    </w:p>
    <w:p w14:paraId="4A0AC1AD" w14:textId="77777777" w:rsidR="005543F4" w:rsidRPr="00A12EE6" w:rsidRDefault="005543F4" w:rsidP="000D36E1">
      <w:pPr>
        <w:keepNext/>
        <w:jc w:val="center"/>
      </w:pPr>
      <w:r w:rsidRPr="00A12EE6">
        <w:rPr>
          <w:noProof/>
          <w:lang w:eastAsia="sk-SK"/>
        </w:rPr>
        <w:drawing>
          <wp:inline distT="0" distB="0" distL="0" distR="0" wp14:anchorId="365EC9A8" wp14:editId="2AE0CF79">
            <wp:extent cx="2600688" cy="2762636"/>
            <wp:effectExtent l="38100" t="38100" r="104775" b="95250"/>
            <wp:docPr id="2119692535" name="Obrázok 1" descr="Obrázok, na ktorom je text, snímka obrazovky, počítač, štvorec&#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2535" name="Obrázok 1" descr="Obrázok, na ktorom je text, snímka obrazovky, počítač, štvorec&#10;&#10;Automaticky generovaný popis"/>
                    <pic:cNvPicPr/>
                  </pic:nvPicPr>
                  <pic:blipFill>
                    <a:blip r:embed="rId12"/>
                    <a:stretch>
                      <a:fillRect/>
                    </a:stretch>
                  </pic:blipFill>
                  <pic:spPr>
                    <a:xfrm>
                      <a:off x="0" y="0"/>
                      <a:ext cx="2600688" cy="2762636"/>
                    </a:xfrm>
                    <a:prstGeom prst="rect">
                      <a:avLst/>
                    </a:prstGeom>
                    <a:effectLst>
                      <a:outerShdw blurRad="50800" dist="38100" dir="2700000" algn="tl" rotWithShape="0">
                        <a:prstClr val="black">
                          <a:alpha val="40000"/>
                        </a:prstClr>
                      </a:outerShdw>
                    </a:effectLst>
                  </pic:spPr>
                </pic:pic>
              </a:graphicData>
            </a:graphic>
          </wp:inline>
        </w:drawing>
      </w:r>
    </w:p>
    <w:p w14:paraId="6234904C" w14:textId="78B4AA7E" w:rsidR="00014055" w:rsidRPr="00A12EE6" w:rsidRDefault="005543F4" w:rsidP="000D36E1">
      <w:pPr>
        <w:pStyle w:val="Popis"/>
        <w:jc w:val="center"/>
      </w:pPr>
      <w:bookmarkStart w:id="74" w:name="_Toc182423237"/>
      <w:r w:rsidRPr="00A12EE6">
        <w:t xml:space="preserve">Obr. </w:t>
      </w:r>
      <w:fldSimple w:instr=" STYLEREF 1 \s ">
        <w:r w:rsidR="005418FC">
          <w:rPr>
            <w:noProof/>
          </w:rPr>
          <w:t>2</w:t>
        </w:r>
      </w:fldSimple>
      <w:r w:rsidR="00E37B0B" w:rsidRPr="00A12EE6">
        <w:noBreakHyphen/>
      </w:r>
      <w:fldSimple w:instr=" SEQ Obr. \* ARABIC \s 1 ">
        <w:r w:rsidR="005418FC">
          <w:rPr>
            <w:noProof/>
          </w:rPr>
          <w:t>1</w:t>
        </w:r>
      </w:fldSimple>
      <w:r w:rsidRPr="00A12EE6">
        <w:t xml:space="preserve">. Server Manager v menu </w:t>
      </w:r>
      <w:proofErr w:type="spellStart"/>
      <w:r w:rsidRPr="00A12EE6">
        <w:t>Start</w:t>
      </w:r>
      <w:bookmarkEnd w:id="74"/>
      <w:proofErr w:type="spellEnd"/>
    </w:p>
    <w:p w14:paraId="053AA098" w14:textId="0359690B" w:rsidR="00014055" w:rsidRPr="00A12EE6" w:rsidRDefault="005543F4" w:rsidP="006C50AE">
      <w:pPr>
        <w:pStyle w:val="Odsekzoznamu"/>
        <w:ind w:left="0" w:firstLine="454"/>
        <w:jc w:val="both"/>
      </w:pPr>
      <w:r w:rsidRPr="00A12EE6">
        <w:t xml:space="preserve">Ďalšia alternatíva ako vyvolať konzolu Server Manager je kliknúť pravým tlačidlom myši na ikonu </w:t>
      </w:r>
      <w:proofErr w:type="spellStart"/>
      <w:r w:rsidRPr="00FA1432">
        <w:rPr>
          <w:b/>
          <w:bCs/>
          <w:i/>
          <w:iCs/>
          <w:shd w:val="clear" w:color="auto" w:fill="FFFFFF" w:themeFill="background1"/>
        </w:rPr>
        <w:t>This</w:t>
      </w:r>
      <w:proofErr w:type="spellEnd"/>
      <w:r w:rsidRPr="00FA1432">
        <w:rPr>
          <w:b/>
          <w:bCs/>
          <w:i/>
          <w:iCs/>
          <w:shd w:val="clear" w:color="auto" w:fill="FFFFFF" w:themeFill="background1"/>
        </w:rPr>
        <w:t xml:space="preserve"> PC</w:t>
      </w:r>
      <w:r w:rsidRPr="00A12EE6">
        <w:t xml:space="preserve">. A následne zvoliť možnosť </w:t>
      </w:r>
      <w:proofErr w:type="spellStart"/>
      <w:r w:rsidRPr="00FA1432">
        <w:rPr>
          <w:b/>
          <w:bCs/>
          <w:i/>
          <w:iCs/>
          <w:shd w:val="clear" w:color="auto" w:fill="FFFFFF" w:themeFill="background1"/>
        </w:rPr>
        <w:t>Manage</w:t>
      </w:r>
      <w:proofErr w:type="spellEnd"/>
      <w:r w:rsidRPr="00A12EE6">
        <w:t xml:space="preserve">. </w:t>
      </w:r>
    </w:p>
    <w:p w14:paraId="01834B7B" w14:textId="77777777" w:rsidR="005543F4" w:rsidRPr="00A12EE6" w:rsidRDefault="005543F4" w:rsidP="000D36E1">
      <w:pPr>
        <w:keepNext/>
        <w:jc w:val="center"/>
      </w:pPr>
      <w:r w:rsidRPr="00A12EE6">
        <w:rPr>
          <w:noProof/>
          <w:lang w:eastAsia="sk-SK"/>
        </w:rPr>
        <w:drawing>
          <wp:inline distT="0" distB="0" distL="0" distR="0" wp14:anchorId="25529C03" wp14:editId="1C7281DD">
            <wp:extent cx="2810510" cy="1981200"/>
            <wp:effectExtent l="38100" t="38100" r="104140" b="95250"/>
            <wp:docPr id="34035237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0510" cy="1981200"/>
                    </a:xfrm>
                    <a:prstGeom prst="rect">
                      <a:avLst/>
                    </a:prstGeom>
                    <a:noFill/>
                    <a:effectLst>
                      <a:outerShdw blurRad="50800" dist="38100" dir="2700000" algn="tl" rotWithShape="0">
                        <a:prstClr val="black">
                          <a:alpha val="40000"/>
                        </a:prstClr>
                      </a:outerShdw>
                    </a:effectLst>
                  </pic:spPr>
                </pic:pic>
              </a:graphicData>
            </a:graphic>
          </wp:inline>
        </w:drawing>
      </w:r>
    </w:p>
    <w:p w14:paraId="398717BF" w14:textId="346AD1B3" w:rsidR="005543F4" w:rsidRPr="00A12EE6" w:rsidRDefault="005543F4" w:rsidP="000D36E1">
      <w:pPr>
        <w:pStyle w:val="Popis"/>
        <w:jc w:val="center"/>
      </w:pPr>
      <w:bookmarkStart w:id="75" w:name="_Toc182423238"/>
      <w:r w:rsidRPr="00A12EE6">
        <w:t xml:space="preserve">Obr. </w:t>
      </w:r>
      <w:fldSimple w:instr=" STYLEREF 1 \s ">
        <w:r w:rsidR="005418FC">
          <w:rPr>
            <w:noProof/>
          </w:rPr>
          <w:t>2</w:t>
        </w:r>
      </w:fldSimple>
      <w:r w:rsidR="00E37B0B" w:rsidRPr="00A12EE6">
        <w:noBreakHyphen/>
      </w:r>
      <w:fldSimple w:instr=" SEQ Obr. \* ARABIC \s 1 ">
        <w:r w:rsidR="005418FC">
          <w:rPr>
            <w:noProof/>
          </w:rPr>
          <w:t>2</w:t>
        </w:r>
      </w:fldSimple>
      <w:r w:rsidRPr="00A12EE6">
        <w:t xml:space="preserve">. Pravý klik myšou na </w:t>
      </w:r>
      <w:proofErr w:type="spellStart"/>
      <w:r w:rsidRPr="00A12EE6">
        <w:t>This</w:t>
      </w:r>
      <w:proofErr w:type="spellEnd"/>
      <w:r w:rsidRPr="00A12EE6">
        <w:t xml:space="preserve"> PC</w:t>
      </w:r>
      <w:bookmarkEnd w:id="75"/>
    </w:p>
    <w:p w14:paraId="0E265D65" w14:textId="77E83377" w:rsidR="005543F4" w:rsidRPr="00A12EE6" w:rsidRDefault="005543F4" w:rsidP="006C50AE">
      <w:pPr>
        <w:pStyle w:val="Odsekzoznamu"/>
        <w:numPr>
          <w:ilvl w:val="0"/>
          <w:numId w:val="3"/>
        </w:numPr>
        <w:ind w:left="454" w:hanging="454"/>
        <w:jc w:val="both"/>
      </w:pPr>
      <w:r w:rsidRPr="00A12EE6">
        <w:t xml:space="preserve">Následne sa zobrazí konzola Server Manager. Tu zvolíme v hornom menu vpravo </w:t>
      </w:r>
      <w:proofErr w:type="spellStart"/>
      <w:r w:rsidRPr="00A12EE6">
        <w:rPr>
          <w:b/>
          <w:bCs/>
          <w:i/>
          <w:iCs/>
        </w:rPr>
        <w:t>Tools</w:t>
      </w:r>
      <w:proofErr w:type="spellEnd"/>
      <w:r w:rsidRPr="00A12EE6">
        <w:rPr>
          <w:i/>
          <w:iCs/>
        </w:rPr>
        <w:t xml:space="preserve"> </w:t>
      </w:r>
      <w:r w:rsidRPr="00A12EE6">
        <w:t xml:space="preserve">a v ňom </w:t>
      </w:r>
      <w:proofErr w:type="spellStart"/>
      <w:r w:rsidRPr="00A12EE6">
        <w:rPr>
          <w:b/>
          <w:bCs/>
          <w:i/>
          <w:iCs/>
        </w:rPr>
        <w:t>Computer</w:t>
      </w:r>
      <w:proofErr w:type="spellEnd"/>
      <w:r w:rsidRPr="00A12EE6">
        <w:rPr>
          <w:b/>
          <w:bCs/>
          <w:i/>
          <w:iCs/>
        </w:rPr>
        <w:t xml:space="preserve"> Management</w:t>
      </w:r>
      <w:r w:rsidRPr="00A12EE6">
        <w:t>.</w:t>
      </w:r>
      <w:r w:rsidR="006C2B16" w:rsidRPr="00A12EE6">
        <w:t xml:space="preserve"> Pre spustenie konzoly </w:t>
      </w:r>
      <w:proofErr w:type="spellStart"/>
      <w:r w:rsidR="006C2B16" w:rsidRPr="00A12EE6">
        <w:t>Computer</w:t>
      </w:r>
      <w:proofErr w:type="spellEnd"/>
      <w:r w:rsidR="006C2B16" w:rsidRPr="00A12EE6">
        <w:t xml:space="preserve"> Manager existuje aj viacero iných metód. Jednou z nich je aj použitie príkazového riadk</w:t>
      </w:r>
      <w:r w:rsidR="00C80D88" w:rsidRPr="00A12EE6">
        <w:t>u</w:t>
      </w:r>
      <w:r w:rsidR="006C2B16" w:rsidRPr="00A12EE6">
        <w:t xml:space="preserve"> </w:t>
      </w:r>
      <w:r w:rsidR="000F57A4" w:rsidRPr="00A12EE6">
        <w:t xml:space="preserve">(príkaz </w:t>
      </w:r>
      <w:proofErr w:type="spellStart"/>
      <w:r w:rsidR="006C2B16" w:rsidRPr="00A12EE6">
        <w:t>cmd</w:t>
      </w:r>
      <w:proofErr w:type="spellEnd"/>
      <w:r w:rsidR="000F57A4" w:rsidRPr="00A12EE6">
        <w:t>)</w:t>
      </w:r>
      <w:r w:rsidR="006C2B16" w:rsidRPr="00A12EE6">
        <w:t xml:space="preserve">, ktorý vieme </w:t>
      </w:r>
      <w:r w:rsidR="006C2B16" w:rsidRPr="00A12EE6">
        <w:lastRenderedPageBreak/>
        <w:t>spustiť aj ako administrátor</w:t>
      </w:r>
      <w:r w:rsidR="00FA1432">
        <w:t>,</w:t>
      </w:r>
      <w:r w:rsidR="006C2B16" w:rsidRPr="00A12EE6">
        <w:t xml:space="preserve"> ak nie sme prihlásený s administrátorskými oprávneniami. A následne spustením príkazu </w:t>
      </w:r>
      <w:proofErr w:type="spellStart"/>
      <w:r w:rsidR="006C2B16" w:rsidRPr="00A12EE6">
        <w:rPr>
          <w:b/>
          <w:bCs/>
          <w:i/>
          <w:iCs/>
        </w:rPr>
        <w:t>compmgmt</w:t>
      </w:r>
      <w:proofErr w:type="spellEnd"/>
      <w:r w:rsidR="006C2B16" w:rsidRPr="00A12EE6">
        <w:t>.</w:t>
      </w:r>
    </w:p>
    <w:p w14:paraId="20FE46C0" w14:textId="77777777" w:rsidR="005543F4" w:rsidRPr="00A12EE6" w:rsidRDefault="005543F4" w:rsidP="000D36E1">
      <w:pPr>
        <w:keepNext/>
        <w:jc w:val="center"/>
      </w:pPr>
      <w:r w:rsidRPr="00A12EE6">
        <w:rPr>
          <w:noProof/>
          <w:lang w:eastAsia="sk-SK"/>
        </w:rPr>
        <w:drawing>
          <wp:inline distT="0" distB="0" distL="0" distR="0" wp14:anchorId="2DAA32DF" wp14:editId="241D2C63">
            <wp:extent cx="5760720" cy="1698625"/>
            <wp:effectExtent l="38100" t="38100" r="87630" b="92075"/>
            <wp:docPr id="730752278" name="Obrázok 1" descr="Obrázok, na ktorom je text, softvér, webová stránka,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2278" name="Obrázok 1" descr="Obrázok, na ktorom je text, softvér, webová stránka, počítačová ikona&#10;&#10;Automaticky generovaný popis"/>
                    <pic:cNvPicPr/>
                  </pic:nvPicPr>
                  <pic:blipFill>
                    <a:blip r:embed="rId14"/>
                    <a:stretch>
                      <a:fillRect/>
                    </a:stretch>
                  </pic:blipFill>
                  <pic:spPr>
                    <a:xfrm>
                      <a:off x="0" y="0"/>
                      <a:ext cx="5760720" cy="1698625"/>
                    </a:xfrm>
                    <a:prstGeom prst="rect">
                      <a:avLst/>
                    </a:prstGeom>
                    <a:effectLst>
                      <a:outerShdw blurRad="50800" dist="38100" dir="2700000" algn="tl" rotWithShape="0">
                        <a:prstClr val="black">
                          <a:alpha val="40000"/>
                        </a:prstClr>
                      </a:outerShdw>
                    </a:effectLst>
                  </pic:spPr>
                </pic:pic>
              </a:graphicData>
            </a:graphic>
          </wp:inline>
        </w:drawing>
      </w:r>
    </w:p>
    <w:p w14:paraId="2E908E62" w14:textId="69E83259" w:rsidR="005543F4" w:rsidRPr="00A12EE6" w:rsidRDefault="005543F4" w:rsidP="000D36E1">
      <w:pPr>
        <w:pStyle w:val="Popis"/>
        <w:jc w:val="center"/>
      </w:pPr>
      <w:bookmarkStart w:id="76" w:name="_Toc182423239"/>
      <w:r w:rsidRPr="00A12EE6">
        <w:t xml:space="preserve">Obr. </w:t>
      </w:r>
      <w:fldSimple w:instr=" STYLEREF 1 \s ">
        <w:r w:rsidR="005418FC">
          <w:rPr>
            <w:noProof/>
          </w:rPr>
          <w:t>2</w:t>
        </w:r>
      </w:fldSimple>
      <w:r w:rsidR="00E37B0B" w:rsidRPr="00A12EE6">
        <w:noBreakHyphen/>
      </w:r>
      <w:fldSimple w:instr=" SEQ Obr. \* ARABIC \s 1 ">
        <w:r w:rsidR="005418FC">
          <w:rPr>
            <w:noProof/>
          </w:rPr>
          <w:t>3</w:t>
        </w:r>
      </w:fldSimple>
      <w:r w:rsidRPr="00A12EE6">
        <w:t xml:space="preserve">. Server Manager, voľba </w:t>
      </w:r>
      <w:proofErr w:type="spellStart"/>
      <w:r w:rsidRPr="00A12EE6">
        <w:t>Tools</w:t>
      </w:r>
      <w:bookmarkEnd w:id="76"/>
      <w:proofErr w:type="spellEnd"/>
    </w:p>
    <w:p w14:paraId="511DDB37" w14:textId="1E171402" w:rsidR="00014055" w:rsidRPr="00A12EE6" w:rsidRDefault="005543F4" w:rsidP="006C50AE">
      <w:pPr>
        <w:pStyle w:val="Odsekzoznamu"/>
        <w:numPr>
          <w:ilvl w:val="0"/>
          <w:numId w:val="3"/>
        </w:numPr>
        <w:ind w:left="454" w:hanging="454"/>
        <w:jc w:val="both"/>
      </w:pPr>
      <w:r w:rsidRPr="00A12EE6">
        <w:t xml:space="preserve"> </w:t>
      </w:r>
      <w:r w:rsidR="00E02FAF" w:rsidRPr="00A12EE6">
        <w:t xml:space="preserve">Otvorí sa konzolové okno </w:t>
      </w:r>
      <w:proofErr w:type="spellStart"/>
      <w:r w:rsidR="00E02FAF" w:rsidRPr="00A12EE6">
        <w:t>Computer</w:t>
      </w:r>
      <w:proofErr w:type="spellEnd"/>
      <w:r w:rsidR="00E02FAF" w:rsidRPr="00A12EE6">
        <w:t xml:space="preserve"> Management, kde </w:t>
      </w:r>
      <w:proofErr w:type="spellStart"/>
      <w:r w:rsidR="00E02FAF" w:rsidRPr="00A12EE6">
        <w:t>rozklikneme</w:t>
      </w:r>
      <w:proofErr w:type="spellEnd"/>
      <w:r w:rsidR="00E02FAF" w:rsidRPr="00A12EE6">
        <w:t xml:space="preserve"> položku </w:t>
      </w:r>
      <w:proofErr w:type="spellStart"/>
      <w:r w:rsidR="00E02FAF" w:rsidRPr="00A12EE6">
        <w:rPr>
          <w:b/>
          <w:bCs/>
          <w:i/>
          <w:iCs/>
        </w:rPr>
        <w:t>Local</w:t>
      </w:r>
      <w:proofErr w:type="spellEnd"/>
      <w:r w:rsidR="00E02FAF" w:rsidRPr="00A12EE6">
        <w:rPr>
          <w:b/>
          <w:bCs/>
          <w:i/>
          <w:iCs/>
        </w:rPr>
        <w:t xml:space="preserve"> </w:t>
      </w:r>
      <w:proofErr w:type="spellStart"/>
      <w:r w:rsidR="00E02FAF" w:rsidRPr="00A12EE6">
        <w:rPr>
          <w:b/>
          <w:bCs/>
          <w:i/>
          <w:iCs/>
        </w:rPr>
        <w:t>Users</w:t>
      </w:r>
      <w:proofErr w:type="spellEnd"/>
      <w:r w:rsidR="00E02FAF" w:rsidRPr="00A12EE6">
        <w:rPr>
          <w:b/>
          <w:bCs/>
          <w:i/>
          <w:iCs/>
        </w:rPr>
        <w:t xml:space="preserve"> and </w:t>
      </w:r>
      <w:proofErr w:type="spellStart"/>
      <w:r w:rsidR="00E02FAF" w:rsidRPr="00A12EE6">
        <w:rPr>
          <w:b/>
          <w:bCs/>
          <w:i/>
          <w:iCs/>
        </w:rPr>
        <w:t>Goups</w:t>
      </w:r>
      <w:proofErr w:type="spellEnd"/>
      <w:r w:rsidR="00E02FAF" w:rsidRPr="00A12EE6">
        <w:t xml:space="preserve"> v ľavom stĺpci a v nej klikneme na položku </w:t>
      </w:r>
      <w:proofErr w:type="spellStart"/>
      <w:r w:rsidR="00E02FAF" w:rsidRPr="00A12EE6">
        <w:rPr>
          <w:b/>
          <w:bCs/>
          <w:i/>
          <w:iCs/>
        </w:rPr>
        <w:t>Users</w:t>
      </w:r>
      <w:proofErr w:type="spellEnd"/>
      <w:r w:rsidR="00E02FAF" w:rsidRPr="00A12EE6">
        <w:t>.</w:t>
      </w:r>
    </w:p>
    <w:p w14:paraId="53030AC2" w14:textId="27888BB3" w:rsidR="00E02FAF" w:rsidRPr="00A12EE6" w:rsidRDefault="00E02FAF" w:rsidP="000D36E1">
      <w:pPr>
        <w:keepNext/>
        <w:jc w:val="center"/>
      </w:pPr>
      <w:r w:rsidRPr="00A12EE6">
        <w:rPr>
          <w:noProof/>
          <w:lang w:eastAsia="sk-SK"/>
        </w:rPr>
        <w:drawing>
          <wp:inline distT="0" distB="0" distL="0" distR="0" wp14:anchorId="3C642C8B" wp14:editId="0CB31775">
            <wp:extent cx="5760720" cy="2677160"/>
            <wp:effectExtent l="38100" t="38100" r="87630" b="104140"/>
            <wp:docPr id="731110577" name="Obrázok 1" descr="Obrázok, na ktorom je text, softvér, počítačová ikona,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0577" name="Obrázok 1" descr="Obrázok, na ktorom je text, softvér, počítačová ikona, webová stránka&#10;&#10;Automaticky generovaný popis"/>
                    <pic:cNvPicPr/>
                  </pic:nvPicPr>
                  <pic:blipFill>
                    <a:blip r:embed="rId15"/>
                    <a:stretch>
                      <a:fillRect/>
                    </a:stretch>
                  </pic:blipFill>
                  <pic:spPr>
                    <a:xfrm>
                      <a:off x="0" y="0"/>
                      <a:ext cx="5760720" cy="2677160"/>
                    </a:xfrm>
                    <a:prstGeom prst="rect">
                      <a:avLst/>
                    </a:prstGeom>
                    <a:effectLst>
                      <a:outerShdw blurRad="50800" dist="38100" dir="2700000" algn="tl" rotWithShape="0">
                        <a:prstClr val="black">
                          <a:alpha val="40000"/>
                        </a:prstClr>
                      </a:outerShdw>
                    </a:effectLst>
                  </pic:spPr>
                </pic:pic>
              </a:graphicData>
            </a:graphic>
          </wp:inline>
        </w:drawing>
      </w:r>
    </w:p>
    <w:p w14:paraId="37A65353" w14:textId="48101D89" w:rsidR="00E02FAF" w:rsidRPr="00A12EE6" w:rsidRDefault="00E02FAF" w:rsidP="000D36E1">
      <w:pPr>
        <w:pStyle w:val="Popis"/>
        <w:jc w:val="center"/>
      </w:pPr>
      <w:bookmarkStart w:id="77" w:name="_Toc182423240"/>
      <w:r w:rsidRPr="00A12EE6">
        <w:t xml:space="preserve">Obr. </w:t>
      </w:r>
      <w:fldSimple w:instr=" STYLEREF 1 \s ">
        <w:r w:rsidR="005418FC">
          <w:rPr>
            <w:noProof/>
          </w:rPr>
          <w:t>2</w:t>
        </w:r>
      </w:fldSimple>
      <w:r w:rsidR="00E37B0B" w:rsidRPr="00A12EE6">
        <w:noBreakHyphen/>
      </w:r>
      <w:fldSimple w:instr=" SEQ Obr. \* ARABIC \s 1 ">
        <w:r w:rsidR="005418FC">
          <w:rPr>
            <w:noProof/>
          </w:rPr>
          <w:t>4</w:t>
        </w:r>
      </w:fldSimple>
      <w:r w:rsidRPr="00A12EE6">
        <w:t xml:space="preserve">. </w:t>
      </w:r>
      <w:proofErr w:type="spellStart"/>
      <w:r w:rsidRPr="00A12EE6">
        <w:t>Computer</w:t>
      </w:r>
      <w:proofErr w:type="spellEnd"/>
      <w:r w:rsidRPr="00A12EE6">
        <w:t xml:space="preserve"> Management</w:t>
      </w:r>
      <w:bookmarkEnd w:id="77"/>
    </w:p>
    <w:p w14:paraId="74AFF98A" w14:textId="1C331C0D" w:rsidR="00E02FAF" w:rsidRPr="00A12EE6" w:rsidRDefault="00E02FAF" w:rsidP="006C50AE">
      <w:pPr>
        <w:pStyle w:val="Odsekzoznamu"/>
        <w:numPr>
          <w:ilvl w:val="0"/>
          <w:numId w:val="3"/>
        </w:numPr>
        <w:ind w:left="454" w:hanging="454"/>
        <w:jc w:val="both"/>
      </w:pPr>
      <w:bookmarkStart w:id="78" w:name="_Ref182332740"/>
      <w:r w:rsidRPr="00A12EE6">
        <w:t xml:space="preserve">Následne pravým tlačidlom myši klikneme na používateľa, ktorému chceme zmeniť heslo. V našom prípade to je účet </w:t>
      </w:r>
      <w:proofErr w:type="spellStart"/>
      <w:r w:rsidRPr="00A12EE6">
        <w:t>Administrator</w:t>
      </w:r>
      <w:proofErr w:type="spellEnd"/>
      <w:r w:rsidRPr="00A12EE6">
        <w:t>.</w:t>
      </w:r>
      <w:bookmarkEnd w:id="78"/>
      <w:r w:rsidRPr="00A12EE6">
        <w:t xml:space="preserve"> </w:t>
      </w:r>
    </w:p>
    <w:p w14:paraId="62E2EBAD" w14:textId="77777777" w:rsidR="00E02FAF" w:rsidRPr="00A12EE6" w:rsidRDefault="00E02FAF" w:rsidP="000D36E1">
      <w:pPr>
        <w:pStyle w:val="Odsekzoznamu"/>
        <w:keepNext/>
        <w:ind w:left="0"/>
        <w:jc w:val="center"/>
      </w:pPr>
      <w:r w:rsidRPr="00A12EE6">
        <w:rPr>
          <w:noProof/>
          <w:lang w:eastAsia="sk-SK"/>
        </w:rPr>
        <w:lastRenderedPageBreak/>
        <w:drawing>
          <wp:inline distT="0" distB="0" distL="0" distR="0" wp14:anchorId="6E296ACC" wp14:editId="54EA4E6D">
            <wp:extent cx="2648320" cy="1781424"/>
            <wp:effectExtent l="38100" t="38100" r="95250" b="104775"/>
            <wp:docPr id="1496012562"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2562" name="Obrázok 1" descr="Obrázok, na ktorom je text, snímka obrazovky, písmo, číslo&#10;&#10;Automaticky generovaný popis"/>
                    <pic:cNvPicPr/>
                  </pic:nvPicPr>
                  <pic:blipFill>
                    <a:blip r:embed="rId16"/>
                    <a:stretch>
                      <a:fillRect/>
                    </a:stretch>
                  </pic:blipFill>
                  <pic:spPr>
                    <a:xfrm>
                      <a:off x="0" y="0"/>
                      <a:ext cx="2648320" cy="1781424"/>
                    </a:xfrm>
                    <a:prstGeom prst="rect">
                      <a:avLst/>
                    </a:prstGeom>
                    <a:effectLst>
                      <a:outerShdw blurRad="50800" dist="38100" dir="2700000" algn="tl" rotWithShape="0">
                        <a:prstClr val="black">
                          <a:alpha val="40000"/>
                        </a:prstClr>
                      </a:outerShdw>
                    </a:effectLst>
                  </pic:spPr>
                </pic:pic>
              </a:graphicData>
            </a:graphic>
          </wp:inline>
        </w:drawing>
      </w:r>
    </w:p>
    <w:p w14:paraId="0B3DBA82" w14:textId="2EB9973C" w:rsidR="00E02FAF" w:rsidRPr="00A12EE6" w:rsidRDefault="00E02FAF" w:rsidP="000D36E1">
      <w:pPr>
        <w:pStyle w:val="Popis"/>
        <w:jc w:val="center"/>
      </w:pPr>
      <w:bookmarkStart w:id="79" w:name="_Toc182423241"/>
      <w:r w:rsidRPr="00A12EE6">
        <w:t xml:space="preserve">Obr. </w:t>
      </w:r>
      <w:fldSimple w:instr=" STYLEREF 1 \s ">
        <w:r w:rsidR="005418FC">
          <w:rPr>
            <w:noProof/>
          </w:rPr>
          <w:t>2</w:t>
        </w:r>
      </w:fldSimple>
      <w:r w:rsidR="00E37B0B" w:rsidRPr="00A12EE6">
        <w:noBreakHyphen/>
      </w:r>
      <w:fldSimple w:instr=" SEQ Obr. \* ARABIC \s 1 ">
        <w:r w:rsidR="005418FC">
          <w:rPr>
            <w:noProof/>
          </w:rPr>
          <w:t>5</w:t>
        </w:r>
      </w:fldSimple>
      <w:r w:rsidRPr="00A12EE6">
        <w:t>. Možnosti nastavenia účtu používateľa</w:t>
      </w:r>
      <w:bookmarkEnd w:id="79"/>
    </w:p>
    <w:p w14:paraId="236FC9D0" w14:textId="6B457CEA" w:rsidR="00AC0DD6" w:rsidRPr="00A12EE6" w:rsidRDefault="00E02FAF" w:rsidP="006C50AE">
      <w:pPr>
        <w:pStyle w:val="Odsekzoznamu"/>
        <w:numPr>
          <w:ilvl w:val="0"/>
          <w:numId w:val="3"/>
        </w:numPr>
        <w:ind w:left="454" w:hanging="454"/>
        <w:jc w:val="both"/>
      </w:pPr>
      <w:r w:rsidRPr="00A12EE6">
        <w:t xml:space="preserve">Tu zvolíme </w:t>
      </w:r>
      <w:r w:rsidRPr="00A12EE6">
        <w:rPr>
          <w:b/>
          <w:bCs/>
          <w:i/>
          <w:iCs/>
        </w:rPr>
        <w:t xml:space="preserve">Set </w:t>
      </w:r>
      <w:proofErr w:type="spellStart"/>
      <w:r w:rsidRPr="00A12EE6">
        <w:rPr>
          <w:b/>
          <w:bCs/>
          <w:i/>
          <w:iCs/>
        </w:rPr>
        <w:t>Password</w:t>
      </w:r>
      <w:proofErr w:type="spellEnd"/>
      <w:r w:rsidRPr="00A12EE6">
        <w:rPr>
          <w:b/>
          <w:bCs/>
          <w:i/>
          <w:iCs/>
        </w:rPr>
        <w:t>...</w:t>
      </w:r>
      <w:r w:rsidRPr="00A12EE6">
        <w:t xml:space="preserve">, čo nám </w:t>
      </w:r>
      <w:r w:rsidR="00AC0DD6" w:rsidRPr="00A12EE6">
        <w:t xml:space="preserve">umožní zadať nové heslo pre používateľa. Najskôr sa nám však zobrazí varovanie, ktoré nás informuje, že meníme heslo účtu lokálneho administrátora, čo môže mať za následok stratu niektorých informácií až do najbližšieho odhlásenia sa zo systému. Taktiež </w:t>
      </w:r>
      <w:r w:rsidR="00FA1432">
        <w:t>je k dispozícii</w:t>
      </w:r>
      <w:r w:rsidR="00AC0DD6" w:rsidRPr="00A12EE6">
        <w:t xml:space="preserve">  jednoduchši</w:t>
      </w:r>
      <w:r w:rsidR="00FA1432">
        <w:t>a</w:t>
      </w:r>
      <w:r w:rsidR="00AC0DD6" w:rsidRPr="00A12EE6">
        <w:t xml:space="preserve"> možnosť na zmenu hesla </w:t>
      </w:r>
      <w:r w:rsidR="00FA1432">
        <w:t>pomocou klávesovej skratky</w:t>
      </w:r>
      <w:r w:rsidR="00AC0DD6" w:rsidRPr="00A12EE6">
        <w:t xml:space="preserve"> </w:t>
      </w:r>
      <w:r w:rsidR="00AC0DD6" w:rsidRPr="00FA1432">
        <w:t>CTRL</w:t>
      </w:r>
      <w:r w:rsidR="00AC0DD6" w:rsidRPr="00A12EE6">
        <w:t>+</w:t>
      </w:r>
      <w:r w:rsidR="00AC0DD6" w:rsidRPr="00FA1432">
        <w:t>ALT</w:t>
      </w:r>
      <w:r w:rsidR="00AC0DD6" w:rsidRPr="00A12EE6">
        <w:t>+</w:t>
      </w:r>
      <w:r w:rsidR="00AC0DD6" w:rsidRPr="00FA1432">
        <w:t>DELETE</w:t>
      </w:r>
      <w:r w:rsidR="00FA1432">
        <w:t>,</w:t>
      </w:r>
      <w:r w:rsidR="00AC0DD6" w:rsidRPr="00A12EE6">
        <w:t xml:space="preserve"> </w:t>
      </w:r>
      <w:r w:rsidR="00FA1432">
        <w:t>kde následne vyberieme možnosť</w:t>
      </w:r>
      <w:r w:rsidR="00AC0DD6" w:rsidRPr="00A12EE6">
        <w:t xml:space="preserve"> Change </w:t>
      </w:r>
      <w:proofErr w:type="spellStart"/>
      <w:r w:rsidR="00AC0DD6" w:rsidRPr="00A12EE6">
        <w:t>Password</w:t>
      </w:r>
      <w:proofErr w:type="spellEnd"/>
      <w:r w:rsidR="00AC0DD6" w:rsidRPr="00A12EE6">
        <w:t>. Uznávam</w:t>
      </w:r>
      <w:r w:rsidR="00B059AC" w:rsidRPr="00A12EE6">
        <w:t>e</w:t>
      </w:r>
      <w:r w:rsidR="00AC0DD6" w:rsidRPr="00A12EE6">
        <w:t>, že táto možnosť je jednoduchšia</w:t>
      </w:r>
      <w:r w:rsidR="00FA1432">
        <w:t>,</w:t>
      </w:r>
      <w:r w:rsidR="00AC0DD6" w:rsidRPr="00A12EE6">
        <w:t xml:space="preserve"> ale potrebujeme ešte skontrolovať nastavenie vlastností účtu </w:t>
      </w:r>
      <w:proofErr w:type="spellStart"/>
      <w:r w:rsidR="00AC0DD6" w:rsidRPr="00A12EE6">
        <w:t>Administrator</w:t>
      </w:r>
      <w:proofErr w:type="spellEnd"/>
      <w:r w:rsidR="00AC0DD6" w:rsidRPr="00A12EE6">
        <w:t xml:space="preserve"> a teda by sme sa k týmto krokom museli dostať neskôr. Následne môžeme kliknúť na </w:t>
      </w:r>
      <w:proofErr w:type="spellStart"/>
      <w:r w:rsidR="00AC0DD6" w:rsidRPr="00FA1432">
        <w:rPr>
          <w:b/>
          <w:bCs/>
          <w:i/>
          <w:iCs/>
          <w:bdr w:val="single" w:sz="8" w:space="0" w:color="auto" w:shadow="1"/>
          <w:shd w:val="clear" w:color="auto" w:fill="D9D9D9" w:themeFill="background1" w:themeFillShade="D9"/>
        </w:rPr>
        <w:t>Proceed</w:t>
      </w:r>
      <w:proofErr w:type="spellEnd"/>
      <w:r w:rsidR="00AC0DD6" w:rsidRPr="00A12EE6">
        <w:t>.</w:t>
      </w:r>
    </w:p>
    <w:p w14:paraId="6F874AF1" w14:textId="77777777" w:rsidR="00AC0DD6" w:rsidRPr="00A12EE6" w:rsidRDefault="00AC0DD6" w:rsidP="000D36E1">
      <w:pPr>
        <w:keepNext/>
        <w:jc w:val="center"/>
      </w:pPr>
      <w:r w:rsidRPr="00A12EE6">
        <w:rPr>
          <w:noProof/>
          <w:lang w:eastAsia="sk-SK"/>
        </w:rPr>
        <w:drawing>
          <wp:inline distT="0" distB="0" distL="0" distR="0" wp14:anchorId="7E8AE683" wp14:editId="1390C2AF">
            <wp:extent cx="4725059" cy="2524477"/>
            <wp:effectExtent l="38100" t="38100" r="94615" b="104775"/>
            <wp:docPr id="502629688"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29688" name="Obrázok 1" descr="Obrázok, na ktorom je text, elektronika, snímka obrazovky, displej&#10;&#10;Automaticky generovaný popis"/>
                    <pic:cNvPicPr/>
                  </pic:nvPicPr>
                  <pic:blipFill>
                    <a:blip r:embed="rId17"/>
                    <a:stretch>
                      <a:fillRect/>
                    </a:stretch>
                  </pic:blipFill>
                  <pic:spPr>
                    <a:xfrm>
                      <a:off x="0" y="0"/>
                      <a:ext cx="4725059" cy="2524477"/>
                    </a:xfrm>
                    <a:prstGeom prst="rect">
                      <a:avLst/>
                    </a:prstGeom>
                    <a:ln>
                      <a:noFill/>
                    </a:ln>
                    <a:effectLst>
                      <a:outerShdw blurRad="50800" dist="38100" dir="2700000" algn="tl" rotWithShape="0">
                        <a:prstClr val="black">
                          <a:alpha val="40000"/>
                        </a:prstClr>
                      </a:outerShdw>
                    </a:effectLst>
                  </pic:spPr>
                </pic:pic>
              </a:graphicData>
            </a:graphic>
          </wp:inline>
        </w:drawing>
      </w:r>
    </w:p>
    <w:p w14:paraId="41576CC9" w14:textId="5A90D5FD" w:rsidR="00AC0DD6" w:rsidRPr="00A12EE6" w:rsidRDefault="00AC0DD6" w:rsidP="000D36E1">
      <w:pPr>
        <w:pStyle w:val="Popis"/>
        <w:jc w:val="center"/>
      </w:pPr>
      <w:bookmarkStart w:id="80" w:name="_Toc182423242"/>
      <w:r w:rsidRPr="00A12EE6">
        <w:t xml:space="preserve">Obr. </w:t>
      </w:r>
      <w:fldSimple w:instr=" STYLEREF 1 \s ">
        <w:r w:rsidR="005418FC">
          <w:rPr>
            <w:noProof/>
          </w:rPr>
          <w:t>2</w:t>
        </w:r>
      </w:fldSimple>
      <w:r w:rsidR="00E37B0B" w:rsidRPr="00A12EE6">
        <w:noBreakHyphen/>
      </w:r>
      <w:fldSimple w:instr=" SEQ Obr. \* ARABIC \s 1 ">
        <w:r w:rsidR="005418FC">
          <w:rPr>
            <w:noProof/>
          </w:rPr>
          <w:t>6</w:t>
        </w:r>
      </w:fldSimple>
      <w:r w:rsidRPr="00A12EE6">
        <w:t xml:space="preserve">. Varovanie pri zmene hesla pre účet </w:t>
      </w:r>
      <w:proofErr w:type="spellStart"/>
      <w:r w:rsidRPr="00A12EE6">
        <w:t>Administrator</w:t>
      </w:r>
      <w:bookmarkEnd w:id="80"/>
      <w:proofErr w:type="spellEnd"/>
    </w:p>
    <w:p w14:paraId="691A37C8" w14:textId="3BC201EC" w:rsidR="00AC0DD6" w:rsidRPr="00A12EE6" w:rsidRDefault="00AC0DD6" w:rsidP="006C50AE">
      <w:pPr>
        <w:pStyle w:val="Odsekzoznamu"/>
        <w:numPr>
          <w:ilvl w:val="0"/>
          <w:numId w:val="3"/>
        </w:numPr>
        <w:ind w:left="454" w:hanging="454"/>
        <w:jc w:val="both"/>
      </w:pPr>
      <w:r w:rsidRPr="00A12EE6">
        <w:t xml:space="preserve">Zobrazí sa dialógové okno pre zmenu hesla účtu </w:t>
      </w:r>
      <w:proofErr w:type="spellStart"/>
      <w:r w:rsidRPr="00A12EE6">
        <w:t>Administrator</w:t>
      </w:r>
      <w:proofErr w:type="spellEnd"/>
      <w:r w:rsidRPr="00A12EE6">
        <w:t xml:space="preserve">, kde musíme zadať dva krát nové heslo pre zvolený účet. Taktiež tu je varovanie, že po zmene hesla okamžite účet stratí prístup k šifrovaným súborom, uloženým heslám a certifikátom. Toto okno ale prináša aj výhodu oproti zmene hesla vyvolanej kombináciou kláves </w:t>
      </w:r>
      <w:r w:rsidR="00FA1432" w:rsidRPr="00FA1432">
        <w:t>CTRL</w:t>
      </w:r>
      <w:r w:rsidR="00FA1432" w:rsidRPr="00A12EE6">
        <w:t>+</w:t>
      </w:r>
      <w:r w:rsidR="00FA1432" w:rsidRPr="00FA1432">
        <w:t>ALT</w:t>
      </w:r>
      <w:r w:rsidR="00FA1432" w:rsidRPr="00A12EE6">
        <w:t>+</w:t>
      </w:r>
      <w:r w:rsidR="00FA1432" w:rsidRPr="00FA1432">
        <w:t>DELETE</w:t>
      </w:r>
      <w:r w:rsidR="00FA1432" w:rsidRPr="00A12EE6">
        <w:t xml:space="preserve"> </w:t>
      </w:r>
      <w:r w:rsidRPr="00A12EE6">
        <w:t xml:space="preserve">a voľbou Change </w:t>
      </w:r>
      <w:proofErr w:type="spellStart"/>
      <w:r w:rsidRPr="00A12EE6">
        <w:t>Password</w:t>
      </w:r>
      <w:proofErr w:type="spellEnd"/>
      <w:r w:rsidRPr="00A12EE6">
        <w:t xml:space="preserve"> a to v tom, že nie je potrebné zadávať staré heslo</w:t>
      </w:r>
      <w:r w:rsidR="00A71451" w:rsidRPr="00A12EE6">
        <w:t xml:space="preserve"> (aktuálne platné heslo). Zmenu hesla potvrdíme kliknutím na tlačidlo </w:t>
      </w:r>
      <w:r w:rsidR="00A71451" w:rsidRPr="00FA1432">
        <w:rPr>
          <w:b/>
          <w:bCs/>
          <w:i/>
          <w:iCs/>
          <w:bdr w:val="single" w:sz="8" w:space="0" w:color="auto" w:shadow="1"/>
          <w:shd w:val="clear" w:color="auto" w:fill="D9D9D9" w:themeFill="background1" w:themeFillShade="D9"/>
        </w:rPr>
        <w:t>OK</w:t>
      </w:r>
      <w:r w:rsidR="00A71451" w:rsidRPr="00A12EE6">
        <w:t>. Pre informáciu dodá</w:t>
      </w:r>
      <w:r w:rsidR="00CB7B8A" w:rsidRPr="00A12EE6">
        <w:t>vame</w:t>
      </w:r>
      <w:r w:rsidR="00A71451" w:rsidRPr="00A12EE6">
        <w:t>, že nové heslo sa nezobrazuje v čitateľnej forme</w:t>
      </w:r>
      <w:r w:rsidR="00FA1432">
        <w:t>,</w:t>
      </w:r>
      <w:r w:rsidR="00A71451" w:rsidRPr="00A12EE6">
        <w:t xml:space="preserve"> ale len formou guličiek.</w:t>
      </w:r>
    </w:p>
    <w:p w14:paraId="43BAEAA3" w14:textId="41624A00" w:rsidR="00A71451" w:rsidRPr="00A12EE6" w:rsidRDefault="00A71451" w:rsidP="000D36E1">
      <w:pPr>
        <w:keepNext/>
        <w:jc w:val="center"/>
      </w:pPr>
      <w:r w:rsidRPr="00A12EE6">
        <w:rPr>
          <w:noProof/>
          <w:lang w:eastAsia="sk-SK"/>
        </w:rPr>
        <w:lastRenderedPageBreak/>
        <w:drawing>
          <wp:inline distT="0" distB="0" distL="0" distR="0" wp14:anchorId="72BDB22C" wp14:editId="7D327F1D">
            <wp:extent cx="3538285" cy="2304000"/>
            <wp:effectExtent l="38100" t="38100" r="100330" b="96520"/>
            <wp:docPr id="2051790261" name="Obrázok 1" descr="Obrázok, na ktorom je text, snímka obrazovky, písmo,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0261" name="Obrázok 1" descr="Obrázok, na ktorom je text, snímka obrazovky, písmo, displej&#10;&#10;Automaticky generovaný popis"/>
                    <pic:cNvPicPr/>
                  </pic:nvPicPr>
                  <pic:blipFill>
                    <a:blip r:embed="rId18"/>
                    <a:stretch>
                      <a:fillRect/>
                    </a:stretch>
                  </pic:blipFill>
                  <pic:spPr>
                    <a:xfrm>
                      <a:off x="0" y="0"/>
                      <a:ext cx="3538285" cy="2304000"/>
                    </a:xfrm>
                    <a:prstGeom prst="rect">
                      <a:avLst/>
                    </a:prstGeom>
                    <a:effectLst>
                      <a:outerShdw blurRad="50800" dist="38100" dir="2700000" algn="tl" rotWithShape="0">
                        <a:prstClr val="black">
                          <a:alpha val="40000"/>
                        </a:prstClr>
                      </a:outerShdw>
                    </a:effectLst>
                  </pic:spPr>
                </pic:pic>
              </a:graphicData>
            </a:graphic>
          </wp:inline>
        </w:drawing>
      </w:r>
    </w:p>
    <w:p w14:paraId="74E4CA2B" w14:textId="0E4D67F6" w:rsidR="00A71451" w:rsidRPr="00A12EE6" w:rsidRDefault="00A71451" w:rsidP="000D36E1">
      <w:pPr>
        <w:pStyle w:val="Popis"/>
        <w:jc w:val="center"/>
      </w:pPr>
      <w:bookmarkStart w:id="81" w:name="_Toc182423243"/>
      <w:r w:rsidRPr="00A12EE6">
        <w:t xml:space="preserve">Obr. </w:t>
      </w:r>
      <w:fldSimple w:instr=" STYLEREF 1 \s ">
        <w:r w:rsidR="005418FC">
          <w:rPr>
            <w:noProof/>
          </w:rPr>
          <w:t>2</w:t>
        </w:r>
      </w:fldSimple>
      <w:r w:rsidR="00E37B0B" w:rsidRPr="00A12EE6">
        <w:noBreakHyphen/>
      </w:r>
      <w:fldSimple w:instr=" SEQ Obr. \* ARABIC \s 1 ">
        <w:r w:rsidR="005418FC">
          <w:rPr>
            <w:noProof/>
          </w:rPr>
          <w:t>7</w:t>
        </w:r>
      </w:fldSimple>
      <w:r w:rsidRPr="00A12EE6">
        <w:t xml:space="preserve">. Nastavenie hesla pre účet </w:t>
      </w:r>
      <w:proofErr w:type="spellStart"/>
      <w:r w:rsidRPr="00A12EE6">
        <w:t>Administrator</w:t>
      </w:r>
      <w:bookmarkEnd w:id="81"/>
      <w:proofErr w:type="spellEnd"/>
    </w:p>
    <w:p w14:paraId="5E2D8673" w14:textId="6CCCCAE2" w:rsidR="00A71451" w:rsidRPr="00A12EE6" w:rsidRDefault="00A71451" w:rsidP="006C50AE">
      <w:pPr>
        <w:pStyle w:val="Odsekzoznamu"/>
        <w:numPr>
          <w:ilvl w:val="0"/>
          <w:numId w:val="3"/>
        </w:numPr>
        <w:ind w:left="454" w:hanging="454"/>
        <w:jc w:val="both"/>
      </w:pPr>
      <w:r w:rsidRPr="00A12EE6">
        <w:t>Po úspešnej zmene hesla sa zobrazí hlásenie o úspešnej zmene hesla.</w:t>
      </w:r>
    </w:p>
    <w:p w14:paraId="673CCBED" w14:textId="77777777" w:rsidR="00A71451" w:rsidRPr="00A12EE6" w:rsidRDefault="00A71451" w:rsidP="000D36E1">
      <w:pPr>
        <w:keepNext/>
        <w:jc w:val="center"/>
      </w:pPr>
      <w:r w:rsidRPr="00A12EE6">
        <w:rPr>
          <w:noProof/>
          <w:lang w:eastAsia="sk-SK"/>
        </w:rPr>
        <w:drawing>
          <wp:inline distT="0" distB="0" distL="0" distR="0" wp14:anchorId="29D41E9E" wp14:editId="3B09761E">
            <wp:extent cx="2486372" cy="1629002"/>
            <wp:effectExtent l="38100" t="38100" r="104775" b="104775"/>
            <wp:docPr id="789864897"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4897" name="Obrázok 1" descr="Obrázok, na ktorom je text, snímka obrazovky, písmo, číslo&#10;&#10;Automaticky generovaný popis"/>
                    <pic:cNvPicPr/>
                  </pic:nvPicPr>
                  <pic:blipFill>
                    <a:blip r:embed="rId19"/>
                    <a:stretch>
                      <a:fillRect/>
                    </a:stretch>
                  </pic:blipFill>
                  <pic:spPr>
                    <a:xfrm>
                      <a:off x="0" y="0"/>
                      <a:ext cx="2486372" cy="1629002"/>
                    </a:xfrm>
                    <a:prstGeom prst="rect">
                      <a:avLst/>
                    </a:prstGeom>
                    <a:effectLst>
                      <a:outerShdw blurRad="50800" dist="38100" dir="2700000" algn="tl" rotWithShape="0">
                        <a:prstClr val="black">
                          <a:alpha val="40000"/>
                        </a:prstClr>
                      </a:outerShdw>
                    </a:effectLst>
                  </pic:spPr>
                </pic:pic>
              </a:graphicData>
            </a:graphic>
          </wp:inline>
        </w:drawing>
      </w:r>
    </w:p>
    <w:p w14:paraId="6A09F27A" w14:textId="26D0F784" w:rsidR="00A71451" w:rsidRPr="00A12EE6" w:rsidRDefault="00A71451" w:rsidP="000D36E1">
      <w:pPr>
        <w:pStyle w:val="Popis"/>
        <w:jc w:val="center"/>
      </w:pPr>
      <w:bookmarkStart w:id="82" w:name="_Toc182423244"/>
      <w:r w:rsidRPr="00A12EE6">
        <w:t xml:space="preserve">Obr. </w:t>
      </w:r>
      <w:fldSimple w:instr=" STYLEREF 1 \s ">
        <w:r w:rsidR="005418FC">
          <w:rPr>
            <w:noProof/>
          </w:rPr>
          <w:t>2</w:t>
        </w:r>
      </w:fldSimple>
      <w:r w:rsidR="00E37B0B" w:rsidRPr="00A12EE6">
        <w:noBreakHyphen/>
      </w:r>
      <w:fldSimple w:instr=" SEQ Obr. \* ARABIC \s 1 ">
        <w:r w:rsidR="005418FC">
          <w:rPr>
            <w:noProof/>
          </w:rPr>
          <w:t>8</w:t>
        </w:r>
      </w:fldSimple>
      <w:r w:rsidRPr="00A12EE6">
        <w:t>. Úspešná zmena hesla</w:t>
      </w:r>
      <w:bookmarkEnd w:id="82"/>
    </w:p>
    <w:p w14:paraId="40342DCC" w14:textId="6C3DF21B" w:rsidR="00A71451" w:rsidRPr="00A12EE6" w:rsidRDefault="00FA1432" w:rsidP="006C50AE">
      <w:pPr>
        <w:pStyle w:val="Odsekzoznamu"/>
        <w:numPr>
          <w:ilvl w:val="0"/>
          <w:numId w:val="3"/>
        </w:numPr>
        <w:ind w:left="454" w:hanging="454"/>
        <w:jc w:val="both"/>
      </w:pPr>
      <w:r>
        <w:t>Potom</w:t>
      </w:r>
      <w:r w:rsidR="00A71451" w:rsidRPr="00A12EE6">
        <w:t xml:space="preserve"> by s</w:t>
      </w:r>
      <w:r>
        <w:t>m</w:t>
      </w:r>
      <w:r w:rsidR="00A71451" w:rsidRPr="00A12EE6">
        <w:t xml:space="preserve">e sa mali zo systému odhlásiť a znovu prihlásiť </w:t>
      </w:r>
      <w:r>
        <w:t>s</w:t>
      </w:r>
      <w:r w:rsidR="00A71451" w:rsidRPr="00A12EE6">
        <w:t xml:space="preserve"> nový platným heslom.</w:t>
      </w:r>
    </w:p>
    <w:p w14:paraId="0FA5632E" w14:textId="46148455" w:rsidR="00CB7B8A" w:rsidRPr="00A12EE6" w:rsidRDefault="00A71451" w:rsidP="006C50AE">
      <w:pPr>
        <w:ind w:firstLine="454"/>
        <w:jc w:val="both"/>
      </w:pPr>
      <w:r w:rsidRPr="00A12EE6">
        <w:t xml:space="preserve">Pre úplnosť </w:t>
      </w:r>
      <w:r w:rsidR="00FA1432">
        <w:t>uvedieme</w:t>
      </w:r>
      <w:r w:rsidRPr="00A12EE6">
        <w:t xml:space="preserve"> aj obrázky pre zmenu hesla pomocou kombinácie kláves </w:t>
      </w:r>
      <w:r w:rsidRPr="00FA1432">
        <w:t>CTRL</w:t>
      </w:r>
      <w:r w:rsidRPr="00A12EE6">
        <w:t>+</w:t>
      </w:r>
      <w:r w:rsidRPr="00FA1432">
        <w:t>ALT</w:t>
      </w:r>
      <w:r w:rsidRPr="00A12EE6">
        <w:t>+</w:t>
      </w:r>
      <w:r w:rsidRPr="00FA1432">
        <w:t>DELETE</w:t>
      </w:r>
      <w:r w:rsidRPr="00A12EE6">
        <w:t xml:space="preserve"> a následnou voľbou Change </w:t>
      </w:r>
      <w:proofErr w:type="spellStart"/>
      <w:r w:rsidRPr="00A12EE6">
        <w:t>Password</w:t>
      </w:r>
      <w:proofErr w:type="spellEnd"/>
      <w:r w:rsidRPr="00A12EE6">
        <w:t xml:space="preserve">. Po spoločnom stlačení kláves </w:t>
      </w:r>
      <w:r w:rsidRPr="00FA1432">
        <w:rPr>
          <w:b/>
          <w:bCs/>
          <w:i/>
          <w:iCs/>
          <w:bdr w:val="single" w:sz="8" w:space="0" w:color="auto" w:shadow="1"/>
          <w:shd w:val="clear" w:color="auto" w:fill="D9D9D9" w:themeFill="background1" w:themeFillShade="D9"/>
        </w:rPr>
        <w:t>CTRL</w:t>
      </w:r>
      <w:r w:rsidRPr="00A12EE6">
        <w:t xml:space="preserve">, </w:t>
      </w:r>
      <w:r w:rsidRPr="00FA1432">
        <w:rPr>
          <w:b/>
          <w:bCs/>
          <w:i/>
          <w:iCs/>
          <w:bdr w:val="single" w:sz="8" w:space="0" w:color="auto" w:shadow="1"/>
          <w:shd w:val="clear" w:color="auto" w:fill="D9D9D9" w:themeFill="background1" w:themeFillShade="D9"/>
        </w:rPr>
        <w:t>ALT</w:t>
      </w:r>
      <w:r w:rsidRPr="00A12EE6">
        <w:t xml:space="preserve"> a </w:t>
      </w:r>
      <w:r w:rsidRPr="00FA1432">
        <w:rPr>
          <w:b/>
          <w:bCs/>
          <w:i/>
          <w:iCs/>
          <w:bdr w:val="single" w:sz="8" w:space="0" w:color="auto" w:shadow="1"/>
          <w:shd w:val="clear" w:color="auto" w:fill="D9D9D9" w:themeFill="background1" w:themeFillShade="D9"/>
        </w:rPr>
        <w:t>DELETE</w:t>
      </w:r>
      <w:r w:rsidRPr="00A12EE6">
        <w:t xml:space="preserve"> (</w:t>
      </w:r>
      <w:r w:rsidRPr="00FA1432">
        <w:rPr>
          <w:b/>
          <w:bCs/>
          <w:i/>
          <w:iCs/>
          <w:bdr w:val="single" w:sz="8" w:space="0" w:color="auto" w:shadow="1"/>
          <w:shd w:val="clear" w:color="auto" w:fill="D9D9D9" w:themeFill="background1" w:themeFillShade="D9"/>
        </w:rPr>
        <w:t>Del</w:t>
      </w:r>
      <w:r w:rsidRPr="00A12EE6">
        <w:t xml:space="preserve"> na niektorých klávesniciach) sa zobrazí okno, umožňujúce</w:t>
      </w:r>
      <w:r w:rsidR="00CB7B8A" w:rsidRPr="00A12EE6">
        <w:t>:</w:t>
      </w:r>
    </w:p>
    <w:p w14:paraId="22896ED6" w14:textId="761A0FC4" w:rsidR="00CB7B8A" w:rsidRPr="00A12EE6" w:rsidRDefault="00CB7B8A" w:rsidP="006C50AE">
      <w:pPr>
        <w:pStyle w:val="Odsekzoznamu"/>
        <w:numPr>
          <w:ilvl w:val="0"/>
          <w:numId w:val="4"/>
        </w:numPr>
        <w:ind w:left="1304" w:hanging="397"/>
        <w:jc w:val="both"/>
      </w:pPr>
      <w:r w:rsidRPr="00A12EE6">
        <w:t>Z</w:t>
      </w:r>
      <w:r w:rsidR="00A71451" w:rsidRPr="00A12EE6">
        <w:t>amknúť obrazovku</w:t>
      </w:r>
      <w:r w:rsidRPr="00A12EE6">
        <w:t>.</w:t>
      </w:r>
      <w:r w:rsidR="00A71451" w:rsidRPr="00A12EE6">
        <w:t xml:space="preserve"> </w:t>
      </w:r>
    </w:p>
    <w:p w14:paraId="4597664F" w14:textId="0417472B" w:rsidR="00CB7B8A" w:rsidRPr="00A12EE6" w:rsidRDefault="00CB7B8A" w:rsidP="006C50AE">
      <w:pPr>
        <w:pStyle w:val="Odsekzoznamu"/>
        <w:numPr>
          <w:ilvl w:val="0"/>
          <w:numId w:val="4"/>
        </w:numPr>
        <w:ind w:left="1304" w:hanging="397"/>
        <w:jc w:val="both"/>
      </w:pPr>
      <w:r w:rsidRPr="00A12EE6">
        <w:t>P</w:t>
      </w:r>
      <w:r w:rsidR="00A71451" w:rsidRPr="00A12EE6">
        <w:t>repnúť používateľa</w:t>
      </w:r>
      <w:r w:rsidRPr="00A12EE6">
        <w:t>.</w:t>
      </w:r>
      <w:r w:rsidR="00A71451" w:rsidRPr="00A12EE6">
        <w:t xml:space="preserve"> </w:t>
      </w:r>
    </w:p>
    <w:p w14:paraId="7BDCD308" w14:textId="77777777" w:rsidR="00CB7B8A" w:rsidRPr="00A12EE6" w:rsidRDefault="00CB7B8A" w:rsidP="006C50AE">
      <w:pPr>
        <w:pStyle w:val="Odsekzoznamu"/>
        <w:numPr>
          <w:ilvl w:val="0"/>
          <w:numId w:val="4"/>
        </w:numPr>
        <w:ind w:left="1304" w:hanging="397"/>
        <w:jc w:val="both"/>
      </w:pPr>
      <w:r w:rsidRPr="00A12EE6">
        <w:t>O</w:t>
      </w:r>
      <w:r w:rsidR="00A71451" w:rsidRPr="00A12EE6">
        <w:t>dhlásiť sa</w:t>
      </w:r>
      <w:r w:rsidRPr="00A12EE6">
        <w:t>.</w:t>
      </w:r>
    </w:p>
    <w:p w14:paraId="21C281AB" w14:textId="6BE0A6C3" w:rsidR="00CB7B8A" w:rsidRPr="00A12EE6" w:rsidRDefault="00CB7B8A" w:rsidP="006C50AE">
      <w:pPr>
        <w:pStyle w:val="Odsekzoznamu"/>
        <w:numPr>
          <w:ilvl w:val="0"/>
          <w:numId w:val="4"/>
        </w:numPr>
        <w:ind w:left="1304" w:hanging="397"/>
        <w:jc w:val="both"/>
      </w:pPr>
      <w:r w:rsidRPr="00A12EE6">
        <w:t>Z</w:t>
      </w:r>
      <w:r w:rsidR="00A71451" w:rsidRPr="00A12EE6">
        <w:t>meniť heslo</w:t>
      </w:r>
      <w:r w:rsidRPr="00A12EE6">
        <w:t>.</w:t>
      </w:r>
    </w:p>
    <w:p w14:paraId="43A1C23B" w14:textId="273B2F59" w:rsidR="00A71451" w:rsidRPr="00A12EE6" w:rsidRDefault="00CB7B8A" w:rsidP="006C50AE">
      <w:pPr>
        <w:pStyle w:val="Odsekzoznamu"/>
        <w:numPr>
          <w:ilvl w:val="0"/>
          <w:numId w:val="4"/>
        </w:numPr>
        <w:ind w:left="1304" w:hanging="397"/>
        <w:jc w:val="both"/>
      </w:pPr>
      <w:r w:rsidRPr="00A12EE6">
        <w:t>A v neposlednom rade spustiť správcu úloh (</w:t>
      </w:r>
      <w:proofErr w:type="spellStart"/>
      <w:r w:rsidRPr="00A12EE6">
        <w:t>Task</w:t>
      </w:r>
      <w:proofErr w:type="spellEnd"/>
      <w:r w:rsidRPr="00A12EE6">
        <w:t xml:space="preserve"> Manager).</w:t>
      </w:r>
    </w:p>
    <w:p w14:paraId="513A93EF" w14:textId="77777777" w:rsidR="00CB7B8A" w:rsidRPr="00A12EE6" w:rsidRDefault="00CB7B8A" w:rsidP="00E27433">
      <w:pPr>
        <w:keepNext/>
        <w:jc w:val="center"/>
      </w:pPr>
      <w:r w:rsidRPr="00A12EE6">
        <w:rPr>
          <w:noProof/>
          <w:lang w:eastAsia="sk-SK"/>
        </w:rPr>
        <w:lastRenderedPageBreak/>
        <w:drawing>
          <wp:inline distT="0" distB="0" distL="0" distR="0" wp14:anchorId="02A0CC22" wp14:editId="230D8C06">
            <wp:extent cx="4601217" cy="3057952"/>
            <wp:effectExtent l="38100" t="38100" r="104140" b="104775"/>
            <wp:docPr id="727424575" name="Obrázok 1" descr="Obrázok, na ktorom je text, snímka obrazovky, písmo, graf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4575" name="Obrázok 1" descr="Obrázok, na ktorom je text, snímka obrazovky, písmo, grafika&#10;&#10;Automaticky generovaný popis"/>
                    <pic:cNvPicPr/>
                  </pic:nvPicPr>
                  <pic:blipFill>
                    <a:blip r:embed="rId20"/>
                    <a:stretch>
                      <a:fillRect/>
                    </a:stretch>
                  </pic:blipFill>
                  <pic:spPr>
                    <a:xfrm>
                      <a:off x="0" y="0"/>
                      <a:ext cx="4601217" cy="3057952"/>
                    </a:xfrm>
                    <a:prstGeom prst="rect">
                      <a:avLst/>
                    </a:prstGeom>
                    <a:effectLst>
                      <a:outerShdw blurRad="50800" dist="38100" dir="2700000" algn="tl" rotWithShape="0">
                        <a:prstClr val="black">
                          <a:alpha val="40000"/>
                        </a:prstClr>
                      </a:outerShdw>
                    </a:effectLst>
                  </pic:spPr>
                </pic:pic>
              </a:graphicData>
            </a:graphic>
          </wp:inline>
        </w:drawing>
      </w:r>
    </w:p>
    <w:p w14:paraId="7C66754B" w14:textId="7A318CC3" w:rsidR="00CB7B8A" w:rsidRPr="00A12EE6" w:rsidRDefault="00CB7B8A" w:rsidP="00CB7B8A">
      <w:pPr>
        <w:pStyle w:val="Popis"/>
        <w:jc w:val="center"/>
      </w:pPr>
      <w:bookmarkStart w:id="83" w:name="_Toc182423245"/>
      <w:r w:rsidRPr="00A12EE6">
        <w:t xml:space="preserve">Obr. </w:t>
      </w:r>
      <w:fldSimple w:instr=" STYLEREF 1 \s ">
        <w:r w:rsidR="005418FC">
          <w:rPr>
            <w:noProof/>
          </w:rPr>
          <w:t>2</w:t>
        </w:r>
      </w:fldSimple>
      <w:r w:rsidR="00E37B0B" w:rsidRPr="00A12EE6">
        <w:noBreakHyphen/>
      </w:r>
      <w:fldSimple w:instr=" SEQ Obr. \* ARABIC \s 1 ">
        <w:r w:rsidR="005418FC">
          <w:rPr>
            <w:noProof/>
          </w:rPr>
          <w:t>9</w:t>
        </w:r>
      </w:fldSimple>
      <w:r w:rsidRPr="00A12EE6">
        <w:t>. Okno po stl</w:t>
      </w:r>
      <w:r w:rsidR="00B059AC" w:rsidRPr="00A12EE6">
        <w:t>a</w:t>
      </w:r>
      <w:r w:rsidRPr="00A12EE6">
        <w:t>čení kombinácie kláves CTRL+ALT+DELETE</w:t>
      </w:r>
      <w:bookmarkEnd w:id="83"/>
    </w:p>
    <w:p w14:paraId="2D51885A" w14:textId="7060AA84" w:rsidR="00A71451" w:rsidRPr="00A12EE6" w:rsidRDefault="00CB7B8A" w:rsidP="006C50AE">
      <w:pPr>
        <w:ind w:firstLine="454"/>
        <w:jc w:val="both"/>
      </w:pPr>
      <w:r w:rsidRPr="00A12EE6">
        <w:t xml:space="preserve">Po </w:t>
      </w:r>
      <w:r w:rsidR="00FA1432">
        <w:t>zvolení možnosti</w:t>
      </w:r>
      <w:r w:rsidRPr="00A12EE6">
        <w:t xml:space="preserve"> </w:t>
      </w:r>
      <w:r w:rsidRPr="00A12EE6">
        <w:rPr>
          <w:b/>
          <w:bCs/>
          <w:i/>
          <w:iCs/>
        </w:rPr>
        <w:t>Change a </w:t>
      </w:r>
      <w:proofErr w:type="spellStart"/>
      <w:r w:rsidRPr="00A12EE6">
        <w:rPr>
          <w:b/>
          <w:bCs/>
          <w:i/>
          <w:iCs/>
        </w:rPr>
        <w:t>password</w:t>
      </w:r>
      <w:proofErr w:type="spellEnd"/>
      <w:r w:rsidRPr="00A12EE6">
        <w:t xml:space="preserve"> sa zobrazí obrazovka </w:t>
      </w:r>
      <w:r w:rsidR="00B059AC" w:rsidRPr="00A12EE6">
        <w:t>umožňujúca</w:t>
      </w:r>
      <w:r w:rsidRPr="00A12EE6">
        <w:t xml:space="preserve"> zmenu hesla pre používateľa. </w:t>
      </w:r>
      <w:r w:rsidR="00FA1432">
        <w:t>Heslo sa o</w:t>
      </w:r>
      <w:r w:rsidRPr="00A12EE6">
        <w:t xml:space="preserve">päť nezobrazuje v čitateľnej forme, </w:t>
      </w:r>
      <w:r w:rsidR="00FA1432" w:rsidRPr="00FA1432">
        <w:t>čo zvyšuje bezpečnosť. Avšak, táto obrazovka ponúka výhodu, že napísané heslo si môžete prezrieť v čitateľnej forme. Stačí kliknúť a</w:t>
      </w:r>
      <w:r w:rsidR="00FA1432">
        <w:t> </w:t>
      </w:r>
      <w:r w:rsidR="00FA1432" w:rsidRPr="00FA1432">
        <w:t>podržať ľavé tlačidlo myši nad ikonou oka v pravej časti poľa na zadávanie hesla</w:t>
      </w:r>
      <w:r w:rsidRPr="00A12EE6">
        <w:t>.</w:t>
      </w:r>
    </w:p>
    <w:p w14:paraId="758E06B6" w14:textId="0414F5C8" w:rsidR="00CB7B8A" w:rsidRPr="00A12EE6" w:rsidRDefault="00CB7B8A" w:rsidP="00E27433">
      <w:pPr>
        <w:keepNext/>
        <w:jc w:val="center"/>
      </w:pPr>
      <w:r w:rsidRPr="00A12EE6">
        <w:rPr>
          <w:noProof/>
          <w:lang w:eastAsia="sk-SK"/>
        </w:rPr>
        <w:drawing>
          <wp:inline distT="0" distB="0" distL="0" distR="0" wp14:anchorId="3325AD82" wp14:editId="6D5E8F02">
            <wp:extent cx="5760720" cy="2471420"/>
            <wp:effectExtent l="38100" t="38100" r="87630" b="100330"/>
            <wp:docPr id="884664901" name="Obrázok 1" descr="Obrázok, na ktorom je text, snímka obrazovk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4901" name="Obrázok 1" descr="Obrázok, na ktorom je text, snímka obrazovky, dizajn&#10;&#10;Automaticky generovaný popis"/>
                    <pic:cNvPicPr/>
                  </pic:nvPicPr>
                  <pic:blipFill>
                    <a:blip r:embed="rId21"/>
                    <a:stretch>
                      <a:fillRect/>
                    </a:stretch>
                  </pic:blipFill>
                  <pic:spPr>
                    <a:xfrm>
                      <a:off x="0" y="0"/>
                      <a:ext cx="5760720" cy="2471420"/>
                    </a:xfrm>
                    <a:prstGeom prst="rect">
                      <a:avLst/>
                    </a:prstGeom>
                    <a:effectLst>
                      <a:outerShdw blurRad="50800" dist="38100" dir="2700000" algn="tl" rotWithShape="0">
                        <a:prstClr val="black">
                          <a:alpha val="40000"/>
                        </a:prstClr>
                      </a:outerShdw>
                    </a:effectLst>
                  </pic:spPr>
                </pic:pic>
              </a:graphicData>
            </a:graphic>
          </wp:inline>
        </w:drawing>
      </w:r>
    </w:p>
    <w:p w14:paraId="01F6D863" w14:textId="6A609ABC" w:rsidR="00CB7B8A" w:rsidRPr="00A12EE6" w:rsidRDefault="00CB7B8A" w:rsidP="00CB7B8A">
      <w:pPr>
        <w:pStyle w:val="Popis"/>
        <w:jc w:val="center"/>
      </w:pPr>
      <w:bookmarkStart w:id="84" w:name="_Toc182423246"/>
      <w:r w:rsidRPr="00A12EE6">
        <w:t xml:space="preserve">Obr. </w:t>
      </w:r>
      <w:fldSimple w:instr=" STYLEREF 1 \s ">
        <w:r w:rsidR="005418FC">
          <w:rPr>
            <w:noProof/>
          </w:rPr>
          <w:t>2</w:t>
        </w:r>
      </w:fldSimple>
      <w:r w:rsidR="00E37B0B" w:rsidRPr="00A12EE6">
        <w:noBreakHyphen/>
      </w:r>
      <w:fldSimple w:instr=" SEQ Obr. \* ARABIC \s 1 ">
        <w:r w:rsidR="005418FC">
          <w:rPr>
            <w:noProof/>
          </w:rPr>
          <w:t>10</w:t>
        </w:r>
      </w:fldSimple>
      <w:r w:rsidRPr="00A12EE6">
        <w:t>. Zmena hesla pomocou Change a </w:t>
      </w:r>
      <w:proofErr w:type="spellStart"/>
      <w:r w:rsidRPr="00A12EE6">
        <w:t>password</w:t>
      </w:r>
      <w:bookmarkEnd w:id="84"/>
      <w:proofErr w:type="spellEnd"/>
    </w:p>
    <w:p w14:paraId="6398A5F7" w14:textId="3BBD5B25" w:rsidR="00903F9B" w:rsidRPr="00A12EE6" w:rsidRDefault="00FD3CCB" w:rsidP="006C50AE">
      <w:pPr>
        <w:ind w:firstLine="454"/>
        <w:jc w:val="both"/>
      </w:pPr>
      <w:r w:rsidRPr="00A12EE6">
        <w:t xml:space="preserve">Ako už bolo spomínané, voľba zmeny hesla bola volená komplikovanejšou cestou aj z dôvodu </w:t>
      </w:r>
      <w:r w:rsidR="00903F9B" w:rsidRPr="00A12EE6">
        <w:t xml:space="preserve">potrebnej kontroly nastavenia vlastností používateľského účtu. Vychádzame teda z predchádzajúcich krokov a to konkrétne z kroku </w:t>
      </w:r>
      <w:r w:rsidR="00FA1432">
        <w:rPr>
          <w:b/>
          <w:bCs/>
          <w:color w:val="0070C0"/>
        </w:rPr>
        <w:fldChar w:fldCharType="begin"/>
      </w:r>
      <w:r w:rsidR="00FA1432">
        <w:rPr>
          <w:b/>
          <w:bCs/>
          <w:color w:val="0070C0"/>
        </w:rPr>
        <w:instrText xml:space="preserve"> REF _Ref182332740 \p \h </w:instrText>
      </w:r>
      <w:r w:rsidR="00FA1432">
        <w:rPr>
          <w:b/>
          <w:bCs/>
          <w:color w:val="0070C0"/>
        </w:rPr>
      </w:r>
      <w:r w:rsidR="00FA1432">
        <w:rPr>
          <w:b/>
          <w:bCs/>
          <w:color w:val="0070C0"/>
        </w:rPr>
        <w:fldChar w:fldCharType="separate"/>
      </w:r>
      <w:r w:rsidR="005418FC">
        <w:rPr>
          <w:b/>
          <w:bCs/>
          <w:color w:val="0070C0"/>
        </w:rPr>
        <w:t>vyššie</w:t>
      </w:r>
      <w:r w:rsidR="00FA1432">
        <w:rPr>
          <w:b/>
          <w:bCs/>
          <w:color w:val="0070C0"/>
        </w:rPr>
        <w:fldChar w:fldCharType="end"/>
      </w:r>
      <w:r w:rsidR="00903F9B" w:rsidRPr="00A12EE6">
        <w:t xml:space="preserve">. </w:t>
      </w:r>
      <w:r w:rsidR="00FA1432">
        <w:t>Z</w:t>
      </w:r>
      <w:r w:rsidR="00903F9B" w:rsidRPr="00A12EE6">
        <w:t xml:space="preserve">volíme možnosť </w:t>
      </w:r>
      <w:proofErr w:type="spellStart"/>
      <w:r w:rsidR="00903F9B" w:rsidRPr="00A12EE6">
        <w:rPr>
          <w:b/>
          <w:bCs/>
          <w:i/>
          <w:iCs/>
        </w:rPr>
        <w:t>Properties</w:t>
      </w:r>
      <w:proofErr w:type="spellEnd"/>
      <w:r w:rsidR="00903F9B" w:rsidRPr="00A12EE6">
        <w:t xml:space="preserve"> a nie zmenu hesla. Otvorí sa nám dialógové okno</w:t>
      </w:r>
      <w:r w:rsidR="00FA1432">
        <w:t>,</w:t>
      </w:r>
      <w:r w:rsidR="00903F9B" w:rsidRPr="00A12EE6">
        <w:t xml:space="preserve"> ktoré by malo mať otvorenú kartu </w:t>
      </w:r>
      <w:r w:rsidR="00903F9B" w:rsidRPr="00A12EE6">
        <w:rPr>
          <w:b/>
          <w:bCs/>
          <w:i/>
          <w:iCs/>
        </w:rPr>
        <w:t>General</w:t>
      </w:r>
      <w:r w:rsidR="00903F9B" w:rsidRPr="00A12EE6">
        <w:t xml:space="preserve">, ktorá nás bude teraz zaujímať. Tu si môžeme všimnúť 5 </w:t>
      </w:r>
      <w:r w:rsidR="00FA1432">
        <w:t>ne</w:t>
      </w:r>
      <w:r w:rsidR="00903F9B" w:rsidRPr="00A12EE6">
        <w:t>zaškrt</w:t>
      </w:r>
      <w:r w:rsidR="00FA1432">
        <w:t>nutých</w:t>
      </w:r>
      <w:r w:rsidR="00903F9B" w:rsidRPr="00A12EE6">
        <w:t xml:space="preserve"> štvorčekov. </w:t>
      </w:r>
    </w:p>
    <w:p w14:paraId="096F8991" w14:textId="77777777" w:rsidR="00903F9B" w:rsidRPr="00A12EE6" w:rsidRDefault="00903F9B" w:rsidP="00E27433">
      <w:pPr>
        <w:keepNext/>
        <w:jc w:val="center"/>
      </w:pPr>
      <w:r w:rsidRPr="00A12EE6">
        <w:rPr>
          <w:noProof/>
          <w:lang w:eastAsia="sk-SK"/>
        </w:rPr>
        <w:lastRenderedPageBreak/>
        <w:drawing>
          <wp:inline distT="0" distB="0" distL="0" distR="0" wp14:anchorId="753153FC" wp14:editId="7CAEB247">
            <wp:extent cx="3583166" cy="4464000"/>
            <wp:effectExtent l="38100" t="38100" r="93980" b="89535"/>
            <wp:docPr id="935341622"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1622" name="Obrázok 1" descr="Obrázok, na ktorom je text, elektronika, snímka obrazovky, displej&#10;&#10;Automaticky generovaný popis"/>
                    <pic:cNvPicPr/>
                  </pic:nvPicPr>
                  <pic:blipFill>
                    <a:blip r:embed="rId22"/>
                    <a:stretch>
                      <a:fillRect/>
                    </a:stretch>
                  </pic:blipFill>
                  <pic:spPr>
                    <a:xfrm>
                      <a:off x="0" y="0"/>
                      <a:ext cx="3583166" cy="4464000"/>
                    </a:xfrm>
                    <a:prstGeom prst="rect">
                      <a:avLst/>
                    </a:prstGeom>
                    <a:effectLst>
                      <a:outerShdw blurRad="50800" dist="38100" dir="2700000" algn="tl" rotWithShape="0">
                        <a:prstClr val="black">
                          <a:alpha val="40000"/>
                        </a:prstClr>
                      </a:outerShdw>
                    </a:effectLst>
                  </pic:spPr>
                </pic:pic>
              </a:graphicData>
            </a:graphic>
          </wp:inline>
        </w:drawing>
      </w:r>
    </w:p>
    <w:p w14:paraId="483E4F0F" w14:textId="1DF75317" w:rsidR="00903F9B" w:rsidRPr="00A12EE6" w:rsidRDefault="00903F9B" w:rsidP="00903F9B">
      <w:pPr>
        <w:pStyle w:val="Popis"/>
        <w:jc w:val="center"/>
      </w:pPr>
      <w:bookmarkStart w:id="85" w:name="_Toc182423247"/>
      <w:r w:rsidRPr="00A12EE6">
        <w:t xml:space="preserve">Obr. </w:t>
      </w:r>
      <w:fldSimple w:instr=" STYLEREF 1 \s ">
        <w:r w:rsidR="005418FC">
          <w:rPr>
            <w:noProof/>
          </w:rPr>
          <w:t>2</w:t>
        </w:r>
      </w:fldSimple>
      <w:r w:rsidR="00E37B0B" w:rsidRPr="00A12EE6">
        <w:noBreakHyphen/>
      </w:r>
      <w:fldSimple w:instr=" SEQ Obr. \* ARABIC \s 1 ">
        <w:r w:rsidR="005418FC">
          <w:rPr>
            <w:noProof/>
          </w:rPr>
          <w:t>11</w:t>
        </w:r>
      </w:fldSimple>
      <w:r w:rsidRPr="00A12EE6">
        <w:t>. Vlastnosti účtu, karta General</w:t>
      </w:r>
      <w:bookmarkEnd w:id="85"/>
    </w:p>
    <w:p w14:paraId="41C3D623" w14:textId="56856706" w:rsidR="00FE1C2A" w:rsidRPr="00A12EE6" w:rsidRDefault="00FE1C2A" w:rsidP="006C50AE">
      <w:pPr>
        <w:ind w:firstLine="454"/>
        <w:jc w:val="both"/>
      </w:pPr>
      <w:r w:rsidRPr="00A12EE6">
        <w:t xml:space="preserve">Prvá položka je </w:t>
      </w:r>
      <w:r w:rsidRPr="00A12EE6">
        <w:rPr>
          <w:b/>
          <w:bCs/>
          <w:i/>
          <w:iCs/>
        </w:rPr>
        <w:t xml:space="preserve">User </w:t>
      </w:r>
      <w:proofErr w:type="spellStart"/>
      <w:r w:rsidRPr="00A12EE6">
        <w:rPr>
          <w:b/>
          <w:bCs/>
          <w:i/>
          <w:iCs/>
        </w:rPr>
        <w:t>must</w:t>
      </w:r>
      <w:proofErr w:type="spellEnd"/>
      <w:r w:rsidRPr="00A12EE6">
        <w:rPr>
          <w:b/>
          <w:bCs/>
          <w:i/>
          <w:iCs/>
        </w:rPr>
        <w:t xml:space="preserve"> change </w:t>
      </w:r>
      <w:proofErr w:type="spellStart"/>
      <w:r w:rsidRPr="00A12EE6">
        <w:rPr>
          <w:b/>
          <w:bCs/>
          <w:i/>
          <w:iCs/>
        </w:rPr>
        <w:t>password</w:t>
      </w:r>
      <w:proofErr w:type="spellEnd"/>
      <w:r w:rsidRPr="00A12EE6">
        <w:rPr>
          <w:b/>
          <w:bCs/>
          <w:i/>
          <w:iCs/>
        </w:rPr>
        <w:t xml:space="preserve"> at </w:t>
      </w:r>
      <w:proofErr w:type="spellStart"/>
      <w:r w:rsidRPr="00A12EE6">
        <w:rPr>
          <w:b/>
          <w:bCs/>
          <w:i/>
          <w:iCs/>
        </w:rPr>
        <w:t>next</w:t>
      </w:r>
      <w:proofErr w:type="spellEnd"/>
      <w:r w:rsidRPr="00A12EE6">
        <w:rPr>
          <w:b/>
          <w:bCs/>
          <w:i/>
          <w:iCs/>
        </w:rPr>
        <w:t xml:space="preserve"> </w:t>
      </w:r>
      <w:proofErr w:type="spellStart"/>
      <w:r w:rsidRPr="00A12EE6">
        <w:rPr>
          <w:b/>
          <w:bCs/>
          <w:i/>
          <w:iCs/>
        </w:rPr>
        <w:t>logon</w:t>
      </w:r>
      <w:proofErr w:type="spellEnd"/>
      <w:r w:rsidRPr="00A12EE6">
        <w:t xml:space="preserve">. Táto možnosť, ak je zvolená, znamená, že používateľ pri ďalšom prihlásení sa do systému bude vyzvaný na zmenu hesla. Táto možnosť sa </w:t>
      </w:r>
      <w:r w:rsidR="00FA1432">
        <w:t>často</w:t>
      </w:r>
      <w:r w:rsidRPr="00A12EE6">
        <w:t xml:space="preserve"> využíva v</w:t>
      </w:r>
      <w:r w:rsidR="00FA1432">
        <w:t> </w:t>
      </w:r>
      <w:r w:rsidRPr="00A12EE6">
        <w:t>prípade</w:t>
      </w:r>
      <w:r w:rsidR="00FA1432">
        <w:t>,</w:t>
      </w:r>
      <w:r w:rsidRPr="00A12EE6">
        <w:t xml:space="preserve"> ak chceme docieliť</w:t>
      </w:r>
      <w:r w:rsidR="00FA1432">
        <w:t>,</w:t>
      </w:r>
      <w:r w:rsidRPr="00A12EE6">
        <w:t xml:space="preserve"> aby si používateľ zmenil heslo do systému. Napríklad pri prvom prihlásení sa, kedy mu správcovia vytvorili účet a definovali mu nejaké heslo. Taktiež ak používateľ požiadal o zmenu hesla správcu a ten mu vytvoril nové heslo. </w:t>
      </w:r>
      <w:r w:rsidR="00FA1432" w:rsidRPr="00FA1432">
        <w:t>Toto nastavenie má bezpečnostný význam, aby správca nepoznal heslo používateľa</w:t>
      </w:r>
      <w:r w:rsidRPr="00A12EE6">
        <w:t>.</w:t>
      </w:r>
    </w:p>
    <w:p w14:paraId="417E966D" w14:textId="728DD519" w:rsidR="00FE1C2A" w:rsidRPr="00A12EE6" w:rsidRDefault="00FE1C2A" w:rsidP="006C50AE">
      <w:pPr>
        <w:ind w:firstLine="454"/>
        <w:jc w:val="both"/>
      </w:pPr>
      <w:r w:rsidRPr="00A12EE6">
        <w:t xml:space="preserve">Druhá položka je </w:t>
      </w:r>
      <w:r w:rsidRPr="00A12EE6">
        <w:rPr>
          <w:b/>
          <w:bCs/>
          <w:i/>
          <w:iCs/>
        </w:rPr>
        <w:t xml:space="preserve">User </w:t>
      </w:r>
      <w:proofErr w:type="spellStart"/>
      <w:r w:rsidRPr="00A12EE6">
        <w:rPr>
          <w:b/>
          <w:bCs/>
          <w:i/>
          <w:iCs/>
        </w:rPr>
        <w:t>cannot</w:t>
      </w:r>
      <w:proofErr w:type="spellEnd"/>
      <w:r w:rsidRPr="00A12EE6">
        <w:rPr>
          <w:b/>
          <w:bCs/>
          <w:i/>
          <w:iCs/>
        </w:rPr>
        <w:t xml:space="preserve"> change </w:t>
      </w:r>
      <w:proofErr w:type="spellStart"/>
      <w:r w:rsidRPr="00A12EE6">
        <w:rPr>
          <w:b/>
          <w:bCs/>
          <w:i/>
          <w:iCs/>
        </w:rPr>
        <w:t>password</w:t>
      </w:r>
      <w:proofErr w:type="spellEnd"/>
      <w:r w:rsidRPr="00A12EE6">
        <w:t xml:space="preserve">. </w:t>
      </w:r>
      <w:r w:rsidR="00FA1432" w:rsidRPr="00FA1432">
        <w:t>Ak je táto možnosť zaškrtnutá, používateľ nemôže meniť svoje heslo. Hoci to môže vyzerať ako protiklad voči bezpečnosti, má to svoj racionálny základ. Predstavme si zdieľaný účet, ktorý používa viacero ľudí, napríklad v učebni na všetkých počítačoch. V takomto prípade nie je žiad</w:t>
      </w:r>
      <w:r w:rsidR="00FA1432">
        <w:t>ú</w:t>
      </w:r>
      <w:r w:rsidR="00FA1432" w:rsidRPr="00FA1432">
        <w:t>ce, aby niekto z používateľov mohol meniť heslo. Ak by niekto heslo zmenil, ostatní by sa už nemohli prihlásiť, okrem osoby, ktorá heslo zmenila. Z hľadiska bezpečnosti by sa však mal každý používateľ prihlasovať svojím unikátnym účtom, ktorého prihlasovacie údaje pozná iba on</w:t>
      </w:r>
      <w:r w:rsidRPr="00A12EE6">
        <w:t>.</w:t>
      </w:r>
    </w:p>
    <w:p w14:paraId="60E128B7" w14:textId="13CE358A" w:rsidR="00365394" w:rsidRPr="00A12EE6" w:rsidRDefault="00365394" w:rsidP="006C50AE">
      <w:pPr>
        <w:ind w:firstLine="454"/>
        <w:jc w:val="both"/>
      </w:pPr>
      <w:r w:rsidRPr="00A12EE6">
        <w:t xml:space="preserve">Tretia možnosť je </w:t>
      </w:r>
      <w:proofErr w:type="spellStart"/>
      <w:r w:rsidRPr="00A12EE6">
        <w:rPr>
          <w:b/>
          <w:bCs/>
          <w:i/>
          <w:iCs/>
        </w:rPr>
        <w:t>Password</w:t>
      </w:r>
      <w:proofErr w:type="spellEnd"/>
      <w:r w:rsidRPr="00A12EE6">
        <w:rPr>
          <w:b/>
          <w:bCs/>
          <w:i/>
          <w:iCs/>
        </w:rPr>
        <w:t xml:space="preserve"> never </w:t>
      </w:r>
      <w:proofErr w:type="spellStart"/>
      <w:r w:rsidRPr="00A12EE6">
        <w:rPr>
          <w:b/>
          <w:bCs/>
          <w:i/>
          <w:iCs/>
        </w:rPr>
        <w:t>expires</w:t>
      </w:r>
      <w:proofErr w:type="spellEnd"/>
      <w:r w:rsidRPr="00A12EE6">
        <w:t xml:space="preserve">. </w:t>
      </w:r>
      <w:r w:rsidR="00FA1432">
        <w:t>Pri zaškrtnutí tejto možnosti sa automaticky</w:t>
      </w:r>
      <w:r w:rsidR="00FA1432" w:rsidRPr="00FA1432">
        <w:t xml:space="preserve"> deaktivujú politiky hesiel, ktoré určujú, ako často sa musí meniť heslo pre daný účet. Z bezpečnostného hľadiska sa to môže zdať ako nežiadúce alebo rizikové. Súhlasíme, že pravidelná zmena hesla je jedným zo základných bezpečnostných opatrení na zníženie rizika pri používateľských účtoch. Predstavme si však, že nejaký systém potrebuje prístup k službe a musí sa autentifikovať. V takom prípade by sme vytvorili veľmi silné heslo, no nechceme ho meniť každých 30 dní, aby systém mohol naďalej fungovať. To by bolo pre správcov zaťažujúce a mohlo </w:t>
      </w:r>
      <w:r w:rsidR="00FA1432" w:rsidRPr="00FA1432">
        <w:lastRenderedPageBreak/>
        <w:t>by to viesť k</w:t>
      </w:r>
      <w:r w:rsidR="00FA1432">
        <w:t>u</w:t>
      </w:r>
      <w:r w:rsidR="00FA1432" w:rsidRPr="00FA1432">
        <w:t xml:space="preserve"> konfiguračným chybám. Účet </w:t>
      </w:r>
      <w:proofErr w:type="spellStart"/>
      <w:r w:rsidR="00FA1432" w:rsidRPr="00FA1432">
        <w:t>Administrator</w:t>
      </w:r>
      <w:proofErr w:type="spellEnd"/>
      <w:r w:rsidR="00FA1432" w:rsidRPr="00FA1432">
        <w:t xml:space="preserve"> nemusí meniť heslo, aj keď to politika hesiel od iných používateľov vyžaduje. Preto túto možnosť nemusíme zaškrtávať, ale ak si chceme byť úplne istí, môžeme ju zvoliť</w:t>
      </w:r>
      <w:r w:rsidRPr="00A12EE6">
        <w:t>.</w:t>
      </w:r>
    </w:p>
    <w:p w14:paraId="15F17286" w14:textId="63E973CE" w:rsidR="00194A93" w:rsidRPr="00A12EE6" w:rsidRDefault="00365394" w:rsidP="006C50AE">
      <w:pPr>
        <w:ind w:firstLine="454"/>
        <w:jc w:val="both"/>
      </w:pPr>
      <w:r w:rsidRPr="00A12EE6">
        <w:t xml:space="preserve">Štvrtá možnosť je </w:t>
      </w:r>
      <w:proofErr w:type="spellStart"/>
      <w:r w:rsidRPr="00A12EE6">
        <w:rPr>
          <w:b/>
          <w:bCs/>
          <w:i/>
          <w:iCs/>
        </w:rPr>
        <w:t>Account</w:t>
      </w:r>
      <w:proofErr w:type="spellEnd"/>
      <w:r w:rsidRPr="00A12EE6">
        <w:rPr>
          <w:b/>
          <w:bCs/>
          <w:i/>
          <w:iCs/>
        </w:rPr>
        <w:t xml:space="preserve"> </w:t>
      </w:r>
      <w:proofErr w:type="spellStart"/>
      <w:r w:rsidRPr="00A12EE6">
        <w:rPr>
          <w:b/>
          <w:bCs/>
          <w:i/>
          <w:iCs/>
        </w:rPr>
        <w:t>is</w:t>
      </w:r>
      <w:proofErr w:type="spellEnd"/>
      <w:r w:rsidRPr="00A12EE6">
        <w:rPr>
          <w:b/>
          <w:bCs/>
          <w:i/>
          <w:iCs/>
        </w:rPr>
        <w:t xml:space="preserve"> </w:t>
      </w:r>
      <w:proofErr w:type="spellStart"/>
      <w:r w:rsidRPr="00A12EE6">
        <w:rPr>
          <w:b/>
          <w:bCs/>
          <w:i/>
          <w:iCs/>
        </w:rPr>
        <w:t>disabled</w:t>
      </w:r>
      <w:proofErr w:type="spellEnd"/>
      <w:r w:rsidRPr="00A12EE6">
        <w:t xml:space="preserve">. Táto možnosť umožňuje </w:t>
      </w:r>
      <w:r w:rsidR="00194A93" w:rsidRPr="00A12EE6">
        <w:t>zakázať účet. Zakázaný účet existuje v</w:t>
      </w:r>
      <w:r w:rsidR="00FA1432">
        <w:t> </w:t>
      </w:r>
      <w:r w:rsidR="00194A93" w:rsidRPr="00A12EE6">
        <w:t>systéme</w:t>
      </w:r>
      <w:r w:rsidR="00FA1432">
        <w:t>,</w:t>
      </w:r>
      <w:r w:rsidR="00194A93" w:rsidRPr="00A12EE6">
        <w:t xml:space="preserve"> ale žiadny používateľ</w:t>
      </w:r>
      <w:r w:rsidR="00ED32E4" w:rsidRPr="00A12EE6">
        <w:t xml:space="preserve"> </w:t>
      </w:r>
      <w:r w:rsidR="00194A93" w:rsidRPr="00A12EE6">
        <w:t xml:space="preserve">sa ním nevie prihlásiť do systému. Účet </w:t>
      </w:r>
      <w:proofErr w:type="spellStart"/>
      <w:r w:rsidR="00194A93" w:rsidRPr="00A12EE6">
        <w:t>Administrator</w:t>
      </w:r>
      <w:proofErr w:type="spellEnd"/>
      <w:r w:rsidRPr="00A12EE6">
        <w:t xml:space="preserve"> </w:t>
      </w:r>
      <w:r w:rsidR="00194A93" w:rsidRPr="00A12EE6">
        <w:t>môže byť zakázaný! Neodporúča sa to pri serveroch</w:t>
      </w:r>
      <w:r w:rsidR="00FA1432">
        <w:t>,</w:t>
      </w:r>
      <w:r w:rsidR="00194A93" w:rsidRPr="00A12EE6">
        <w:t xml:space="preserve"> ale základné nastavenie desktopových systémov Windows má účet </w:t>
      </w:r>
      <w:proofErr w:type="spellStart"/>
      <w:r w:rsidR="00194A93" w:rsidRPr="00A12EE6">
        <w:t>Administrator</w:t>
      </w:r>
      <w:proofErr w:type="spellEnd"/>
      <w:r w:rsidR="00194A93" w:rsidRPr="00A12EE6">
        <w:t xml:space="preserve"> zakázaný. </w:t>
      </w:r>
    </w:p>
    <w:p w14:paraId="10BD9498" w14:textId="6B1C648C" w:rsidR="00194A93" w:rsidRPr="00A12EE6" w:rsidRDefault="00194A93" w:rsidP="006C50AE">
      <w:pPr>
        <w:ind w:firstLine="454"/>
        <w:jc w:val="both"/>
      </w:pPr>
      <w:r w:rsidRPr="00A12EE6">
        <w:t xml:space="preserve">Posledná položka je </w:t>
      </w:r>
      <w:proofErr w:type="spellStart"/>
      <w:r w:rsidRPr="00A12EE6">
        <w:rPr>
          <w:b/>
          <w:bCs/>
          <w:i/>
          <w:iCs/>
        </w:rPr>
        <w:t>Account</w:t>
      </w:r>
      <w:proofErr w:type="spellEnd"/>
      <w:r w:rsidRPr="00A12EE6">
        <w:rPr>
          <w:b/>
          <w:bCs/>
          <w:i/>
          <w:iCs/>
        </w:rPr>
        <w:t xml:space="preserve"> </w:t>
      </w:r>
      <w:proofErr w:type="spellStart"/>
      <w:r w:rsidRPr="00A12EE6">
        <w:rPr>
          <w:b/>
          <w:bCs/>
          <w:i/>
          <w:iCs/>
        </w:rPr>
        <w:t>is</w:t>
      </w:r>
      <w:proofErr w:type="spellEnd"/>
      <w:r w:rsidRPr="00A12EE6">
        <w:rPr>
          <w:b/>
          <w:bCs/>
          <w:i/>
          <w:iCs/>
        </w:rPr>
        <w:t xml:space="preserve"> </w:t>
      </w:r>
      <w:proofErr w:type="spellStart"/>
      <w:r w:rsidRPr="00A12EE6">
        <w:rPr>
          <w:b/>
          <w:bCs/>
          <w:i/>
          <w:iCs/>
        </w:rPr>
        <w:t>locked</w:t>
      </w:r>
      <w:proofErr w:type="spellEnd"/>
      <w:r w:rsidRPr="00A12EE6">
        <w:rPr>
          <w:b/>
          <w:bCs/>
          <w:i/>
          <w:iCs/>
        </w:rPr>
        <w:t xml:space="preserve"> </w:t>
      </w:r>
      <w:proofErr w:type="spellStart"/>
      <w:r w:rsidRPr="00A12EE6">
        <w:rPr>
          <w:b/>
          <w:bCs/>
          <w:i/>
          <w:iCs/>
        </w:rPr>
        <w:t>out</w:t>
      </w:r>
      <w:proofErr w:type="spellEnd"/>
      <w:r w:rsidRPr="00A12EE6">
        <w:t xml:space="preserve">. </w:t>
      </w:r>
      <w:r w:rsidR="00FA1432">
        <w:t>V tomto prípade je</w:t>
      </w:r>
      <w:r w:rsidRPr="00A12EE6">
        <w:t xml:space="preserve"> účet vyradený</w:t>
      </w:r>
      <w:r w:rsidR="00465B38" w:rsidRPr="00A12EE6">
        <w:t xml:space="preserve"> alebo uzamknutý</w:t>
      </w:r>
      <w:r w:rsidRPr="00A12EE6">
        <w:t>. Táto možnosť momentálne nie je dostupná.</w:t>
      </w:r>
    </w:p>
    <w:p w14:paraId="051E2E54" w14:textId="0528A411" w:rsidR="00ED32E4" w:rsidRPr="00A12EE6" w:rsidRDefault="00ED32E4" w:rsidP="006C50AE">
      <w:pPr>
        <w:ind w:firstLine="454"/>
        <w:jc w:val="both"/>
      </w:pPr>
      <w:r w:rsidRPr="00A12EE6">
        <w:t xml:space="preserve">Odporúčame aby ste </w:t>
      </w:r>
      <w:r w:rsidR="00465B38" w:rsidRPr="00A12EE6">
        <w:t>ne</w:t>
      </w:r>
      <w:r w:rsidRPr="00A12EE6">
        <w:t xml:space="preserve">vyberali žiadnu voľbu a v prípade, že </w:t>
      </w:r>
      <w:r w:rsidR="00FA1432">
        <w:t xml:space="preserve">je </w:t>
      </w:r>
      <w:r w:rsidRPr="00A12EE6">
        <w:t>nejaká voľba zaškrtnutá</w:t>
      </w:r>
      <w:r w:rsidR="00FA1432">
        <w:t>,</w:t>
      </w:r>
      <w:r w:rsidRPr="00A12EE6">
        <w:t xml:space="preserve"> aby ste ju odškrtli. Jediná voľba, ktor</w:t>
      </w:r>
      <w:r w:rsidR="00FA1432">
        <w:t>ú</w:t>
      </w:r>
      <w:r w:rsidRPr="00A12EE6">
        <w:t xml:space="preserve"> by bol</w:t>
      </w:r>
      <w:r w:rsidR="00FA1432">
        <w:t>o</w:t>
      </w:r>
      <w:r w:rsidRPr="00A12EE6">
        <w:t xml:space="preserve"> vhodn</w:t>
      </w:r>
      <w:r w:rsidR="00FA1432">
        <w:t>é zaškrtnúť</w:t>
      </w:r>
      <w:r w:rsidRPr="00A12EE6">
        <w:t xml:space="preserve"> je </w:t>
      </w:r>
      <w:proofErr w:type="spellStart"/>
      <w:r w:rsidRPr="00A12EE6">
        <w:t>Password</w:t>
      </w:r>
      <w:proofErr w:type="spellEnd"/>
      <w:r w:rsidRPr="00A12EE6">
        <w:t xml:space="preserve"> never </w:t>
      </w:r>
      <w:proofErr w:type="spellStart"/>
      <w:r w:rsidRPr="00A12EE6">
        <w:t>expires</w:t>
      </w:r>
      <w:proofErr w:type="spellEnd"/>
      <w:r w:rsidRPr="00A12EE6">
        <w:t>.</w:t>
      </w:r>
    </w:p>
    <w:p w14:paraId="7C1DD681" w14:textId="31EAF6F6" w:rsidR="00ED32E4" w:rsidRPr="00A12EE6" w:rsidRDefault="00ED32E4" w:rsidP="006C50AE">
      <w:pPr>
        <w:pStyle w:val="Nadpis3"/>
        <w:ind w:left="737" w:hanging="737"/>
        <w:jc w:val="both"/>
      </w:pPr>
      <w:bookmarkStart w:id="86" w:name="_Toc182423496"/>
      <w:r w:rsidRPr="00A12EE6">
        <w:t>Zmena hesla bez GUI</w:t>
      </w:r>
      <w:bookmarkEnd w:id="86"/>
    </w:p>
    <w:p w14:paraId="660E8554" w14:textId="4B20D6A9" w:rsidR="00CE1AAD" w:rsidRPr="00A12EE6" w:rsidRDefault="00FA1432" w:rsidP="006C50AE">
      <w:pPr>
        <w:ind w:firstLine="454"/>
        <w:jc w:val="both"/>
      </w:pPr>
      <w:r w:rsidRPr="00FA1432">
        <w:t xml:space="preserve">V prípade servera nainštalovaného ako </w:t>
      </w:r>
      <w:proofErr w:type="spellStart"/>
      <w:r w:rsidRPr="00FA1432">
        <w:t>core</w:t>
      </w:r>
      <w:proofErr w:type="spellEnd"/>
      <w:r w:rsidRPr="00FA1432">
        <w:t xml:space="preserve"> server môžeme využiť kombináciu klávesových skratiek CTRL+ALT+DELETE, ako bolo spomínané v predchádzajúcej časti. Ďalšou možnosťou je použitie príkazového riadku alebo </w:t>
      </w:r>
      <w:proofErr w:type="spellStart"/>
      <w:r w:rsidR="00FD6F12">
        <w:t>p</w:t>
      </w:r>
      <w:r w:rsidRPr="00FA1432">
        <w:t>owerShell</w:t>
      </w:r>
      <w:proofErr w:type="spellEnd"/>
      <w:r w:rsidRPr="00FA1432">
        <w:t>-u. Tieto možnosti sú dostupné aj na systémoch s grafickým rozhraním</w:t>
      </w:r>
      <w:r w:rsidR="00ED32E4" w:rsidRPr="00A12EE6">
        <w:t xml:space="preserve">. </w:t>
      </w:r>
    </w:p>
    <w:p w14:paraId="60903E43" w14:textId="0E6B680A" w:rsidR="00ED32E4" w:rsidRPr="00A12EE6" w:rsidRDefault="00FA1432" w:rsidP="006C50AE">
      <w:pPr>
        <w:ind w:firstLine="454"/>
        <w:jc w:val="both"/>
      </w:pPr>
      <w:r w:rsidRPr="00FA1432">
        <w:t>Najprv ukážeme, ako zmeniť heslo používateľa pomocou príkazového riadku. Výhodou príkazového riadku je, že ho môžeme spustiť s právami administrátora, aj keď pracujeme pod účtom, ktorý tieto oprávnenia nemá</w:t>
      </w:r>
      <w:r w:rsidR="00CE1AAD" w:rsidRPr="00A12EE6">
        <w:t xml:space="preserve">. </w:t>
      </w:r>
    </w:p>
    <w:p w14:paraId="3108DB23" w14:textId="29A1D224" w:rsidR="00B91965" w:rsidRPr="00A12EE6" w:rsidRDefault="00B91965" w:rsidP="006C50AE">
      <w:pPr>
        <w:pStyle w:val="Odsekzoznamu"/>
        <w:numPr>
          <w:ilvl w:val="0"/>
          <w:numId w:val="5"/>
        </w:numPr>
        <w:ind w:left="454" w:hanging="454"/>
        <w:jc w:val="both"/>
      </w:pPr>
      <w:r w:rsidRPr="00A12EE6">
        <w:t>Pre spustenie príkazového riadk</w:t>
      </w:r>
      <w:r w:rsidR="00C80D88" w:rsidRPr="00A12EE6">
        <w:t>u</w:t>
      </w:r>
      <w:r w:rsidRPr="00A12EE6">
        <w:t xml:space="preserve"> s administrátorský oprávneniami, stlačíme </w:t>
      </w:r>
      <w:r w:rsidR="00DD34C0" w:rsidRPr="00A12EE6">
        <w:t>klávesu</w:t>
      </w:r>
      <w:r w:rsidRPr="00A12EE6">
        <w:t xml:space="preserve"> </w:t>
      </w:r>
      <w:r w:rsidRPr="00FA1432">
        <w:rPr>
          <w:b/>
          <w:bCs/>
          <w:i/>
          <w:iCs/>
          <w:bdr w:val="single" w:sz="8" w:space="0" w:color="auto" w:shadow="1"/>
          <w:shd w:val="clear" w:color="auto" w:fill="D9D9D9" w:themeFill="background1" w:themeFillShade="D9"/>
        </w:rPr>
        <w:t>Windows</w:t>
      </w:r>
      <w:r w:rsidRPr="00A12EE6">
        <w:t xml:space="preserve"> (alebo tiež </w:t>
      </w:r>
      <w:proofErr w:type="spellStart"/>
      <w:r w:rsidRPr="00FA1432">
        <w:rPr>
          <w:b/>
          <w:bCs/>
          <w:i/>
          <w:iCs/>
          <w:bdr w:val="single" w:sz="8" w:space="0" w:color="auto" w:shadow="1"/>
          <w:shd w:val="clear" w:color="auto" w:fill="D9D9D9" w:themeFill="background1" w:themeFillShade="D9"/>
        </w:rPr>
        <w:t>Start</w:t>
      </w:r>
      <w:proofErr w:type="spellEnd"/>
      <w:r w:rsidRPr="00A12EE6">
        <w:t xml:space="preserve">) a napíšeme príkaz </w:t>
      </w:r>
      <w:proofErr w:type="spellStart"/>
      <w:r w:rsidRPr="00A12EE6">
        <w:rPr>
          <w:b/>
          <w:bCs/>
          <w:i/>
          <w:iCs/>
        </w:rPr>
        <w:t>cmd</w:t>
      </w:r>
      <w:proofErr w:type="spellEnd"/>
      <w:r w:rsidRPr="00A12EE6">
        <w:t xml:space="preserve">. Následne klikneme pravým tlačidlom myši na nájdený výraz </w:t>
      </w:r>
      <w:proofErr w:type="spellStart"/>
      <w:r w:rsidRPr="00A12EE6">
        <w:rPr>
          <w:b/>
          <w:bCs/>
          <w:i/>
          <w:iCs/>
        </w:rPr>
        <w:t>Command</w:t>
      </w:r>
      <w:proofErr w:type="spellEnd"/>
      <w:r w:rsidRPr="00A12EE6">
        <w:rPr>
          <w:b/>
          <w:bCs/>
          <w:i/>
          <w:iCs/>
        </w:rPr>
        <w:t xml:space="preserve"> </w:t>
      </w:r>
      <w:proofErr w:type="spellStart"/>
      <w:r w:rsidRPr="00A12EE6">
        <w:rPr>
          <w:b/>
          <w:bCs/>
          <w:i/>
          <w:iCs/>
        </w:rPr>
        <w:t>Promt</w:t>
      </w:r>
      <w:proofErr w:type="spellEnd"/>
      <w:r w:rsidRPr="00A12EE6">
        <w:t xml:space="preserve"> a zvolíme </w:t>
      </w:r>
      <w:r w:rsidRPr="00A12EE6">
        <w:rPr>
          <w:b/>
          <w:bCs/>
          <w:i/>
          <w:iCs/>
        </w:rPr>
        <w:t xml:space="preserve">Run as </w:t>
      </w:r>
      <w:proofErr w:type="spellStart"/>
      <w:r w:rsidRPr="00A12EE6">
        <w:rPr>
          <w:b/>
          <w:bCs/>
          <w:i/>
          <w:iCs/>
        </w:rPr>
        <w:t>administrator</w:t>
      </w:r>
      <w:proofErr w:type="spellEnd"/>
      <w:r w:rsidRPr="00A12EE6">
        <w:t>.</w:t>
      </w:r>
    </w:p>
    <w:p w14:paraId="2EB8C24E" w14:textId="77777777" w:rsidR="00B91965" w:rsidRPr="00A12EE6" w:rsidRDefault="00B91965" w:rsidP="000D36E1">
      <w:pPr>
        <w:keepNext/>
        <w:jc w:val="center"/>
      </w:pPr>
      <w:r w:rsidRPr="00A12EE6">
        <w:rPr>
          <w:noProof/>
          <w:lang w:eastAsia="sk-SK"/>
        </w:rPr>
        <w:drawing>
          <wp:inline distT="0" distB="0" distL="0" distR="0" wp14:anchorId="3F0B4C28" wp14:editId="659E6534">
            <wp:extent cx="2494980" cy="2988000"/>
            <wp:effectExtent l="38100" t="38100" r="95885" b="98425"/>
            <wp:docPr id="826502873"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02873" name="Obrázok 1" descr="Obrázok, na ktorom je text, snímka obrazovky, písmo, softvér&#10;&#10;Automaticky generovaný popis"/>
                    <pic:cNvPicPr/>
                  </pic:nvPicPr>
                  <pic:blipFill>
                    <a:blip r:embed="rId23"/>
                    <a:stretch>
                      <a:fillRect/>
                    </a:stretch>
                  </pic:blipFill>
                  <pic:spPr>
                    <a:xfrm>
                      <a:off x="0" y="0"/>
                      <a:ext cx="2494980" cy="2988000"/>
                    </a:xfrm>
                    <a:prstGeom prst="rect">
                      <a:avLst/>
                    </a:prstGeom>
                    <a:effectLst>
                      <a:outerShdw blurRad="50800" dist="38100" dir="2700000" algn="tl" rotWithShape="0">
                        <a:prstClr val="black">
                          <a:alpha val="40000"/>
                        </a:prstClr>
                      </a:outerShdw>
                    </a:effectLst>
                  </pic:spPr>
                </pic:pic>
              </a:graphicData>
            </a:graphic>
          </wp:inline>
        </w:drawing>
      </w:r>
    </w:p>
    <w:p w14:paraId="30AAEEEE" w14:textId="636A8024" w:rsidR="00B91965" w:rsidRPr="00A12EE6" w:rsidRDefault="00B91965" w:rsidP="000D36E1">
      <w:pPr>
        <w:pStyle w:val="Popis"/>
        <w:jc w:val="center"/>
      </w:pPr>
      <w:bookmarkStart w:id="87" w:name="_Toc182423248"/>
      <w:r w:rsidRPr="00A12EE6">
        <w:t xml:space="preserve">Obr. </w:t>
      </w:r>
      <w:fldSimple w:instr=" STYLEREF 1 \s ">
        <w:r w:rsidR="005418FC">
          <w:rPr>
            <w:noProof/>
          </w:rPr>
          <w:t>2</w:t>
        </w:r>
      </w:fldSimple>
      <w:r w:rsidR="00E37B0B" w:rsidRPr="00A12EE6">
        <w:noBreakHyphen/>
      </w:r>
      <w:fldSimple w:instr=" SEQ Obr. \* ARABIC \s 1 ">
        <w:r w:rsidR="005418FC">
          <w:rPr>
            <w:noProof/>
          </w:rPr>
          <w:t>12</w:t>
        </w:r>
      </w:fldSimple>
      <w:r w:rsidRPr="00A12EE6">
        <w:t xml:space="preserve">. Spustenie </w:t>
      </w:r>
      <w:proofErr w:type="spellStart"/>
      <w:r w:rsidRPr="00A12EE6">
        <w:t>cmd</w:t>
      </w:r>
      <w:proofErr w:type="spellEnd"/>
      <w:r w:rsidRPr="00A12EE6">
        <w:t xml:space="preserve"> s administrátorskými oprávneniami</w:t>
      </w:r>
      <w:bookmarkEnd w:id="87"/>
    </w:p>
    <w:p w14:paraId="0C5071DF" w14:textId="672860E3" w:rsidR="00B91965" w:rsidRPr="00A12EE6" w:rsidRDefault="00B91965" w:rsidP="006C50AE">
      <w:pPr>
        <w:pStyle w:val="Odsekzoznamu"/>
        <w:numPr>
          <w:ilvl w:val="0"/>
          <w:numId w:val="5"/>
        </w:numPr>
        <w:ind w:left="454" w:hanging="454"/>
        <w:jc w:val="both"/>
      </w:pPr>
      <w:r w:rsidRPr="00A12EE6">
        <w:t>Následne sa otvorí okno príkazového riadk</w:t>
      </w:r>
      <w:r w:rsidR="00C80D88" w:rsidRPr="00A12EE6">
        <w:t>u</w:t>
      </w:r>
      <w:r w:rsidRPr="00A12EE6">
        <w:t xml:space="preserve">. Kde napíšeme príkaz </w:t>
      </w:r>
      <w:r w:rsidRPr="00A12EE6">
        <w:rPr>
          <w:b/>
          <w:bCs/>
          <w:i/>
          <w:iCs/>
        </w:rPr>
        <w:t>net user</w:t>
      </w:r>
      <w:r w:rsidRPr="00A12EE6">
        <w:t xml:space="preserve">. Ak za príkaz net user pridáme otáznik zobrazí sa nám pomoc so syntaxou pre daný príkaz. </w:t>
      </w:r>
    </w:p>
    <w:p w14:paraId="3C3EE7DB" w14:textId="6740087A" w:rsidR="00B91965" w:rsidRPr="00A12EE6" w:rsidRDefault="009C177C" w:rsidP="000D36E1">
      <w:pPr>
        <w:keepNext/>
        <w:jc w:val="center"/>
      </w:pPr>
      <w:r w:rsidRPr="00A12EE6">
        <w:rPr>
          <w:noProof/>
          <w:lang w:eastAsia="sk-SK"/>
        </w:rPr>
        <w:lastRenderedPageBreak/>
        <w:drawing>
          <wp:inline distT="0" distB="0" distL="0" distR="0" wp14:anchorId="1E9229DB" wp14:editId="25DE2805">
            <wp:extent cx="5760720" cy="1583055"/>
            <wp:effectExtent l="38100" t="38100" r="87630" b="93345"/>
            <wp:docPr id="213645155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51552" name="Obrázok 1" descr="Obrázok, na ktorom je text, snímka obrazovky, písmo, softvér&#10;&#10;Automaticky generovaný popis"/>
                    <pic:cNvPicPr/>
                  </pic:nvPicPr>
                  <pic:blipFill>
                    <a:blip r:embed="rId24"/>
                    <a:stretch>
                      <a:fillRect/>
                    </a:stretch>
                  </pic:blipFill>
                  <pic:spPr>
                    <a:xfrm>
                      <a:off x="0" y="0"/>
                      <a:ext cx="5760720" cy="1583055"/>
                    </a:xfrm>
                    <a:prstGeom prst="rect">
                      <a:avLst/>
                    </a:prstGeom>
                    <a:effectLst>
                      <a:outerShdw blurRad="50800" dist="38100" dir="2700000" algn="tl" rotWithShape="0">
                        <a:prstClr val="black">
                          <a:alpha val="40000"/>
                        </a:prstClr>
                      </a:outerShdw>
                    </a:effectLst>
                  </pic:spPr>
                </pic:pic>
              </a:graphicData>
            </a:graphic>
          </wp:inline>
        </w:drawing>
      </w:r>
    </w:p>
    <w:p w14:paraId="02C54397" w14:textId="0438A7DE" w:rsidR="00B91965" w:rsidRPr="00A12EE6" w:rsidRDefault="00B91965" w:rsidP="000D36E1">
      <w:pPr>
        <w:pStyle w:val="Popis"/>
        <w:jc w:val="center"/>
      </w:pPr>
      <w:bookmarkStart w:id="88" w:name="_Toc182423249"/>
      <w:r w:rsidRPr="00A12EE6">
        <w:t xml:space="preserve">Obr. </w:t>
      </w:r>
      <w:fldSimple w:instr=" STYLEREF 1 \s ">
        <w:r w:rsidR="005418FC">
          <w:rPr>
            <w:noProof/>
          </w:rPr>
          <w:t>2</w:t>
        </w:r>
      </w:fldSimple>
      <w:r w:rsidR="00E37B0B" w:rsidRPr="00A12EE6">
        <w:noBreakHyphen/>
      </w:r>
      <w:fldSimple w:instr=" SEQ Obr. \* ARABIC \s 1 ">
        <w:r w:rsidR="005418FC">
          <w:rPr>
            <w:noProof/>
          </w:rPr>
          <w:t>13</w:t>
        </w:r>
      </w:fldSimple>
      <w:r w:rsidRPr="00A12EE6">
        <w:t>. Príkazový riadok net user</w:t>
      </w:r>
      <w:bookmarkEnd w:id="88"/>
    </w:p>
    <w:p w14:paraId="113FFA11" w14:textId="0D733A61" w:rsidR="00B91965" w:rsidRPr="00A12EE6" w:rsidRDefault="00B91965" w:rsidP="006C50AE">
      <w:pPr>
        <w:pStyle w:val="Odsekzoznamu"/>
        <w:numPr>
          <w:ilvl w:val="0"/>
          <w:numId w:val="5"/>
        </w:numPr>
        <w:ind w:left="454" w:hanging="454"/>
        <w:jc w:val="both"/>
      </w:pPr>
      <w:r w:rsidRPr="00A12EE6">
        <w:t xml:space="preserve">Keďže chceme zmeniť heslo pre účet </w:t>
      </w:r>
      <w:proofErr w:type="spellStart"/>
      <w:r w:rsidRPr="00A12EE6">
        <w:t>Administrator</w:t>
      </w:r>
      <w:proofErr w:type="spellEnd"/>
      <w:r w:rsidRPr="00A12EE6">
        <w:t xml:space="preserve">, môžeme napísať príkaz </w:t>
      </w:r>
      <w:r w:rsidRPr="00A12EE6">
        <w:rPr>
          <w:b/>
          <w:bCs/>
          <w:i/>
          <w:iCs/>
        </w:rPr>
        <w:t xml:space="preserve">net user </w:t>
      </w:r>
      <w:proofErr w:type="spellStart"/>
      <w:r w:rsidRPr="00A12EE6">
        <w:rPr>
          <w:b/>
          <w:bCs/>
          <w:i/>
          <w:iCs/>
        </w:rPr>
        <w:t>administrator</w:t>
      </w:r>
      <w:proofErr w:type="spellEnd"/>
      <w:r w:rsidRPr="00A12EE6">
        <w:rPr>
          <w:b/>
          <w:bCs/>
          <w:i/>
          <w:iCs/>
        </w:rPr>
        <w:t xml:space="preserve"> *</w:t>
      </w:r>
      <w:r w:rsidRPr="00A12EE6">
        <w:t xml:space="preserve">. </w:t>
      </w:r>
      <w:r w:rsidR="009C177C" w:rsidRPr="00A12EE6">
        <w:t xml:space="preserve">Kde </w:t>
      </w:r>
      <w:proofErr w:type="spellStart"/>
      <w:r w:rsidR="009C177C" w:rsidRPr="00A12EE6">
        <w:t>administrator</w:t>
      </w:r>
      <w:proofErr w:type="spellEnd"/>
      <w:r w:rsidR="009C177C" w:rsidRPr="00A12EE6">
        <w:t xml:space="preserve"> predstavuje používateľa</w:t>
      </w:r>
      <w:r w:rsidR="00FA1432">
        <w:t>,</w:t>
      </w:r>
      <w:r w:rsidR="009C177C" w:rsidRPr="00A12EE6">
        <w:t xml:space="preserve"> ktorému chceme meniť heslo a znak * zabezpečí, že nás systém vyzve na zadanie nového hesla. Heslo sa musí zadávať dva krát. Upozorňujeme, že heslo sa nezobrazuje pri písaní do príkazového riadk</w:t>
      </w:r>
      <w:r w:rsidR="00C80D88" w:rsidRPr="00A12EE6">
        <w:t>u</w:t>
      </w:r>
      <w:r w:rsidR="009C177C" w:rsidRPr="00A12EE6">
        <w:t>. Windows nerozlišuje v používateľských menách veľké a malé písmená</w:t>
      </w:r>
      <w:r w:rsidR="00FA1432">
        <w:t>,</w:t>
      </w:r>
      <w:r w:rsidR="009C177C" w:rsidRPr="00A12EE6">
        <w:t xml:space="preserve"> preto sme nemuseli uvádzať používateľský účet s veľkým </w:t>
      </w:r>
      <w:r w:rsidR="00465B38" w:rsidRPr="00A12EE6">
        <w:t xml:space="preserve">písmenom </w:t>
      </w:r>
      <w:r w:rsidR="009C177C" w:rsidRPr="00A12EE6">
        <w:t>A.</w:t>
      </w:r>
    </w:p>
    <w:p w14:paraId="3E572A3E" w14:textId="77777777" w:rsidR="009C177C" w:rsidRPr="00A12EE6" w:rsidRDefault="009C177C" w:rsidP="00DD34C0">
      <w:pPr>
        <w:keepNext/>
        <w:jc w:val="center"/>
      </w:pPr>
      <w:r w:rsidRPr="00A12EE6">
        <w:rPr>
          <w:noProof/>
          <w:lang w:eastAsia="sk-SK"/>
        </w:rPr>
        <w:drawing>
          <wp:inline distT="0" distB="0" distL="0" distR="0" wp14:anchorId="47A1A446" wp14:editId="0237F667">
            <wp:extent cx="5760720" cy="1206500"/>
            <wp:effectExtent l="38100" t="38100" r="87630" b="88900"/>
            <wp:docPr id="123111190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11906" name=""/>
                    <pic:cNvPicPr/>
                  </pic:nvPicPr>
                  <pic:blipFill>
                    <a:blip r:embed="rId25"/>
                    <a:stretch>
                      <a:fillRect/>
                    </a:stretch>
                  </pic:blipFill>
                  <pic:spPr>
                    <a:xfrm>
                      <a:off x="0" y="0"/>
                      <a:ext cx="5760720" cy="1206500"/>
                    </a:xfrm>
                    <a:prstGeom prst="rect">
                      <a:avLst/>
                    </a:prstGeom>
                    <a:effectLst>
                      <a:outerShdw blurRad="50800" dist="38100" dir="2700000" algn="tl" rotWithShape="0">
                        <a:prstClr val="black">
                          <a:alpha val="40000"/>
                        </a:prstClr>
                      </a:outerShdw>
                    </a:effectLst>
                  </pic:spPr>
                </pic:pic>
              </a:graphicData>
            </a:graphic>
          </wp:inline>
        </w:drawing>
      </w:r>
    </w:p>
    <w:p w14:paraId="300C6C96" w14:textId="546BCB92" w:rsidR="009C177C" w:rsidRPr="00A12EE6" w:rsidRDefault="009C177C" w:rsidP="009C177C">
      <w:pPr>
        <w:pStyle w:val="Popis"/>
        <w:jc w:val="center"/>
      </w:pPr>
      <w:bookmarkStart w:id="89" w:name="_Toc182423250"/>
      <w:r w:rsidRPr="00A12EE6">
        <w:t xml:space="preserve">Obr. </w:t>
      </w:r>
      <w:fldSimple w:instr=" STYLEREF 1 \s ">
        <w:r w:rsidR="005418FC">
          <w:rPr>
            <w:noProof/>
          </w:rPr>
          <w:t>2</w:t>
        </w:r>
      </w:fldSimple>
      <w:r w:rsidR="00E37B0B" w:rsidRPr="00A12EE6">
        <w:noBreakHyphen/>
      </w:r>
      <w:fldSimple w:instr=" SEQ Obr. \* ARABIC \s 1 ">
        <w:r w:rsidR="005418FC">
          <w:rPr>
            <w:noProof/>
          </w:rPr>
          <w:t>14</w:t>
        </w:r>
      </w:fldSimple>
      <w:r w:rsidRPr="00A12EE6">
        <w:t>. Zmena hesla s pomocou *</w:t>
      </w:r>
      <w:bookmarkEnd w:id="89"/>
    </w:p>
    <w:p w14:paraId="144F1563" w14:textId="2680BC90" w:rsidR="009C177C" w:rsidRPr="00A12EE6" w:rsidRDefault="009C177C" w:rsidP="006C50AE">
      <w:pPr>
        <w:ind w:firstLine="454"/>
        <w:jc w:val="both"/>
      </w:pPr>
      <w:r w:rsidRPr="00A12EE6">
        <w:t>V</w:t>
      </w:r>
      <w:r w:rsidR="00FA1432">
        <w:t> </w:t>
      </w:r>
      <w:r w:rsidRPr="00A12EE6">
        <w:t>prípade</w:t>
      </w:r>
      <w:r w:rsidR="00FA1432">
        <w:t>,</w:t>
      </w:r>
      <w:r w:rsidRPr="00A12EE6">
        <w:t xml:space="preserve"> ak chce</w:t>
      </w:r>
      <w:r w:rsidR="00FA1432">
        <w:t>m</w:t>
      </w:r>
      <w:r w:rsidRPr="00A12EE6">
        <w:t>e aby bolo heslo viditeľné v príkazovom riadk</w:t>
      </w:r>
      <w:r w:rsidR="00C80D88" w:rsidRPr="00A12EE6">
        <w:t>u</w:t>
      </w:r>
      <w:r w:rsidRPr="00A12EE6">
        <w:t xml:space="preserve"> (z bezpečnostných dôvodnou sa to neodporúča)</w:t>
      </w:r>
      <w:r w:rsidR="00FA1432">
        <w:t>,</w:t>
      </w:r>
      <w:r w:rsidRPr="00A12EE6">
        <w:t xml:space="preserve"> môže</w:t>
      </w:r>
      <w:r w:rsidR="00FA1432">
        <w:t>m</w:t>
      </w:r>
      <w:r w:rsidRPr="00A12EE6">
        <w:t xml:space="preserve">e použiť príkaz </w:t>
      </w:r>
      <w:r w:rsidRPr="00A12EE6">
        <w:rPr>
          <w:b/>
          <w:bCs/>
          <w:i/>
          <w:iCs/>
        </w:rPr>
        <w:t xml:space="preserve">net user </w:t>
      </w:r>
      <w:proofErr w:type="spellStart"/>
      <w:r w:rsidRPr="00A12EE6">
        <w:rPr>
          <w:b/>
          <w:bCs/>
          <w:i/>
          <w:iCs/>
        </w:rPr>
        <w:t>administrator</w:t>
      </w:r>
      <w:proofErr w:type="spellEnd"/>
      <w:r w:rsidRPr="00A12EE6">
        <w:rPr>
          <w:b/>
          <w:bCs/>
          <w:i/>
          <w:iCs/>
        </w:rPr>
        <w:t xml:space="preserve"> heslo</w:t>
      </w:r>
      <w:r w:rsidRPr="00A12EE6">
        <w:t xml:space="preserve">. Kde </w:t>
      </w:r>
      <w:proofErr w:type="spellStart"/>
      <w:r w:rsidRPr="00A12EE6">
        <w:t>administrator</w:t>
      </w:r>
      <w:proofErr w:type="spellEnd"/>
      <w:r w:rsidRPr="00A12EE6">
        <w:t xml:space="preserve"> je názov účtu a heslo je </w:t>
      </w:r>
      <w:r w:rsidR="00FA1432">
        <w:t>n</w:t>
      </w:r>
      <w:r w:rsidRPr="00A12EE6">
        <w:t xml:space="preserve">ami zadané heslo (v tomto prípade heslo). Po </w:t>
      </w:r>
      <w:proofErr w:type="spellStart"/>
      <w:r w:rsidRPr="00A12EE6">
        <w:t>odkliknutí</w:t>
      </w:r>
      <w:proofErr w:type="spellEnd"/>
      <w:r w:rsidRPr="00A12EE6">
        <w:t xml:space="preserve"> sa zobrazí hlásenie o úspešnej zmene hesla</w:t>
      </w:r>
      <w:r w:rsidR="009F38B5" w:rsidRPr="00A12EE6">
        <w:t xml:space="preserve"> </w:t>
      </w:r>
      <w:proofErr w:type="spellStart"/>
      <w:r w:rsidR="009F38B5" w:rsidRPr="00A12EE6">
        <w:t>The</w:t>
      </w:r>
      <w:proofErr w:type="spellEnd"/>
      <w:r w:rsidR="009F38B5" w:rsidRPr="00A12EE6">
        <w:t xml:space="preserve"> </w:t>
      </w:r>
      <w:proofErr w:type="spellStart"/>
      <w:r w:rsidR="009F38B5" w:rsidRPr="00A12EE6">
        <w:t>command</w:t>
      </w:r>
      <w:proofErr w:type="spellEnd"/>
      <w:r w:rsidR="009F38B5" w:rsidRPr="00A12EE6">
        <w:t xml:space="preserve"> </w:t>
      </w:r>
      <w:proofErr w:type="spellStart"/>
      <w:r w:rsidR="009F38B5" w:rsidRPr="00A12EE6">
        <w:t>completed</w:t>
      </w:r>
      <w:proofErr w:type="spellEnd"/>
      <w:r w:rsidR="009F38B5" w:rsidRPr="00A12EE6">
        <w:t xml:space="preserve"> </w:t>
      </w:r>
      <w:proofErr w:type="spellStart"/>
      <w:r w:rsidR="009F38B5" w:rsidRPr="00A12EE6">
        <w:t>successfully</w:t>
      </w:r>
      <w:proofErr w:type="spellEnd"/>
      <w:r w:rsidRPr="00A12EE6">
        <w:t>.</w:t>
      </w:r>
    </w:p>
    <w:p w14:paraId="7809D83A" w14:textId="5BDA18D5" w:rsidR="009C177C" w:rsidRPr="00A12EE6" w:rsidRDefault="009C177C" w:rsidP="006C50AE">
      <w:pPr>
        <w:ind w:firstLine="454"/>
        <w:jc w:val="both"/>
      </w:pPr>
      <w:r w:rsidRPr="00A12EE6">
        <w:t>V</w:t>
      </w:r>
      <w:r w:rsidR="00FA1432">
        <w:t> </w:t>
      </w:r>
      <w:r w:rsidRPr="00A12EE6">
        <w:t>prípade</w:t>
      </w:r>
      <w:r w:rsidR="00FA1432">
        <w:t>,</w:t>
      </w:r>
      <w:r w:rsidRPr="00A12EE6">
        <w:t xml:space="preserve"> ak by s</w:t>
      </w:r>
      <w:r w:rsidR="00FA1432">
        <w:t>m</w:t>
      </w:r>
      <w:r w:rsidRPr="00A12EE6">
        <w:t>e chceli meniť heslo účtu</w:t>
      </w:r>
      <w:r w:rsidR="00FA1432">
        <w:t>,</w:t>
      </w:r>
      <w:r w:rsidRPr="00A12EE6">
        <w:t xml:space="preserve"> ktorý sa skladá z viacerých samostatných slov musí</w:t>
      </w:r>
      <w:r w:rsidR="00FA1432">
        <w:t>m</w:t>
      </w:r>
      <w:r w:rsidRPr="00A12EE6">
        <w:t xml:space="preserve">e použiť úvodzovky hore. Napríklad </w:t>
      </w:r>
      <w:r w:rsidRPr="00A12EE6">
        <w:rPr>
          <w:b/>
          <w:bCs/>
          <w:i/>
          <w:iCs/>
        </w:rPr>
        <w:t xml:space="preserve">net user </w:t>
      </w:r>
      <w:r w:rsidR="00902A28" w:rsidRPr="00A12EE6">
        <w:rPr>
          <w:b/>
          <w:bCs/>
          <w:i/>
          <w:iCs/>
        </w:rPr>
        <w:t>"</w:t>
      </w:r>
      <w:proofErr w:type="spellStart"/>
      <w:r w:rsidRPr="00A12EE6">
        <w:rPr>
          <w:b/>
          <w:bCs/>
          <w:i/>
          <w:iCs/>
        </w:rPr>
        <w:t>local</w:t>
      </w:r>
      <w:proofErr w:type="spellEnd"/>
      <w:r w:rsidRPr="00A12EE6">
        <w:rPr>
          <w:b/>
          <w:bCs/>
          <w:i/>
          <w:iCs/>
        </w:rPr>
        <w:t xml:space="preserve"> admin</w:t>
      </w:r>
      <w:r w:rsidR="00902A28" w:rsidRPr="00A12EE6">
        <w:rPr>
          <w:b/>
          <w:bCs/>
          <w:i/>
          <w:iCs/>
        </w:rPr>
        <w:t>"</w:t>
      </w:r>
      <w:r w:rsidRPr="00A12EE6">
        <w:rPr>
          <w:b/>
          <w:bCs/>
          <w:i/>
          <w:iCs/>
        </w:rPr>
        <w:t xml:space="preserve"> </w:t>
      </w:r>
      <w:r w:rsidR="009F38B5" w:rsidRPr="00A12EE6">
        <w:rPr>
          <w:b/>
          <w:bCs/>
          <w:i/>
          <w:iCs/>
        </w:rPr>
        <w:t>heslo</w:t>
      </w:r>
      <w:r w:rsidR="009F38B5" w:rsidRPr="00A12EE6">
        <w:t>.</w:t>
      </w:r>
    </w:p>
    <w:p w14:paraId="11CA8254" w14:textId="03EDAC98" w:rsidR="009C177C" w:rsidRPr="00A12EE6" w:rsidRDefault="009F38B5" w:rsidP="006C50AE">
      <w:pPr>
        <w:pStyle w:val="Odsekzoznamu"/>
        <w:numPr>
          <w:ilvl w:val="0"/>
          <w:numId w:val="5"/>
        </w:numPr>
        <w:ind w:left="454" w:hanging="454"/>
        <w:jc w:val="both"/>
      </w:pPr>
      <w:r w:rsidRPr="00A12EE6">
        <w:t>Pre zobrazenie informácii o účte, ktoré potrebujeme skontrolovať</w:t>
      </w:r>
      <w:r w:rsidR="00FA1432">
        <w:t>,</w:t>
      </w:r>
      <w:r w:rsidRPr="00A12EE6">
        <w:t xml:space="preserve"> môžeme použiť rovnaký príkaz ako pri zmene hesla</w:t>
      </w:r>
      <w:r w:rsidR="00FA1432">
        <w:t>,</w:t>
      </w:r>
      <w:r w:rsidRPr="00A12EE6">
        <w:t xml:space="preserve"> ale nenapíšeme nič za používateľským účtom. Napríklad </w:t>
      </w:r>
      <w:r w:rsidRPr="00A12EE6">
        <w:rPr>
          <w:b/>
          <w:bCs/>
          <w:i/>
          <w:iCs/>
        </w:rPr>
        <w:t xml:space="preserve">net user </w:t>
      </w:r>
      <w:proofErr w:type="spellStart"/>
      <w:r w:rsidRPr="00A12EE6">
        <w:rPr>
          <w:b/>
          <w:bCs/>
          <w:i/>
          <w:iCs/>
        </w:rPr>
        <w:t>administrator</w:t>
      </w:r>
      <w:proofErr w:type="spellEnd"/>
      <w:r w:rsidRPr="00A12EE6">
        <w:t>.</w:t>
      </w:r>
    </w:p>
    <w:p w14:paraId="402B0F89" w14:textId="77777777" w:rsidR="009F38B5" w:rsidRPr="00A12EE6" w:rsidRDefault="009F38B5" w:rsidP="000D36E1">
      <w:pPr>
        <w:keepNext/>
        <w:jc w:val="center"/>
      </w:pPr>
      <w:r w:rsidRPr="00A12EE6">
        <w:rPr>
          <w:noProof/>
          <w:lang w:eastAsia="sk-SK"/>
        </w:rPr>
        <w:lastRenderedPageBreak/>
        <w:drawing>
          <wp:inline distT="0" distB="0" distL="0" distR="0" wp14:anchorId="5C5CD05A" wp14:editId="416451C4">
            <wp:extent cx="5760720" cy="3188335"/>
            <wp:effectExtent l="38100" t="38100" r="87630" b="88265"/>
            <wp:docPr id="156478324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83242" name="Obrázok 1" descr="Obrázok, na ktorom je text, snímka obrazovky, písmo, softvér&#10;&#10;Automaticky generovaný popis"/>
                    <pic:cNvPicPr/>
                  </pic:nvPicPr>
                  <pic:blipFill>
                    <a:blip r:embed="rId26"/>
                    <a:stretch>
                      <a:fillRect/>
                    </a:stretch>
                  </pic:blipFill>
                  <pic:spPr>
                    <a:xfrm>
                      <a:off x="0" y="0"/>
                      <a:ext cx="5760720" cy="3188335"/>
                    </a:xfrm>
                    <a:prstGeom prst="rect">
                      <a:avLst/>
                    </a:prstGeom>
                    <a:effectLst>
                      <a:outerShdw blurRad="50800" dist="38100" dir="2700000" algn="tl" rotWithShape="0">
                        <a:prstClr val="black">
                          <a:alpha val="40000"/>
                        </a:prstClr>
                      </a:outerShdw>
                    </a:effectLst>
                  </pic:spPr>
                </pic:pic>
              </a:graphicData>
            </a:graphic>
          </wp:inline>
        </w:drawing>
      </w:r>
    </w:p>
    <w:p w14:paraId="2B0DEBE1" w14:textId="5B81208D" w:rsidR="009F38B5" w:rsidRPr="00A12EE6" w:rsidRDefault="009F38B5" w:rsidP="000D36E1">
      <w:pPr>
        <w:pStyle w:val="Popis"/>
        <w:jc w:val="center"/>
      </w:pPr>
      <w:bookmarkStart w:id="90" w:name="_Toc182423251"/>
      <w:r w:rsidRPr="00A12EE6">
        <w:t xml:space="preserve">Obr. </w:t>
      </w:r>
      <w:fldSimple w:instr=" STYLEREF 1 \s ">
        <w:r w:rsidR="005418FC">
          <w:rPr>
            <w:noProof/>
          </w:rPr>
          <w:t>2</w:t>
        </w:r>
      </w:fldSimple>
      <w:r w:rsidR="00E37B0B" w:rsidRPr="00A12EE6">
        <w:noBreakHyphen/>
      </w:r>
      <w:fldSimple w:instr=" SEQ Obr. \* ARABIC \s 1 ">
        <w:r w:rsidR="005418FC">
          <w:rPr>
            <w:noProof/>
          </w:rPr>
          <w:t>15</w:t>
        </w:r>
      </w:fldSimple>
      <w:r w:rsidRPr="00A12EE6">
        <w:t>. Zobrazenie vlastností účtu</w:t>
      </w:r>
      <w:bookmarkEnd w:id="90"/>
    </w:p>
    <w:p w14:paraId="37345C24" w14:textId="0F9E7998" w:rsidR="009F38B5" w:rsidRPr="00A12EE6" w:rsidRDefault="00060CDD" w:rsidP="006C50AE">
      <w:pPr>
        <w:pStyle w:val="Odsekzoznamu"/>
        <w:numPr>
          <w:ilvl w:val="0"/>
          <w:numId w:val="5"/>
        </w:numPr>
        <w:ind w:left="454" w:hanging="454"/>
        <w:jc w:val="both"/>
      </w:pPr>
      <w:r w:rsidRPr="00A12EE6">
        <w:t xml:space="preserve">Zmeny parametrov účtu je možné vykonať pomocou prepínačov príkazu net user. Aké prepínače je možné použiť sa dozvieme použitím príkazu </w:t>
      </w:r>
      <w:r w:rsidRPr="00A12EE6">
        <w:rPr>
          <w:b/>
          <w:bCs/>
          <w:i/>
          <w:iCs/>
        </w:rPr>
        <w:t xml:space="preserve">net </w:t>
      </w:r>
      <w:proofErr w:type="spellStart"/>
      <w:r w:rsidRPr="00A12EE6">
        <w:rPr>
          <w:b/>
          <w:bCs/>
          <w:i/>
          <w:iCs/>
        </w:rPr>
        <w:t>help</w:t>
      </w:r>
      <w:proofErr w:type="spellEnd"/>
      <w:r w:rsidRPr="00A12EE6">
        <w:rPr>
          <w:b/>
          <w:bCs/>
          <w:i/>
          <w:iCs/>
        </w:rPr>
        <w:t xml:space="preserve"> user</w:t>
      </w:r>
      <w:r w:rsidRPr="00A12EE6">
        <w:t>. Bližšie vysvetlenie nie je cieľom týchto skrípt.</w:t>
      </w:r>
    </w:p>
    <w:p w14:paraId="76D5DA46" w14:textId="2946B959" w:rsidR="005C34C3" w:rsidRPr="00A12EE6" w:rsidRDefault="00DD34C0" w:rsidP="006C50AE">
      <w:pPr>
        <w:ind w:firstLine="454"/>
        <w:jc w:val="both"/>
      </w:pPr>
      <w:r w:rsidRPr="00A12EE6">
        <w:t>Teraz ukážeme</w:t>
      </w:r>
      <w:r w:rsidR="00FA1432">
        <w:t>,</w:t>
      </w:r>
      <w:r w:rsidRPr="00A12EE6">
        <w:t xml:space="preserve"> ako zmeniť heslo pomocou </w:t>
      </w:r>
      <w:proofErr w:type="spellStart"/>
      <w:r w:rsidR="00FD6F12">
        <w:t>p</w:t>
      </w:r>
      <w:r w:rsidRPr="00A12EE6">
        <w:t>owershell</w:t>
      </w:r>
      <w:proofErr w:type="spellEnd"/>
      <w:r w:rsidRPr="00A12EE6">
        <w:t xml:space="preserve">-u. </w:t>
      </w:r>
      <w:proofErr w:type="spellStart"/>
      <w:r w:rsidRPr="00A12EE6">
        <w:t>Powershell</w:t>
      </w:r>
      <w:proofErr w:type="spellEnd"/>
      <w:r w:rsidRPr="00A12EE6">
        <w:t xml:space="preserve"> sa dá spustiť ako príkazový riadok s administrátorskými oprávneniami. Postup je rovnaký ako pre príkazový riadok. Po stlačení klávesy </w:t>
      </w:r>
      <w:r w:rsidRPr="00FA1432">
        <w:rPr>
          <w:b/>
          <w:bCs/>
          <w:i/>
          <w:iCs/>
          <w:bdr w:val="single" w:sz="8" w:space="0" w:color="auto" w:shadow="1"/>
          <w:shd w:val="clear" w:color="auto" w:fill="D9D9D9" w:themeFill="background1" w:themeFillShade="D9"/>
        </w:rPr>
        <w:t>Windows</w:t>
      </w:r>
      <w:r w:rsidRPr="00A12EE6">
        <w:t xml:space="preserve">, začneme písať slovo </w:t>
      </w:r>
      <w:proofErr w:type="spellStart"/>
      <w:r w:rsidRPr="00A12EE6">
        <w:rPr>
          <w:b/>
          <w:bCs/>
          <w:i/>
          <w:iCs/>
        </w:rPr>
        <w:t>powershell</w:t>
      </w:r>
      <w:proofErr w:type="spellEnd"/>
      <w:r w:rsidRPr="00A12EE6">
        <w:t xml:space="preserve">. Po nájdení ponuky </w:t>
      </w:r>
      <w:r w:rsidRPr="00A12EE6">
        <w:rPr>
          <w:b/>
          <w:bCs/>
          <w:i/>
          <w:iCs/>
        </w:rPr>
        <w:t xml:space="preserve">Windows </w:t>
      </w:r>
      <w:proofErr w:type="spellStart"/>
      <w:r w:rsidRPr="00A12EE6">
        <w:rPr>
          <w:b/>
          <w:bCs/>
          <w:i/>
          <w:iCs/>
        </w:rPr>
        <w:t>PowerShell</w:t>
      </w:r>
      <w:proofErr w:type="spellEnd"/>
      <w:r w:rsidRPr="00A12EE6">
        <w:t xml:space="preserve"> klikneme pravým tlačidlom myši na názov a zvolíme </w:t>
      </w:r>
      <w:r w:rsidRPr="00A12EE6">
        <w:rPr>
          <w:b/>
          <w:bCs/>
          <w:i/>
          <w:iCs/>
        </w:rPr>
        <w:t xml:space="preserve">Run as </w:t>
      </w:r>
      <w:proofErr w:type="spellStart"/>
      <w:r w:rsidRPr="00A12EE6">
        <w:rPr>
          <w:b/>
          <w:bCs/>
          <w:i/>
          <w:iCs/>
        </w:rPr>
        <w:t>administrator</w:t>
      </w:r>
      <w:proofErr w:type="spellEnd"/>
      <w:r w:rsidRPr="00A12EE6">
        <w:t>. Následne je postup na zmenu hesla trochu programátorský.</w:t>
      </w:r>
      <w:r w:rsidR="000263CF" w:rsidRPr="00A12EE6">
        <w:t xml:space="preserve"> Treba však poznamenať, že moduly Get-</w:t>
      </w:r>
      <w:proofErr w:type="spellStart"/>
      <w:r w:rsidR="000263CF" w:rsidRPr="00A12EE6">
        <w:t>LocalUser</w:t>
      </w:r>
      <w:proofErr w:type="spellEnd"/>
      <w:r w:rsidR="000263CF" w:rsidRPr="00A12EE6">
        <w:t xml:space="preserve"> a Set-</w:t>
      </w:r>
      <w:proofErr w:type="spellStart"/>
      <w:r w:rsidR="000263CF" w:rsidRPr="00A12EE6">
        <w:t>LocalUser</w:t>
      </w:r>
      <w:proofErr w:type="spellEnd"/>
      <w:r w:rsidR="000263CF" w:rsidRPr="00A12EE6">
        <w:t>, ktoré sa v tomto postupe používajú sú dostupné až od verzie Windows Server 2016 a teda pre Windows Server 2012 sa nedá tento postup použiť.</w:t>
      </w:r>
    </w:p>
    <w:p w14:paraId="580CFC19" w14:textId="2792C8EB" w:rsidR="00DD34C0" w:rsidRPr="00A12EE6" w:rsidRDefault="00DD34C0" w:rsidP="006C50AE">
      <w:pPr>
        <w:pStyle w:val="Odsekzoznamu"/>
        <w:numPr>
          <w:ilvl w:val="0"/>
          <w:numId w:val="6"/>
        </w:numPr>
        <w:ind w:left="454" w:hanging="454"/>
        <w:jc w:val="both"/>
      </w:pPr>
      <w:r w:rsidRPr="00A12EE6">
        <w:t xml:space="preserve">Najskôr definujeme premennú </w:t>
      </w:r>
      <w:proofErr w:type="spellStart"/>
      <w:r w:rsidRPr="00A12EE6">
        <w:rPr>
          <w:b/>
          <w:bCs/>
          <w:i/>
          <w:iCs/>
        </w:rPr>
        <w:t>Password</w:t>
      </w:r>
      <w:proofErr w:type="spellEnd"/>
      <w:r w:rsidRPr="00A12EE6">
        <w:t xml:space="preserve"> do ktorej vložíme naše heslo. Pre príklad budeme používať heslo </w:t>
      </w:r>
      <w:proofErr w:type="spellStart"/>
      <w:r w:rsidRPr="00A12EE6">
        <w:rPr>
          <w:b/>
          <w:bCs/>
          <w:i/>
          <w:iCs/>
        </w:rPr>
        <w:t>heslo</w:t>
      </w:r>
      <w:proofErr w:type="spellEnd"/>
      <w:r w:rsidRPr="00A12EE6">
        <w:t xml:space="preserve">. Napíšeme teda príkaz </w:t>
      </w:r>
      <w:r w:rsidRPr="00A12EE6">
        <w:rPr>
          <w:b/>
          <w:bCs/>
          <w:i/>
          <w:iCs/>
        </w:rPr>
        <w:t>$</w:t>
      </w:r>
      <w:proofErr w:type="spellStart"/>
      <w:r w:rsidRPr="00A12EE6">
        <w:rPr>
          <w:b/>
          <w:bCs/>
          <w:i/>
          <w:iCs/>
        </w:rPr>
        <w:t>Password</w:t>
      </w:r>
      <w:proofErr w:type="spellEnd"/>
      <w:r w:rsidRPr="00A12EE6">
        <w:rPr>
          <w:b/>
          <w:bCs/>
          <w:i/>
          <w:iCs/>
        </w:rPr>
        <w:t>=</w:t>
      </w:r>
      <w:proofErr w:type="spellStart"/>
      <w:r w:rsidRPr="00A12EE6">
        <w:rPr>
          <w:b/>
          <w:bCs/>
          <w:i/>
          <w:iCs/>
        </w:rPr>
        <w:t>Read-Host</w:t>
      </w:r>
      <w:proofErr w:type="spellEnd"/>
      <w:r w:rsidRPr="00A12EE6">
        <w:rPr>
          <w:b/>
          <w:bCs/>
          <w:i/>
          <w:iCs/>
        </w:rPr>
        <w:t xml:space="preserve"> </w:t>
      </w:r>
      <w:r w:rsidR="00902A28" w:rsidRPr="00A12EE6">
        <w:rPr>
          <w:b/>
          <w:bCs/>
          <w:i/>
          <w:iCs/>
        </w:rPr>
        <w:t>"</w:t>
      </w:r>
      <w:proofErr w:type="spellStart"/>
      <w:r w:rsidR="002B57DD" w:rsidRPr="00A12EE6">
        <w:rPr>
          <w:b/>
          <w:bCs/>
          <w:i/>
          <w:iCs/>
        </w:rPr>
        <w:t>Vloz</w:t>
      </w:r>
      <w:proofErr w:type="spellEnd"/>
      <w:r w:rsidR="002B57DD" w:rsidRPr="00A12EE6">
        <w:rPr>
          <w:b/>
          <w:bCs/>
          <w:i/>
          <w:iCs/>
        </w:rPr>
        <w:t xml:space="preserve"> heslo</w:t>
      </w:r>
      <w:r w:rsidR="00902A28" w:rsidRPr="00A12EE6">
        <w:rPr>
          <w:b/>
          <w:bCs/>
          <w:i/>
          <w:iCs/>
        </w:rPr>
        <w:t>"</w:t>
      </w:r>
      <w:r w:rsidRPr="00A12EE6">
        <w:rPr>
          <w:b/>
          <w:bCs/>
          <w:i/>
          <w:iCs/>
        </w:rPr>
        <w:t xml:space="preserve"> </w:t>
      </w:r>
      <w:r w:rsidR="000D36E1">
        <w:rPr>
          <w:b/>
          <w:bCs/>
          <w:i/>
          <w:iCs/>
        </w:rPr>
        <w:t>- </w:t>
      </w:r>
      <w:proofErr w:type="spellStart"/>
      <w:r w:rsidRPr="00A12EE6">
        <w:rPr>
          <w:b/>
          <w:bCs/>
          <w:i/>
          <w:iCs/>
        </w:rPr>
        <w:t>AsSecureString</w:t>
      </w:r>
      <w:proofErr w:type="spellEnd"/>
      <w:r w:rsidRPr="00A12EE6">
        <w:t xml:space="preserve">. Premenná </w:t>
      </w:r>
      <w:proofErr w:type="spellStart"/>
      <w:r w:rsidRPr="00A12EE6">
        <w:t>Password</w:t>
      </w:r>
      <w:proofErr w:type="spellEnd"/>
      <w:r w:rsidRPr="00A12EE6">
        <w:t xml:space="preserve"> sa môže volať aj inak.</w:t>
      </w:r>
      <w:r w:rsidR="002B57DD" w:rsidRPr="00A12EE6">
        <w:t xml:space="preserve"> Nasledujúci príkaz do premennej </w:t>
      </w:r>
      <w:proofErr w:type="spellStart"/>
      <w:r w:rsidR="002B57DD" w:rsidRPr="00A12EE6">
        <w:t>Password</w:t>
      </w:r>
      <w:proofErr w:type="spellEnd"/>
      <w:r w:rsidR="002B57DD" w:rsidRPr="00A12EE6">
        <w:t xml:space="preserve"> uloží heslo</w:t>
      </w:r>
      <w:r w:rsidR="00FA1432">
        <w:t>,</w:t>
      </w:r>
      <w:r w:rsidR="002B57DD" w:rsidRPr="00A12EE6">
        <w:t xml:space="preserve"> ktoré zadáme po výzve v konzole. Príkaz alebo po správnosti </w:t>
      </w:r>
      <w:proofErr w:type="spellStart"/>
      <w:r w:rsidR="002B57DD" w:rsidRPr="00A12EE6">
        <w:t>cmdlet</w:t>
      </w:r>
      <w:proofErr w:type="spellEnd"/>
      <w:r w:rsidR="00D4213F" w:rsidRPr="00A12EE6">
        <w:t xml:space="preserve"> </w:t>
      </w:r>
      <w:proofErr w:type="spellStart"/>
      <w:r w:rsidR="002B57DD" w:rsidRPr="00A12EE6">
        <w:t>Read-Host</w:t>
      </w:r>
      <w:proofErr w:type="spellEnd"/>
      <w:r w:rsidR="002B57DD" w:rsidRPr="00A12EE6">
        <w:t xml:space="preserve"> zabezpečí načítanie textu zadaného používateľom. Text v úvodzovkách je len popis</w:t>
      </w:r>
      <w:r w:rsidR="00FA1432">
        <w:t>,</w:t>
      </w:r>
      <w:r w:rsidR="002B57DD" w:rsidRPr="00A12EE6">
        <w:t xml:space="preserve"> aby používateľ vedel čo sa od neho </w:t>
      </w:r>
      <w:r w:rsidR="00FA1432">
        <w:t>očakáva</w:t>
      </w:r>
      <w:r w:rsidR="002B57DD" w:rsidRPr="00A12EE6">
        <w:t xml:space="preserve">. Parameter </w:t>
      </w:r>
      <w:proofErr w:type="spellStart"/>
      <w:r w:rsidR="002B57DD" w:rsidRPr="00A12EE6">
        <w:t>AsSecureString</w:t>
      </w:r>
      <w:proofErr w:type="spellEnd"/>
      <w:r w:rsidR="002B57DD" w:rsidRPr="00A12EE6">
        <w:t xml:space="preserve"> zabezpečí</w:t>
      </w:r>
      <w:r w:rsidR="00FA1432">
        <w:t>,</w:t>
      </w:r>
      <w:r w:rsidR="002B57DD" w:rsidRPr="00A12EE6">
        <w:t xml:space="preserve"> aby sa zadávané heslo zobrazovalo ako postupnosť znakov *.</w:t>
      </w:r>
      <w:r w:rsidR="005851CB" w:rsidRPr="00A12EE6">
        <w:t xml:space="preserve"> Je to odporúčané použite zadávania akýchkoľvek hesiel do skriptov.</w:t>
      </w:r>
    </w:p>
    <w:p w14:paraId="3915ED67" w14:textId="77777777" w:rsidR="002B57DD" w:rsidRPr="00A12EE6" w:rsidRDefault="002B57DD" w:rsidP="000D36E1">
      <w:pPr>
        <w:keepNext/>
        <w:jc w:val="center"/>
      </w:pPr>
      <w:r w:rsidRPr="00A12EE6">
        <w:rPr>
          <w:noProof/>
          <w:lang w:eastAsia="sk-SK"/>
        </w:rPr>
        <w:drawing>
          <wp:inline distT="0" distB="0" distL="0" distR="0" wp14:anchorId="706C5524" wp14:editId="444204EA">
            <wp:extent cx="5760720" cy="661670"/>
            <wp:effectExtent l="38100" t="38100" r="87630" b="100330"/>
            <wp:docPr id="61640801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8014" name="Obrázok 1" descr="Obrázok, na ktorom je text, snímka obrazovky, písmo&#10;&#10;Automaticky generovaný popis"/>
                    <pic:cNvPicPr/>
                  </pic:nvPicPr>
                  <pic:blipFill>
                    <a:blip r:embed="rId27"/>
                    <a:stretch>
                      <a:fillRect/>
                    </a:stretch>
                  </pic:blipFill>
                  <pic:spPr>
                    <a:xfrm>
                      <a:off x="0" y="0"/>
                      <a:ext cx="5760720" cy="661670"/>
                    </a:xfrm>
                    <a:prstGeom prst="rect">
                      <a:avLst/>
                    </a:prstGeom>
                    <a:effectLst>
                      <a:outerShdw blurRad="50800" dist="38100" dir="2700000" algn="tl" rotWithShape="0">
                        <a:prstClr val="black">
                          <a:alpha val="40000"/>
                        </a:prstClr>
                      </a:outerShdw>
                    </a:effectLst>
                  </pic:spPr>
                </pic:pic>
              </a:graphicData>
            </a:graphic>
          </wp:inline>
        </w:drawing>
      </w:r>
    </w:p>
    <w:p w14:paraId="7C45115C" w14:textId="00EA1F2A" w:rsidR="002B57DD" w:rsidRPr="00A12EE6" w:rsidRDefault="002B57DD" w:rsidP="000D36E1">
      <w:pPr>
        <w:pStyle w:val="Popis"/>
        <w:jc w:val="center"/>
      </w:pPr>
      <w:bookmarkStart w:id="91" w:name="_Toc182423252"/>
      <w:r w:rsidRPr="00A12EE6">
        <w:t xml:space="preserve">Obr. </w:t>
      </w:r>
      <w:fldSimple w:instr=" STYLEREF 1 \s ">
        <w:r w:rsidR="005418FC">
          <w:rPr>
            <w:noProof/>
          </w:rPr>
          <w:t>2</w:t>
        </w:r>
      </w:fldSimple>
      <w:r w:rsidR="00E37B0B" w:rsidRPr="00A12EE6">
        <w:noBreakHyphen/>
      </w:r>
      <w:fldSimple w:instr=" SEQ Obr. \* ARABIC \s 1 ">
        <w:r w:rsidR="005418FC">
          <w:rPr>
            <w:noProof/>
          </w:rPr>
          <w:t>16</w:t>
        </w:r>
      </w:fldSimple>
      <w:r w:rsidRPr="00A12EE6">
        <w:t xml:space="preserve">. Premenná </w:t>
      </w:r>
      <w:proofErr w:type="spellStart"/>
      <w:r w:rsidRPr="00A12EE6">
        <w:t>Password</w:t>
      </w:r>
      <w:bookmarkEnd w:id="91"/>
      <w:proofErr w:type="spellEnd"/>
    </w:p>
    <w:p w14:paraId="55E6CB26" w14:textId="451DDB9D" w:rsidR="002B57DD" w:rsidRPr="00A12EE6" w:rsidRDefault="005851CB" w:rsidP="006C50AE">
      <w:pPr>
        <w:pStyle w:val="Odsekzoznamu"/>
        <w:numPr>
          <w:ilvl w:val="0"/>
          <w:numId w:val="6"/>
        </w:numPr>
        <w:ind w:left="454" w:hanging="454"/>
        <w:jc w:val="both"/>
      </w:pPr>
      <w:r w:rsidRPr="00A12EE6">
        <w:lastRenderedPageBreak/>
        <w:t xml:space="preserve">Následne vytvoríme ďalšiu premennú do ktorej umiestnime účet, ktorému chceme zmeniť heslo. Použijeme na to príkaz </w:t>
      </w:r>
      <w:r w:rsidRPr="00A12EE6">
        <w:rPr>
          <w:b/>
          <w:bCs/>
          <w:i/>
          <w:iCs/>
        </w:rPr>
        <w:t>$</w:t>
      </w:r>
      <w:proofErr w:type="spellStart"/>
      <w:r w:rsidRPr="00A12EE6">
        <w:rPr>
          <w:b/>
          <w:bCs/>
          <w:i/>
          <w:iCs/>
        </w:rPr>
        <w:t>UserAccount</w:t>
      </w:r>
      <w:proofErr w:type="spellEnd"/>
      <w:r w:rsidRPr="00A12EE6">
        <w:rPr>
          <w:b/>
          <w:bCs/>
          <w:i/>
          <w:iCs/>
        </w:rPr>
        <w:t>=Get-</w:t>
      </w:r>
      <w:proofErr w:type="spellStart"/>
      <w:r w:rsidRPr="00A12EE6">
        <w:rPr>
          <w:b/>
          <w:bCs/>
          <w:i/>
          <w:iCs/>
        </w:rPr>
        <w:t>LocalUser</w:t>
      </w:r>
      <w:proofErr w:type="spellEnd"/>
      <w:r w:rsidRPr="00A12EE6">
        <w:rPr>
          <w:b/>
          <w:bCs/>
          <w:i/>
          <w:iCs/>
        </w:rPr>
        <w:t xml:space="preserve"> -</w:t>
      </w:r>
      <w:proofErr w:type="spellStart"/>
      <w:r w:rsidRPr="00A12EE6">
        <w:rPr>
          <w:b/>
          <w:bCs/>
          <w:i/>
          <w:iCs/>
        </w:rPr>
        <w:t>Name</w:t>
      </w:r>
      <w:proofErr w:type="spellEnd"/>
      <w:r w:rsidRPr="00A12EE6">
        <w:rPr>
          <w:b/>
          <w:bCs/>
          <w:i/>
          <w:iCs/>
        </w:rPr>
        <w:t xml:space="preserve"> </w:t>
      </w:r>
      <w:r w:rsidR="00902A28" w:rsidRPr="00A12EE6">
        <w:rPr>
          <w:b/>
          <w:bCs/>
          <w:i/>
          <w:iCs/>
        </w:rPr>
        <w:t>"</w:t>
      </w:r>
      <w:proofErr w:type="spellStart"/>
      <w:r w:rsidRPr="00A12EE6">
        <w:rPr>
          <w:b/>
          <w:bCs/>
          <w:i/>
          <w:iCs/>
        </w:rPr>
        <w:t>administrator</w:t>
      </w:r>
      <w:proofErr w:type="spellEnd"/>
      <w:r w:rsidR="00902A28" w:rsidRPr="00A12EE6">
        <w:rPr>
          <w:b/>
          <w:bCs/>
          <w:i/>
          <w:iCs/>
        </w:rPr>
        <w:t>"</w:t>
      </w:r>
      <w:r w:rsidR="000263CF" w:rsidRPr="00A12EE6">
        <w:t>. Príkaz Get-</w:t>
      </w:r>
      <w:proofErr w:type="spellStart"/>
      <w:r w:rsidR="000263CF" w:rsidRPr="00A12EE6">
        <w:t>LocalUser</w:t>
      </w:r>
      <w:proofErr w:type="spellEnd"/>
      <w:r w:rsidR="000263CF" w:rsidRPr="00A12EE6">
        <w:t xml:space="preserve"> načíta účet zadaný za prepínačom </w:t>
      </w:r>
      <w:proofErr w:type="spellStart"/>
      <w:r w:rsidR="000263CF" w:rsidRPr="00A12EE6">
        <w:t>Name</w:t>
      </w:r>
      <w:proofErr w:type="spellEnd"/>
      <w:r w:rsidR="000263CF" w:rsidRPr="00A12EE6">
        <w:t xml:space="preserve"> do premennej </w:t>
      </w:r>
      <w:proofErr w:type="spellStart"/>
      <w:r w:rsidR="000263CF" w:rsidRPr="00A12EE6">
        <w:t>UserAccount</w:t>
      </w:r>
      <w:proofErr w:type="spellEnd"/>
      <w:r w:rsidR="000263CF" w:rsidRPr="00A12EE6">
        <w:t>. Žiaľ treba poznamenať, že modul Get-</w:t>
      </w:r>
      <w:proofErr w:type="spellStart"/>
      <w:r w:rsidR="000263CF" w:rsidRPr="00A12EE6">
        <w:t>LocalUser</w:t>
      </w:r>
      <w:proofErr w:type="spellEnd"/>
      <w:r w:rsidR="000263CF" w:rsidRPr="00A12EE6">
        <w:t xml:space="preserve"> je dostupný až pre Windows Server 2016 a teda pre Windows Server 2012 sa nedá použiť.</w:t>
      </w:r>
    </w:p>
    <w:p w14:paraId="52DA8EE3" w14:textId="4166733B" w:rsidR="00306B75" w:rsidRPr="00A12EE6" w:rsidRDefault="005C34C3" w:rsidP="006C50AE">
      <w:pPr>
        <w:pStyle w:val="Odsekzoznamu"/>
        <w:numPr>
          <w:ilvl w:val="0"/>
          <w:numId w:val="6"/>
        </w:numPr>
        <w:ind w:left="448" w:hanging="454"/>
        <w:jc w:val="both"/>
      </w:pPr>
      <w:r w:rsidRPr="00A12EE6">
        <w:t xml:space="preserve">Teraz spojíme dva príkazy pomocou </w:t>
      </w:r>
      <w:proofErr w:type="spellStart"/>
      <w:r w:rsidRPr="00A12EE6">
        <w:t>pipeline</w:t>
      </w:r>
      <w:proofErr w:type="spellEnd"/>
      <w:r w:rsidRPr="00A12EE6">
        <w:t xml:space="preserve"> |. Výsledný príkaz bude vyzerať</w:t>
      </w:r>
      <w:r w:rsidR="00FA1432">
        <w:t xml:space="preserve"> nasledovne</w:t>
      </w:r>
      <w:r w:rsidRPr="00A12EE6">
        <w:t xml:space="preserve"> </w:t>
      </w:r>
      <w:r w:rsidRPr="00A12EE6">
        <w:rPr>
          <w:b/>
          <w:bCs/>
          <w:i/>
          <w:iCs/>
        </w:rPr>
        <w:t>$</w:t>
      </w:r>
      <w:proofErr w:type="spellStart"/>
      <w:r w:rsidRPr="00A12EE6">
        <w:rPr>
          <w:b/>
          <w:bCs/>
          <w:i/>
          <w:iCs/>
        </w:rPr>
        <w:t>UserAccount</w:t>
      </w:r>
      <w:proofErr w:type="spellEnd"/>
      <w:r w:rsidRPr="00A12EE6">
        <w:rPr>
          <w:b/>
          <w:bCs/>
          <w:i/>
          <w:iCs/>
        </w:rPr>
        <w:t xml:space="preserve"> | Set-</w:t>
      </w:r>
      <w:proofErr w:type="spellStart"/>
      <w:r w:rsidRPr="00A12EE6">
        <w:rPr>
          <w:b/>
          <w:bCs/>
          <w:i/>
          <w:iCs/>
        </w:rPr>
        <w:t>LocalUser</w:t>
      </w:r>
      <w:proofErr w:type="spellEnd"/>
      <w:r w:rsidRPr="00A12EE6">
        <w:rPr>
          <w:b/>
          <w:bCs/>
          <w:i/>
          <w:iCs/>
        </w:rPr>
        <w:t xml:space="preserve"> -</w:t>
      </w:r>
      <w:proofErr w:type="spellStart"/>
      <w:r w:rsidRPr="00A12EE6">
        <w:rPr>
          <w:b/>
          <w:bCs/>
          <w:i/>
          <w:iCs/>
        </w:rPr>
        <w:t>Password</w:t>
      </w:r>
      <w:proofErr w:type="spellEnd"/>
      <w:r w:rsidRPr="00A12EE6">
        <w:rPr>
          <w:b/>
          <w:bCs/>
          <w:i/>
          <w:iCs/>
        </w:rPr>
        <w:t xml:space="preserve"> $</w:t>
      </w:r>
      <w:proofErr w:type="spellStart"/>
      <w:r w:rsidRPr="00A12EE6">
        <w:rPr>
          <w:b/>
          <w:bCs/>
          <w:i/>
          <w:iCs/>
        </w:rPr>
        <w:t>Password</w:t>
      </w:r>
      <w:proofErr w:type="spellEnd"/>
      <w:r w:rsidRPr="00A12EE6">
        <w:t>. Tento príkaz najskôr načíta premennú $</w:t>
      </w:r>
      <w:proofErr w:type="spellStart"/>
      <w:r w:rsidRPr="00A12EE6">
        <w:t>UserAccount</w:t>
      </w:r>
      <w:proofErr w:type="spellEnd"/>
      <w:r w:rsidRPr="00A12EE6">
        <w:t xml:space="preserve"> a pomocou ďalšieho príkazu Set-</w:t>
      </w:r>
      <w:proofErr w:type="spellStart"/>
      <w:r w:rsidRPr="00A12EE6">
        <w:t>LocalUser</w:t>
      </w:r>
      <w:proofErr w:type="spellEnd"/>
      <w:r w:rsidRPr="00A12EE6">
        <w:t xml:space="preserve">, ktorý slúži pre nastavenie lokálneho účtu nastaví pomocou parametra </w:t>
      </w:r>
      <w:proofErr w:type="spellStart"/>
      <w:r w:rsidRPr="00A12EE6">
        <w:t>Password</w:t>
      </w:r>
      <w:proofErr w:type="spellEnd"/>
      <w:r w:rsidRPr="00A12EE6">
        <w:t xml:space="preserve"> hodnotu</w:t>
      </w:r>
      <w:r w:rsidR="00FA1432">
        <w:t>,</w:t>
      </w:r>
      <w:r w:rsidRPr="00A12EE6">
        <w:t xml:space="preserve"> ktorá je uložená v premennej $</w:t>
      </w:r>
      <w:proofErr w:type="spellStart"/>
      <w:r w:rsidRPr="00A12EE6">
        <w:t>Password</w:t>
      </w:r>
      <w:proofErr w:type="spellEnd"/>
      <w:r w:rsidRPr="00A12EE6">
        <w:t>.</w:t>
      </w:r>
    </w:p>
    <w:p w14:paraId="331BACC0" w14:textId="77777777" w:rsidR="00306B75" w:rsidRPr="00A12EE6" w:rsidRDefault="00306B75" w:rsidP="000D36E1">
      <w:pPr>
        <w:pStyle w:val="Odsekzoznamu"/>
        <w:ind w:left="354"/>
        <w:jc w:val="both"/>
      </w:pPr>
    </w:p>
    <w:p w14:paraId="1CFD8016" w14:textId="77777777" w:rsidR="00306B75" w:rsidRPr="00A12EE6" w:rsidRDefault="00306B75" w:rsidP="000D36E1">
      <w:pPr>
        <w:pStyle w:val="Odsekzoznamu"/>
        <w:keepNext/>
        <w:ind w:left="0"/>
        <w:jc w:val="center"/>
      </w:pPr>
      <w:r w:rsidRPr="00A12EE6">
        <w:rPr>
          <w:noProof/>
          <w:lang w:eastAsia="sk-SK"/>
        </w:rPr>
        <w:drawing>
          <wp:inline distT="0" distB="0" distL="0" distR="0" wp14:anchorId="3DC7486F" wp14:editId="6BF0222F">
            <wp:extent cx="5760000" cy="572121"/>
            <wp:effectExtent l="38100" t="38100" r="88900" b="95250"/>
            <wp:docPr id="350992662"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034" name=""/>
                    <pic:cNvPicPr/>
                  </pic:nvPicPr>
                  <pic:blipFill>
                    <a:blip r:embed="rId28"/>
                    <a:stretch>
                      <a:fillRect/>
                    </a:stretch>
                  </pic:blipFill>
                  <pic:spPr>
                    <a:xfrm>
                      <a:off x="0" y="0"/>
                      <a:ext cx="5760000" cy="572121"/>
                    </a:xfrm>
                    <a:prstGeom prst="rect">
                      <a:avLst/>
                    </a:prstGeom>
                    <a:effectLst>
                      <a:outerShdw blurRad="50800" dist="38100" dir="2700000" algn="tl" rotWithShape="0">
                        <a:prstClr val="black">
                          <a:alpha val="40000"/>
                        </a:prstClr>
                      </a:outerShdw>
                    </a:effectLst>
                  </pic:spPr>
                </pic:pic>
              </a:graphicData>
            </a:graphic>
          </wp:inline>
        </w:drawing>
      </w:r>
    </w:p>
    <w:p w14:paraId="4427968C" w14:textId="182D631E" w:rsidR="00306B75" w:rsidRPr="00A12EE6" w:rsidRDefault="00306B75" w:rsidP="000D36E1">
      <w:pPr>
        <w:pStyle w:val="Popis"/>
        <w:ind w:left="360"/>
        <w:jc w:val="center"/>
      </w:pPr>
      <w:bookmarkStart w:id="92" w:name="_Toc182423253"/>
      <w:r w:rsidRPr="00A12EE6">
        <w:t xml:space="preserve">Obr. </w:t>
      </w:r>
      <w:fldSimple w:instr=" STYLEREF 1 \s ">
        <w:r w:rsidR="005418FC">
          <w:rPr>
            <w:noProof/>
          </w:rPr>
          <w:t>2</w:t>
        </w:r>
      </w:fldSimple>
      <w:r w:rsidR="00E37B0B" w:rsidRPr="00A12EE6">
        <w:noBreakHyphen/>
      </w:r>
      <w:fldSimple w:instr=" SEQ Obr. \* ARABIC \s 1 ">
        <w:r w:rsidR="005418FC">
          <w:rPr>
            <w:noProof/>
          </w:rPr>
          <w:t>17</w:t>
        </w:r>
      </w:fldSimple>
      <w:r w:rsidRPr="00A12EE6">
        <w:t xml:space="preserve">. Nastavenie hesla </w:t>
      </w:r>
      <w:proofErr w:type="spellStart"/>
      <w:r w:rsidRPr="00A12EE6">
        <w:t>powershell</w:t>
      </w:r>
      <w:bookmarkEnd w:id="92"/>
      <w:proofErr w:type="spellEnd"/>
    </w:p>
    <w:p w14:paraId="2FEB8807" w14:textId="3176CAFE" w:rsidR="00153CBD" w:rsidRPr="00A12EE6" w:rsidRDefault="00306B75" w:rsidP="006C50AE">
      <w:pPr>
        <w:pStyle w:val="Odsekzoznamu"/>
        <w:numPr>
          <w:ilvl w:val="0"/>
          <w:numId w:val="6"/>
        </w:numPr>
        <w:ind w:left="454" w:hanging="454"/>
      </w:pPr>
      <w:r w:rsidRPr="00A12EE6">
        <w:t xml:space="preserve">Pre zobrazenie informácii o účte môžeme použiť príkaz </w:t>
      </w:r>
      <w:r w:rsidRPr="00A12EE6">
        <w:rPr>
          <w:b/>
          <w:bCs/>
          <w:i/>
          <w:iCs/>
        </w:rPr>
        <w:t>Get-</w:t>
      </w:r>
      <w:proofErr w:type="spellStart"/>
      <w:r w:rsidRPr="00A12EE6">
        <w:rPr>
          <w:b/>
          <w:bCs/>
          <w:i/>
          <w:iCs/>
        </w:rPr>
        <w:t>LocalUser</w:t>
      </w:r>
      <w:proofErr w:type="spellEnd"/>
      <w:r w:rsidRPr="00A12EE6">
        <w:rPr>
          <w:b/>
          <w:bCs/>
          <w:i/>
          <w:iCs/>
        </w:rPr>
        <w:t xml:space="preserve"> </w:t>
      </w:r>
      <w:proofErr w:type="spellStart"/>
      <w:r w:rsidRPr="00A12EE6">
        <w:rPr>
          <w:b/>
          <w:bCs/>
          <w:i/>
          <w:iCs/>
        </w:rPr>
        <w:t>administrator</w:t>
      </w:r>
      <w:proofErr w:type="spellEnd"/>
      <w:r w:rsidRPr="00A12EE6">
        <w:rPr>
          <w:b/>
          <w:bCs/>
          <w:i/>
          <w:iCs/>
        </w:rPr>
        <w:t xml:space="preserve"> | </w:t>
      </w:r>
      <w:proofErr w:type="spellStart"/>
      <w:r w:rsidRPr="00A12EE6">
        <w:rPr>
          <w:b/>
          <w:bCs/>
          <w:i/>
          <w:iCs/>
        </w:rPr>
        <w:t>select</w:t>
      </w:r>
      <w:proofErr w:type="spellEnd"/>
      <w:r w:rsidRPr="00A12EE6">
        <w:rPr>
          <w:b/>
          <w:bCs/>
          <w:i/>
          <w:iCs/>
        </w:rPr>
        <w:t xml:space="preserve"> *</w:t>
      </w:r>
      <w:r w:rsidRPr="00A12EE6">
        <w:t>. Opäť sa jedná o spojenie dvoch príkazo</w:t>
      </w:r>
      <w:r w:rsidR="00153CBD" w:rsidRPr="00A12EE6">
        <w:t>v</w:t>
      </w:r>
      <w:r w:rsidRPr="00A12EE6">
        <w:t xml:space="preserve"> pomocou </w:t>
      </w:r>
      <w:proofErr w:type="spellStart"/>
      <w:r w:rsidRPr="00A12EE6">
        <w:t>pipeline</w:t>
      </w:r>
      <w:proofErr w:type="spellEnd"/>
      <w:r w:rsidRPr="00A12EE6">
        <w:t xml:space="preserve"> |</w:t>
      </w:r>
      <w:r w:rsidR="00153CBD" w:rsidRPr="00A12EE6">
        <w:t>. Prvý príkaz vyberie používateľský účet</w:t>
      </w:r>
      <w:r w:rsidR="00FA1432">
        <w:t>,</w:t>
      </w:r>
      <w:r w:rsidR="00153CBD" w:rsidRPr="00A12EE6">
        <w:t xml:space="preserve"> v tomto prípade </w:t>
      </w:r>
      <w:proofErr w:type="spellStart"/>
      <w:r w:rsidR="00153CBD" w:rsidRPr="00A12EE6">
        <w:t>administrator</w:t>
      </w:r>
      <w:proofErr w:type="spellEnd"/>
      <w:r w:rsidR="00153CBD" w:rsidRPr="00A12EE6">
        <w:t xml:space="preserve"> a pomocou druhého príkazu </w:t>
      </w:r>
      <w:proofErr w:type="spellStart"/>
      <w:r w:rsidR="00153CBD" w:rsidRPr="00A12EE6">
        <w:t>select</w:t>
      </w:r>
      <w:proofErr w:type="spellEnd"/>
      <w:r w:rsidR="00153CBD" w:rsidRPr="00A12EE6">
        <w:t xml:space="preserve"> * vyberieme všetky vlastnosti daného účtu. Bližšie vysvetlenie týchto príkazov nie je cieľom týchto skrípt.</w:t>
      </w:r>
    </w:p>
    <w:p w14:paraId="33E8DD7E" w14:textId="2DC06F94" w:rsidR="004B7768" w:rsidRPr="00A12EE6" w:rsidRDefault="004B7768" w:rsidP="006C50AE">
      <w:pPr>
        <w:pStyle w:val="Nadpis2"/>
        <w:ind w:left="624" w:hanging="624"/>
        <w:jc w:val="both"/>
      </w:pPr>
      <w:bookmarkStart w:id="93" w:name="_Ref176446748"/>
      <w:bookmarkStart w:id="94" w:name="_Ref176447808"/>
      <w:bookmarkStart w:id="95" w:name="_Toc182423497"/>
      <w:r w:rsidRPr="00A12EE6">
        <w:t>Nastavenie statickej IP adresy</w:t>
      </w:r>
      <w:bookmarkEnd w:id="93"/>
      <w:bookmarkEnd w:id="94"/>
      <w:bookmarkEnd w:id="95"/>
    </w:p>
    <w:p w14:paraId="0B750643" w14:textId="035833EA" w:rsidR="004B7768" w:rsidRPr="00A12EE6" w:rsidRDefault="003F7E67" w:rsidP="006C50AE">
      <w:pPr>
        <w:ind w:firstLine="454"/>
        <w:jc w:val="both"/>
      </w:pPr>
      <w:r w:rsidRPr="00A12EE6">
        <w:t xml:space="preserve">Ďalšou veľmi dôležitou častou prípravy servera pre rolu </w:t>
      </w:r>
      <w:proofErr w:type="spellStart"/>
      <w:r w:rsidRPr="00A12EE6">
        <w:t>Active</w:t>
      </w:r>
      <w:proofErr w:type="spellEnd"/>
      <w:r w:rsidRPr="00A12EE6">
        <w:t xml:space="preserve"> </w:t>
      </w:r>
      <w:proofErr w:type="spellStart"/>
      <w:r w:rsidRPr="00A12EE6">
        <w:t>Directory</w:t>
      </w:r>
      <w:proofErr w:type="spellEnd"/>
      <w:r w:rsidRPr="00A12EE6">
        <w:t xml:space="preserve"> je nastavenie statickej IP adresy. </w:t>
      </w:r>
      <w:r w:rsidR="00FA1432">
        <w:t>N</w:t>
      </w:r>
      <w:r w:rsidRPr="00A12EE6">
        <w:t>eodporúča</w:t>
      </w:r>
      <w:r w:rsidR="00FA1432">
        <w:t xml:space="preserve"> sa</w:t>
      </w:r>
      <w:r w:rsidRPr="00A12EE6">
        <w:t xml:space="preserve"> používať dynamicky prideľované IP adresy. </w:t>
      </w:r>
      <w:r w:rsidR="00FA1432">
        <w:t>V</w:t>
      </w:r>
      <w:r w:rsidRPr="00A12EE6">
        <w:t xml:space="preserve"> nasledujúcich častiach </w:t>
      </w:r>
      <w:r w:rsidR="00FA1432">
        <w:t xml:space="preserve">si </w:t>
      </w:r>
      <w:r w:rsidRPr="00A12EE6">
        <w:t>ukážeme ako nastaviť statickú IP adresu na server s grafickým rozhraním a </w:t>
      </w:r>
      <w:r w:rsidR="00FA1432">
        <w:t>aj</w:t>
      </w:r>
      <w:r w:rsidRPr="00A12EE6">
        <w:t xml:space="preserve"> bez grafického prostredia.</w:t>
      </w:r>
    </w:p>
    <w:p w14:paraId="04ABCC7A" w14:textId="7EA87F69" w:rsidR="003F7E67" w:rsidRPr="00A12EE6" w:rsidRDefault="003F7E67" w:rsidP="006C50AE">
      <w:pPr>
        <w:pStyle w:val="Nadpis3"/>
        <w:ind w:left="737" w:hanging="737"/>
      </w:pPr>
      <w:bookmarkStart w:id="96" w:name="_Ref176442354"/>
      <w:bookmarkStart w:id="97" w:name="_Toc182423498"/>
      <w:bookmarkStart w:id="98" w:name="_Hlk172124711"/>
      <w:r w:rsidRPr="00A12EE6">
        <w:t>Nastavenie statickej IP adresy pomocou GUI</w:t>
      </w:r>
      <w:bookmarkEnd w:id="96"/>
      <w:bookmarkEnd w:id="97"/>
    </w:p>
    <w:bookmarkEnd w:id="98"/>
    <w:p w14:paraId="6E985168" w14:textId="57D30816" w:rsidR="003E76C3" w:rsidRPr="00A12EE6" w:rsidRDefault="003F7E67" w:rsidP="006C50AE">
      <w:pPr>
        <w:ind w:firstLine="454"/>
        <w:jc w:val="both"/>
      </w:pPr>
      <w:r w:rsidRPr="00A12EE6">
        <w:t>Nastavenie statickej IP adresy na servery s </w:t>
      </w:r>
      <w:bookmarkStart w:id="99" w:name="_Hlk176700453"/>
      <w:r w:rsidRPr="00A12EE6">
        <w:t xml:space="preserve">GUI </w:t>
      </w:r>
      <w:bookmarkEnd w:id="99"/>
      <w:r w:rsidRPr="00A12EE6">
        <w:t xml:space="preserve">sa dá vykonať rôznymi spôsobmi. Ukážeme ako postupovať s využitím okna Server Manager a tiež ako </w:t>
      </w:r>
      <w:r w:rsidR="003E76C3" w:rsidRPr="00A12EE6">
        <w:t xml:space="preserve">využiť nastavenie </w:t>
      </w:r>
      <w:proofErr w:type="spellStart"/>
      <w:r w:rsidR="003E76C3" w:rsidRPr="00A12EE6">
        <w:t>Network</w:t>
      </w:r>
      <w:proofErr w:type="spellEnd"/>
      <w:r w:rsidR="003E76C3" w:rsidRPr="00A12EE6">
        <w:t xml:space="preserve"> and </w:t>
      </w:r>
      <w:proofErr w:type="spellStart"/>
      <w:r w:rsidR="003E76C3" w:rsidRPr="00A12EE6">
        <w:t>Sharing</w:t>
      </w:r>
      <w:proofErr w:type="spellEnd"/>
      <w:r w:rsidR="003E76C3" w:rsidRPr="00A12EE6">
        <w:t xml:space="preserve"> Center. </w:t>
      </w:r>
    </w:p>
    <w:p w14:paraId="4E313128" w14:textId="47BD18E9" w:rsidR="003F7E67" w:rsidRPr="00A12EE6" w:rsidRDefault="003E76C3" w:rsidP="006C50AE">
      <w:pPr>
        <w:ind w:firstLine="454"/>
        <w:jc w:val="both"/>
      </w:pPr>
      <w:r w:rsidRPr="00A12EE6">
        <w:t xml:space="preserve">Začneme </w:t>
      </w:r>
      <w:r w:rsidR="00FA1432">
        <w:t xml:space="preserve">s </w:t>
      </w:r>
      <w:r w:rsidRPr="00A12EE6">
        <w:t>použitím konzoly Server Manager</w:t>
      </w:r>
    </w:p>
    <w:p w14:paraId="2F8FDB0F" w14:textId="29A87511" w:rsidR="003E76C3" w:rsidRDefault="003E76C3" w:rsidP="006C50AE">
      <w:pPr>
        <w:pStyle w:val="Odsekzoznamu"/>
        <w:numPr>
          <w:ilvl w:val="0"/>
          <w:numId w:val="7"/>
        </w:numPr>
        <w:ind w:left="454" w:hanging="454"/>
        <w:jc w:val="both"/>
      </w:pPr>
      <w:r w:rsidRPr="00A12EE6">
        <w:rPr>
          <w:b/>
          <w:bCs/>
          <w:i/>
          <w:iCs/>
        </w:rPr>
        <w:t>Server Manager</w:t>
      </w:r>
      <w:r w:rsidR="00FA1432">
        <w:rPr>
          <w:b/>
          <w:bCs/>
          <w:i/>
          <w:iCs/>
        </w:rPr>
        <w:t xml:space="preserve"> </w:t>
      </w:r>
      <w:r w:rsidR="00FA1432">
        <w:t>otvoríme</w:t>
      </w:r>
      <w:r w:rsidRPr="00A12EE6">
        <w:t xml:space="preserve">, rovnakým postupom ako sme to robili v podkapitole </w:t>
      </w:r>
      <w:r w:rsidR="00FA1432">
        <w:t xml:space="preserve">s názvom </w:t>
      </w:r>
      <w:r w:rsidR="00FA1432" w:rsidRPr="00FA1432">
        <w:rPr>
          <w:b/>
          <w:bCs/>
          <w:color w:val="0070C0"/>
        </w:rPr>
        <w:fldChar w:fldCharType="begin"/>
      </w:r>
      <w:r w:rsidR="00FA1432" w:rsidRPr="00FA1432">
        <w:rPr>
          <w:b/>
          <w:bCs/>
          <w:color w:val="0070C0"/>
        </w:rPr>
        <w:instrText xml:space="preserve"> REF _Ref176365548 \h </w:instrText>
      </w:r>
      <w:r w:rsidR="00FA1432">
        <w:rPr>
          <w:b/>
          <w:bCs/>
          <w:color w:val="0070C0"/>
        </w:rPr>
        <w:instrText xml:space="preserve"> \* MERGEFORMAT </w:instrText>
      </w:r>
      <w:r w:rsidR="00FA1432" w:rsidRPr="00FA1432">
        <w:rPr>
          <w:b/>
          <w:bCs/>
          <w:color w:val="0070C0"/>
        </w:rPr>
      </w:r>
      <w:r w:rsidR="00FA1432" w:rsidRPr="00FA1432">
        <w:rPr>
          <w:b/>
          <w:bCs/>
          <w:color w:val="0070C0"/>
        </w:rPr>
        <w:fldChar w:fldCharType="separate"/>
      </w:r>
      <w:r w:rsidR="005418FC" w:rsidRPr="005418FC">
        <w:rPr>
          <w:b/>
          <w:bCs/>
          <w:color w:val="0070C0"/>
        </w:rPr>
        <w:t>Zmena hesla pomocou GUI</w:t>
      </w:r>
      <w:r w:rsidR="00FA1432" w:rsidRPr="00FA1432">
        <w:rPr>
          <w:b/>
          <w:bCs/>
          <w:color w:val="0070C0"/>
        </w:rPr>
        <w:fldChar w:fldCharType="end"/>
      </w:r>
      <w:r w:rsidRPr="00A12EE6">
        <w:t>.</w:t>
      </w:r>
    </w:p>
    <w:p w14:paraId="1D638776" w14:textId="43491363" w:rsidR="00FA1432" w:rsidRPr="00FA1432" w:rsidRDefault="00FA1432" w:rsidP="00FA1432">
      <w:pPr>
        <w:tabs>
          <w:tab w:val="left" w:pos="5777"/>
        </w:tabs>
      </w:pPr>
      <w:r>
        <w:tab/>
      </w:r>
    </w:p>
    <w:p w14:paraId="55880047" w14:textId="285898AC" w:rsidR="000D36E1" w:rsidRDefault="003E76C3" w:rsidP="006C50AE">
      <w:pPr>
        <w:pStyle w:val="Odsekzoznamu"/>
        <w:keepNext/>
        <w:numPr>
          <w:ilvl w:val="0"/>
          <w:numId w:val="7"/>
        </w:numPr>
        <w:ind w:left="454" w:hanging="454"/>
      </w:pPr>
      <w:r w:rsidRPr="00A12EE6">
        <w:lastRenderedPageBreak/>
        <w:t xml:space="preserve">V ľavej časti okna zvolíme </w:t>
      </w:r>
      <w:proofErr w:type="spellStart"/>
      <w:r w:rsidRPr="00A12EE6">
        <w:t>Local</w:t>
      </w:r>
      <w:proofErr w:type="spellEnd"/>
      <w:r w:rsidRPr="00A12EE6">
        <w:t xml:space="preserve"> Server. Zobrazia sa informácie o našom serveri. </w:t>
      </w:r>
    </w:p>
    <w:p w14:paraId="0C619F76" w14:textId="5BC5FD01" w:rsidR="003E76C3" w:rsidRPr="00A12EE6" w:rsidRDefault="003E76C3" w:rsidP="00C8734A">
      <w:pPr>
        <w:keepNext/>
        <w:jc w:val="center"/>
      </w:pPr>
      <w:r w:rsidRPr="00A12EE6">
        <w:rPr>
          <w:noProof/>
          <w:lang w:eastAsia="sk-SK"/>
        </w:rPr>
        <w:drawing>
          <wp:inline distT="0" distB="0" distL="0" distR="0" wp14:anchorId="07AE9362" wp14:editId="06E4678D">
            <wp:extent cx="5760720" cy="2773045"/>
            <wp:effectExtent l="38100" t="38100" r="87630" b="103505"/>
            <wp:docPr id="2022580277" name="Obrázok 1" descr="Obrázok, na ktorom je text, softvér, webová stránka,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0277" name="Obrázok 1" descr="Obrázok, na ktorom je text, softvér, webová stránka, počítačová ikona&#10;&#10;Automaticky generovaný popis"/>
                    <pic:cNvPicPr/>
                  </pic:nvPicPr>
                  <pic:blipFill>
                    <a:blip r:embed="rId29"/>
                    <a:stretch>
                      <a:fillRect/>
                    </a:stretch>
                  </pic:blipFill>
                  <pic:spPr>
                    <a:xfrm>
                      <a:off x="0" y="0"/>
                      <a:ext cx="5760720" cy="2773045"/>
                    </a:xfrm>
                    <a:prstGeom prst="rect">
                      <a:avLst/>
                    </a:prstGeom>
                    <a:effectLst>
                      <a:outerShdw blurRad="50800" dist="38100" dir="2700000" algn="tl" rotWithShape="0">
                        <a:prstClr val="black">
                          <a:alpha val="40000"/>
                        </a:prstClr>
                      </a:outerShdw>
                    </a:effectLst>
                  </pic:spPr>
                </pic:pic>
              </a:graphicData>
            </a:graphic>
          </wp:inline>
        </w:drawing>
      </w:r>
    </w:p>
    <w:p w14:paraId="0E3B3C21" w14:textId="0919E74A" w:rsidR="003E76C3" w:rsidRPr="00A12EE6" w:rsidRDefault="003E76C3" w:rsidP="003E76C3">
      <w:pPr>
        <w:pStyle w:val="Popis"/>
        <w:jc w:val="center"/>
      </w:pPr>
      <w:bookmarkStart w:id="100" w:name="_Ref176442457"/>
      <w:bookmarkStart w:id="101" w:name="_Toc182423254"/>
      <w:r w:rsidRPr="00A12EE6">
        <w:t xml:space="preserve">Obr. </w:t>
      </w:r>
      <w:fldSimple w:instr=" STYLEREF 1 \s ">
        <w:r w:rsidR="005418FC">
          <w:rPr>
            <w:noProof/>
          </w:rPr>
          <w:t>2</w:t>
        </w:r>
      </w:fldSimple>
      <w:r w:rsidR="00E37B0B" w:rsidRPr="00A12EE6">
        <w:noBreakHyphen/>
      </w:r>
      <w:fldSimple w:instr=" SEQ Obr. \* ARABIC \s 1 ">
        <w:r w:rsidR="005418FC">
          <w:rPr>
            <w:noProof/>
          </w:rPr>
          <w:t>18</w:t>
        </w:r>
      </w:fldSimple>
      <w:r w:rsidRPr="00A12EE6">
        <w:t xml:space="preserve"> Server Manager, </w:t>
      </w:r>
      <w:proofErr w:type="spellStart"/>
      <w:r w:rsidRPr="00A12EE6">
        <w:t>Local</w:t>
      </w:r>
      <w:proofErr w:type="spellEnd"/>
      <w:r w:rsidRPr="00A12EE6">
        <w:t xml:space="preserve"> Server</w:t>
      </w:r>
      <w:bookmarkEnd w:id="100"/>
      <w:bookmarkEnd w:id="101"/>
    </w:p>
    <w:p w14:paraId="54DB10C7" w14:textId="26741071" w:rsidR="003E76C3" w:rsidRPr="00A12EE6" w:rsidRDefault="003E76C3" w:rsidP="006C50AE">
      <w:pPr>
        <w:pStyle w:val="Odsekzoznamu"/>
        <w:numPr>
          <w:ilvl w:val="0"/>
          <w:numId w:val="7"/>
        </w:numPr>
        <w:ind w:left="454" w:hanging="454"/>
      </w:pPr>
      <w:r w:rsidRPr="00A12EE6">
        <w:t xml:space="preserve"> Na obrázku nie je vidieť všetky údaje z dôvodu veľkosti okna. Nás ale zaujíma položka </w:t>
      </w:r>
      <w:r w:rsidRPr="00A12EE6">
        <w:rPr>
          <w:b/>
          <w:bCs/>
          <w:i/>
          <w:iCs/>
        </w:rPr>
        <w:t>Ethernet0</w:t>
      </w:r>
      <w:r w:rsidRPr="00A12EE6">
        <w:t xml:space="preserve"> kde môžeme vidieť</w:t>
      </w:r>
      <w:r w:rsidR="00FA1432">
        <w:t>,</w:t>
      </w:r>
      <w:r w:rsidRPr="00A12EE6">
        <w:t xml:space="preserve"> že IPv4 adresa je pridelená pomocou DHCP. A tiež, že IPv6 je povolená. </w:t>
      </w:r>
      <w:r w:rsidR="00FA1432" w:rsidRPr="00FA1432">
        <w:t>Naším cieľom je zmeniť IPv4 adresu na statickú a IPv6 zakázať, pretože ju v týchto skriptách nebudeme používať</w:t>
      </w:r>
      <w:r w:rsidRPr="00A12EE6">
        <w:t xml:space="preserve">. Klikneme na modrý text </w:t>
      </w:r>
      <w:r w:rsidRPr="00A12EE6">
        <w:rPr>
          <w:b/>
          <w:bCs/>
          <w:i/>
          <w:iCs/>
        </w:rPr>
        <w:t xml:space="preserve">IPv4 </w:t>
      </w:r>
      <w:proofErr w:type="spellStart"/>
      <w:r w:rsidRPr="00A12EE6">
        <w:rPr>
          <w:b/>
          <w:bCs/>
          <w:i/>
          <w:iCs/>
        </w:rPr>
        <w:t>address</w:t>
      </w:r>
      <w:proofErr w:type="spellEnd"/>
      <w:r w:rsidRPr="00A12EE6">
        <w:rPr>
          <w:b/>
          <w:bCs/>
          <w:i/>
          <w:iCs/>
        </w:rPr>
        <w:t xml:space="preserve"> </w:t>
      </w:r>
      <w:proofErr w:type="spellStart"/>
      <w:r w:rsidRPr="00A12EE6">
        <w:rPr>
          <w:b/>
          <w:bCs/>
          <w:i/>
          <w:iCs/>
        </w:rPr>
        <w:t>assigned</w:t>
      </w:r>
      <w:proofErr w:type="spellEnd"/>
      <w:r w:rsidRPr="00A12EE6">
        <w:rPr>
          <w:b/>
          <w:bCs/>
          <w:i/>
          <w:iCs/>
        </w:rPr>
        <w:t xml:space="preserve"> by DHCP, IPv6 </w:t>
      </w:r>
      <w:proofErr w:type="spellStart"/>
      <w:r w:rsidRPr="00A12EE6">
        <w:rPr>
          <w:b/>
          <w:bCs/>
          <w:i/>
          <w:iCs/>
        </w:rPr>
        <w:t>enabled</w:t>
      </w:r>
      <w:proofErr w:type="spellEnd"/>
      <w:r w:rsidR="00664C8B" w:rsidRPr="00A12EE6">
        <w:t xml:space="preserve">. Otvorí sa okno </w:t>
      </w:r>
      <w:proofErr w:type="spellStart"/>
      <w:r w:rsidR="00664C8B" w:rsidRPr="00A12EE6">
        <w:t>Network</w:t>
      </w:r>
      <w:proofErr w:type="spellEnd"/>
      <w:r w:rsidR="00664C8B" w:rsidRPr="00A12EE6">
        <w:t xml:space="preserve"> </w:t>
      </w:r>
      <w:proofErr w:type="spellStart"/>
      <w:r w:rsidR="00664C8B" w:rsidRPr="00A12EE6">
        <w:t>Connections</w:t>
      </w:r>
      <w:proofErr w:type="spellEnd"/>
      <w:r w:rsidR="00664C8B" w:rsidRPr="00A12EE6">
        <w:t xml:space="preserve"> </w:t>
      </w:r>
      <w:r w:rsidR="00FA1432">
        <w:t>k</w:t>
      </w:r>
      <w:r w:rsidR="00664C8B" w:rsidRPr="00A12EE6">
        <w:t>de vidíme jednu sieťovú kartu z názvom Ethernet0.</w:t>
      </w:r>
    </w:p>
    <w:p w14:paraId="41D8B1CB" w14:textId="77777777" w:rsidR="00664C8B" w:rsidRPr="00A12EE6" w:rsidRDefault="00664C8B" w:rsidP="00C8734A">
      <w:pPr>
        <w:keepNext/>
        <w:jc w:val="center"/>
      </w:pPr>
      <w:r w:rsidRPr="00A12EE6">
        <w:rPr>
          <w:noProof/>
          <w:lang w:eastAsia="sk-SK"/>
        </w:rPr>
        <w:drawing>
          <wp:inline distT="0" distB="0" distL="0" distR="0" wp14:anchorId="743F37D9" wp14:editId="7CC7187D">
            <wp:extent cx="5760720" cy="1184275"/>
            <wp:effectExtent l="38100" t="38100" r="87630" b="92075"/>
            <wp:docPr id="80348579"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579" name="Obrázok 1" descr="Obrázok, na ktorom je text, snímka obrazovky, softvér, webová stránka&#10;&#10;Automaticky generovaný popis"/>
                    <pic:cNvPicPr/>
                  </pic:nvPicPr>
                  <pic:blipFill>
                    <a:blip r:embed="rId30"/>
                    <a:stretch>
                      <a:fillRect/>
                    </a:stretch>
                  </pic:blipFill>
                  <pic:spPr>
                    <a:xfrm>
                      <a:off x="0" y="0"/>
                      <a:ext cx="5760720" cy="1184275"/>
                    </a:xfrm>
                    <a:prstGeom prst="rect">
                      <a:avLst/>
                    </a:prstGeom>
                    <a:effectLst>
                      <a:outerShdw blurRad="50800" dist="38100" dir="2700000" algn="tl" rotWithShape="0">
                        <a:prstClr val="black">
                          <a:alpha val="40000"/>
                        </a:prstClr>
                      </a:outerShdw>
                    </a:effectLst>
                  </pic:spPr>
                </pic:pic>
              </a:graphicData>
            </a:graphic>
          </wp:inline>
        </w:drawing>
      </w:r>
    </w:p>
    <w:p w14:paraId="5A8FBB62" w14:textId="7F8A75D6" w:rsidR="00664C8B" w:rsidRPr="00A12EE6" w:rsidRDefault="00664C8B" w:rsidP="00664C8B">
      <w:pPr>
        <w:pStyle w:val="Popis"/>
        <w:jc w:val="center"/>
      </w:pPr>
      <w:bookmarkStart w:id="102" w:name="_Toc182423255"/>
      <w:r w:rsidRPr="00A12EE6">
        <w:t xml:space="preserve">Obr. </w:t>
      </w:r>
      <w:fldSimple w:instr=" STYLEREF 1 \s ">
        <w:r w:rsidR="005418FC">
          <w:rPr>
            <w:noProof/>
          </w:rPr>
          <w:t>2</w:t>
        </w:r>
      </w:fldSimple>
      <w:r w:rsidR="00E37B0B" w:rsidRPr="00A12EE6">
        <w:noBreakHyphen/>
      </w:r>
      <w:fldSimple w:instr=" SEQ Obr. \* ARABIC \s 1 ">
        <w:r w:rsidR="005418FC">
          <w:rPr>
            <w:noProof/>
          </w:rPr>
          <w:t>19</w:t>
        </w:r>
      </w:fldSimple>
      <w:r w:rsidRPr="00A12EE6">
        <w:t xml:space="preserve">. Zobrazenie </w:t>
      </w:r>
      <w:proofErr w:type="spellStart"/>
      <w:r w:rsidRPr="00A12EE6">
        <w:t>Network</w:t>
      </w:r>
      <w:proofErr w:type="spellEnd"/>
      <w:r w:rsidRPr="00A12EE6">
        <w:t xml:space="preserve"> </w:t>
      </w:r>
      <w:proofErr w:type="spellStart"/>
      <w:r w:rsidRPr="00A12EE6">
        <w:t>Connections</w:t>
      </w:r>
      <w:bookmarkEnd w:id="102"/>
      <w:proofErr w:type="spellEnd"/>
    </w:p>
    <w:p w14:paraId="1028EF9F" w14:textId="253F761D" w:rsidR="003E76C3" w:rsidRPr="00A12EE6" w:rsidRDefault="00FA1432" w:rsidP="006C50AE">
      <w:pPr>
        <w:pStyle w:val="Odsekzoznamu"/>
        <w:numPr>
          <w:ilvl w:val="0"/>
          <w:numId w:val="7"/>
        </w:numPr>
        <w:ind w:left="454" w:hanging="454"/>
        <w:jc w:val="both"/>
      </w:pPr>
      <w:r>
        <w:t>P</w:t>
      </w:r>
      <w:r w:rsidR="00664C8B" w:rsidRPr="00A12EE6">
        <w:t xml:space="preserve">ravým tlačidlom myši klikneme na sieťovú kartu </w:t>
      </w:r>
      <w:r w:rsidR="00664C8B" w:rsidRPr="00A12EE6">
        <w:rPr>
          <w:b/>
          <w:bCs/>
          <w:i/>
          <w:iCs/>
        </w:rPr>
        <w:t>Ethernet0</w:t>
      </w:r>
      <w:r w:rsidR="00664C8B" w:rsidRPr="00A12EE6">
        <w:t xml:space="preserve"> a zvolíme </w:t>
      </w:r>
      <w:proofErr w:type="spellStart"/>
      <w:r w:rsidR="00664C8B" w:rsidRPr="00A12EE6">
        <w:rPr>
          <w:b/>
          <w:bCs/>
          <w:i/>
          <w:iCs/>
        </w:rPr>
        <w:t>Properties</w:t>
      </w:r>
      <w:proofErr w:type="spellEnd"/>
      <w:r w:rsidR="00664C8B" w:rsidRPr="00A12EE6">
        <w:t>.</w:t>
      </w:r>
    </w:p>
    <w:p w14:paraId="2B7DAB59" w14:textId="77777777" w:rsidR="00664C8B" w:rsidRPr="00A12EE6" w:rsidRDefault="00664C8B" w:rsidP="00664C8B">
      <w:pPr>
        <w:keepNext/>
        <w:jc w:val="center"/>
      </w:pPr>
      <w:r w:rsidRPr="00A12EE6">
        <w:rPr>
          <w:noProof/>
          <w:lang w:eastAsia="sk-SK"/>
        </w:rPr>
        <w:lastRenderedPageBreak/>
        <w:drawing>
          <wp:inline distT="0" distB="0" distL="0" distR="0" wp14:anchorId="6C6ADBA7" wp14:editId="385C24C3">
            <wp:extent cx="2943860" cy="3229610"/>
            <wp:effectExtent l="38100" t="38100" r="104140" b="104140"/>
            <wp:docPr id="1866328517"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3860" cy="3229610"/>
                    </a:xfrm>
                    <a:prstGeom prst="rect">
                      <a:avLst/>
                    </a:prstGeom>
                    <a:noFill/>
                    <a:effectLst>
                      <a:outerShdw blurRad="50800" dist="38100" dir="2700000" algn="tl" rotWithShape="0">
                        <a:prstClr val="black">
                          <a:alpha val="40000"/>
                        </a:prstClr>
                      </a:outerShdw>
                    </a:effectLst>
                  </pic:spPr>
                </pic:pic>
              </a:graphicData>
            </a:graphic>
          </wp:inline>
        </w:drawing>
      </w:r>
    </w:p>
    <w:p w14:paraId="582D56DD" w14:textId="5D7CD6F4" w:rsidR="00664C8B" w:rsidRPr="00A12EE6" w:rsidRDefault="00664C8B" w:rsidP="00664C8B">
      <w:pPr>
        <w:pStyle w:val="Popis"/>
        <w:jc w:val="center"/>
      </w:pPr>
      <w:bookmarkStart w:id="103" w:name="_Toc182423256"/>
      <w:r w:rsidRPr="00A12EE6">
        <w:t xml:space="preserve">Obr. </w:t>
      </w:r>
      <w:fldSimple w:instr=" STYLEREF 1 \s ">
        <w:r w:rsidR="005418FC">
          <w:rPr>
            <w:noProof/>
          </w:rPr>
          <w:t>2</w:t>
        </w:r>
      </w:fldSimple>
      <w:r w:rsidR="00E37B0B" w:rsidRPr="00A12EE6">
        <w:noBreakHyphen/>
      </w:r>
      <w:fldSimple w:instr=" SEQ Obr. \* ARABIC \s 1 ">
        <w:r w:rsidR="005418FC">
          <w:rPr>
            <w:noProof/>
          </w:rPr>
          <w:t>20</w:t>
        </w:r>
      </w:fldSimple>
      <w:r w:rsidRPr="00A12EE6">
        <w:t xml:space="preserve"> Voľba vlastností pre sieťovú kartu</w:t>
      </w:r>
      <w:bookmarkEnd w:id="103"/>
    </w:p>
    <w:p w14:paraId="1687E497" w14:textId="28ABC51B" w:rsidR="00664C8B" w:rsidRPr="00A12EE6" w:rsidRDefault="00664C8B" w:rsidP="006C50AE">
      <w:pPr>
        <w:pStyle w:val="Odsekzoznamu"/>
        <w:numPr>
          <w:ilvl w:val="0"/>
          <w:numId w:val="7"/>
        </w:numPr>
        <w:ind w:left="454" w:hanging="454"/>
        <w:jc w:val="both"/>
      </w:pPr>
      <w:bookmarkStart w:id="104" w:name="_Ref176364813"/>
      <w:r w:rsidRPr="00A12EE6">
        <w:t xml:space="preserve">Zobrazí sa okno vlastností sieťovej karty, v tomto prípade sa volá Ethernet0 </w:t>
      </w:r>
      <w:proofErr w:type="spellStart"/>
      <w:r w:rsidRPr="00A12EE6">
        <w:t>Properties</w:t>
      </w:r>
      <w:proofErr w:type="spellEnd"/>
      <w:r w:rsidRPr="00A12EE6">
        <w:t xml:space="preserve">. </w:t>
      </w:r>
      <w:r w:rsidR="00FA1432">
        <w:t>Najskôr</w:t>
      </w:r>
      <w:r w:rsidRPr="00A12EE6">
        <w:t xml:space="preserve"> vypneme IPv6, spravíme to odškrtnutím štvorčeka pri </w:t>
      </w:r>
      <w:r w:rsidRPr="00A12EE6">
        <w:rPr>
          <w:b/>
          <w:bCs/>
          <w:i/>
          <w:iCs/>
        </w:rPr>
        <w:t xml:space="preserve">Internet </w:t>
      </w:r>
      <w:proofErr w:type="spellStart"/>
      <w:r w:rsidRPr="00A12EE6">
        <w:rPr>
          <w:b/>
          <w:bCs/>
          <w:i/>
          <w:iCs/>
        </w:rPr>
        <w:t>Protocol</w:t>
      </w:r>
      <w:proofErr w:type="spellEnd"/>
      <w:r w:rsidRPr="00A12EE6">
        <w:rPr>
          <w:b/>
          <w:bCs/>
          <w:i/>
          <w:iCs/>
        </w:rPr>
        <w:t xml:space="preserve"> </w:t>
      </w:r>
      <w:proofErr w:type="spellStart"/>
      <w:r w:rsidRPr="00A12EE6">
        <w:rPr>
          <w:b/>
          <w:bCs/>
          <w:i/>
          <w:iCs/>
        </w:rPr>
        <w:t>Version</w:t>
      </w:r>
      <w:proofErr w:type="spellEnd"/>
      <w:r w:rsidRPr="00A12EE6">
        <w:rPr>
          <w:b/>
          <w:bCs/>
          <w:i/>
          <w:iCs/>
        </w:rPr>
        <w:t xml:space="preserve"> 6 (TCP/IPv6)</w:t>
      </w:r>
      <w:r w:rsidRPr="00A12EE6">
        <w:t>. Ako už bolo spomenuté pre účely týchto skrípt nebudeme používať IPv6. Druhý krok bude, označenie riadk</w:t>
      </w:r>
      <w:r w:rsidR="00C80D88" w:rsidRPr="00A12EE6">
        <w:t>u</w:t>
      </w:r>
      <w:r w:rsidRPr="00A12EE6">
        <w:t xml:space="preserve"> </w:t>
      </w:r>
      <w:r w:rsidRPr="00A12EE6">
        <w:rPr>
          <w:b/>
          <w:bCs/>
          <w:i/>
          <w:iCs/>
        </w:rPr>
        <w:t xml:space="preserve">Internet </w:t>
      </w:r>
      <w:proofErr w:type="spellStart"/>
      <w:r w:rsidRPr="00A12EE6">
        <w:rPr>
          <w:b/>
          <w:bCs/>
          <w:i/>
          <w:iCs/>
        </w:rPr>
        <w:t>Protocol</w:t>
      </w:r>
      <w:proofErr w:type="spellEnd"/>
      <w:r w:rsidRPr="00A12EE6">
        <w:rPr>
          <w:b/>
          <w:bCs/>
          <w:i/>
          <w:iCs/>
        </w:rPr>
        <w:t xml:space="preserve"> </w:t>
      </w:r>
      <w:proofErr w:type="spellStart"/>
      <w:r w:rsidRPr="00A12EE6">
        <w:rPr>
          <w:b/>
          <w:bCs/>
          <w:i/>
          <w:iCs/>
        </w:rPr>
        <w:t>Version</w:t>
      </w:r>
      <w:proofErr w:type="spellEnd"/>
      <w:r w:rsidRPr="00A12EE6">
        <w:rPr>
          <w:b/>
          <w:bCs/>
          <w:i/>
          <w:iCs/>
        </w:rPr>
        <w:t xml:space="preserve"> 4 (TCP/IPv4)</w:t>
      </w:r>
      <w:r w:rsidRPr="00A12EE6">
        <w:t xml:space="preserve"> a kliknutie na tlačidlo </w:t>
      </w:r>
      <w:proofErr w:type="spellStart"/>
      <w:r w:rsidRPr="00A12EE6">
        <w:rPr>
          <w:b/>
          <w:bCs/>
          <w:i/>
          <w:iCs/>
        </w:rPr>
        <w:t>Properties</w:t>
      </w:r>
      <w:proofErr w:type="spellEnd"/>
      <w:r w:rsidRPr="00A12EE6">
        <w:t>.</w:t>
      </w:r>
      <w:bookmarkEnd w:id="104"/>
    </w:p>
    <w:p w14:paraId="29DB003C" w14:textId="77777777" w:rsidR="00664C8B" w:rsidRPr="00A12EE6" w:rsidRDefault="00664C8B" w:rsidP="002B0635">
      <w:pPr>
        <w:keepNext/>
        <w:jc w:val="center"/>
      </w:pPr>
      <w:r w:rsidRPr="00A12EE6">
        <w:rPr>
          <w:noProof/>
          <w:lang w:eastAsia="sk-SK"/>
        </w:rPr>
        <w:drawing>
          <wp:inline distT="0" distB="0" distL="0" distR="0" wp14:anchorId="20DD9DB4" wp14:editId="018D19D6">
            <wp:extent cx="2895388" cy="3708000"/>
            <wp:effectExtent l="38100" t="38100" r="95885" b="102235"/>
            <wp:docPr id="375459040"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59040" name="Obrázok 1" descr="Obrázok, na ktorom je text, elektronika, snímka obrazovky, softvér&#10;&#10;Automaticky generovaný popis"/>
                    <pic:cNvPicPr/>
                  </pic:nvPicPr>
                  <pic:blipFill>
                    <a:blip r:embed="rId32"/>
                    <a:stretch>
                      <a:fillRect/>
                    </a:stretch>
                  </pic:blipFill>
                  <pic:spPr>
                    <a:xfrm>
                      <a:off x="0" y="0"/>
                      <a:ext cx="2895388" cy="3708000"/>
                    </a:xfrm>
                    <a:prstGeom prst="rect">
                      <a:avLst/>
                    </a:prstGeom>
                    <a:effectLst>
                      <a:outerShdw blurRad="50800" dist="38100" dir="2700000" algn="tl" rotWithShape="0">
                        <a:prstClr val="black">
                          <a:alpha val="40000"/>
                        </a:prstClr>
                      </a:outerShdw>
                    </a:effectLst>
                  </pic:spPr>
                </pic:pic>
              </a:graphicData>
            </a:graphic>
          </wp:inline>
        </w:drawing>
      </w:r>
    </w:p>
    <w:p w14:paraId="2683CDE2" w14:textId="473DE4D7" w:rsidR="00664C8B" w:rsidRPr="00A12EE6" w:rsidRDefault="00664C8B" w:rsidP="00664C8B">
      <w:pPr>
        <w:pStyle w:val="Popis"/>
        <w:jc w:val="center"/>
      </w:pPr>
      <w:bookmarkStart w:id="105" w:name="_Toc182423257"/>
      <w:r w:rsidRPr="00A12EE6">
        <w:t xml:space="preserve">Obr. </w:t>
      </w:r>
      <w:fldSimple w:instr=" STYLEREF 1 \s ">
        <w:r w:rsidR="005418FC">
          <w:rPr>
            <w:noProof/>
          </w:rPr>
          <w:t>2</w:t>
        </w:r>
      </w:fldSimple>
      <w:r w:rsidR="00E37B0B" w:rsidRPr="00A12EE6">
        <w:noBreakHyphen/>
      </w:r>
      <w:fldSimple w:instr=" SEQ Obr. \* ARABIC \s 1 ">
        <w:r w:rsidR="005418FC">
          <w:rPr>
            <w:noProof/>
          </w:rPr>
          <w:t>21</w:t>
        </w:r>
      </w:fldSimple>
      <w:r w:rsidRPr="00A12EE6">
        <w:t xml:space="preserve">. Ethernet0 </w:t>
      </w:r>
      <w:proofErr w:type="spellStart"/>
      <w:r w:rsidRPr="00A12EE6">
        <w:t>Properties</w:t>
      </w:r>
      <w:bookmarkEnd w:id="105"/>
      <w:proofErr w:type="spellEnd"/>
    </w:p>
    <w:p w14:paraId="29B0A6ED" w14:textId="2327B10E" w:rsidR="00664C8B" w:rsidRPr="00A12EE6" w:rsidRDefault="00FA1432" w:rsidP="006C50AE">
      <w:pPr>
        <w:pStyle w:val="Odsekzoznamu"/>
        <w:numPr>
          <w:ilvl w:val="0"/>
          <w:numId w:val="7"/>
        </w:numPr>
        <w:ind w:left="454" w:hanging="454"/>
        <w:jc w:val="both"/>
      </w:pPr>
      <w:bookmarkStart w:id="106" w:name="_Ref176364839"/>
      <w:r>
        <w:lastRenderedPageBreak/>
        <w:t>Z</w:t>
      </w:r>
      <w:r w:rsidR="002B0635" w:rsidRPr="00A12EE6">
        <w:t xml:space="preserve">obrazí </w:t>
      </w:r>
      <w:r>
        <w:t xml:space="preserve">sa </w:t>
      </w:r>
      <w:r w:rsidR="002B0635" w:rsidRPr="00A12EE6">
        <w:t xml:space="preserve">okno Internet </w:t>
      </w:r>
      <w:proofErr w:type="spellStart"/>
      <w:r w:rsidR="002B0635" w:rsidRPr="00A12EE6">
        <w:t>Protocol</w:t>
      </w:r>
      <w:proofErr w:type="spellEnd"/>
      <w:r w:rsidR="002B0635" w:rsidRPr="00A12EE6">
        <w:t xml:space="preserve"> </w:t>
      </w:r>
      <w:proofErr w:type="spellStart"/>
      <w:r w:rsidR="002B0635" w:rsidRPr="00A12EE6">
        <w:t>Version</w:t>
      </w:r>
      <w:proofErr w:type="spellEnd"/>
      <w:r w:rsidR="002B0635" w:rsidRPr="00A12EE6">
        <w:t xml:space="preserve"> 4 (TCP/IPv4) </w:t>
      </w:r>
      <w:proofErr w:type="spellStart"/>
      <w:r w:rsidR="002B0635" w:rsidRPr="00A12EE6">
        <w:t>Properties</w:t>
      </w:r>
      <w:proofErr w:type="spellEnd"/>
      <w:r w:rsidR="002B0635" w:rsidRPr="00A12EE6">
        <w:t xml:space="preserve">, ktoré umožňuje nastaviť IP adresu. My si zvolíme IP adresu </w:t>
      </w:r>
      <w:r w:rsidR="002B0635" w:rsidRPr="00A12EE6">
        <w:rPr>
          <w:b/>
          <w:bCs/>
          <w:i/>
          <w:iCs/>
        </w:rPr>
        <w:t>172.20.50.11</w:t>
      </w:r>
      <w:r w:rsidR="002B0635" w:rsidRPr="00A12EE6">
        <w:t xml:space="preserve">, masku </w:t>
      </w:r>
      <w:r w:rsidR="002B0635" w:rsidRPr="00A12EE6">
        <w:rPr>
          <w:b/>
          <w:bCs/>
          <w:i/>
          <w:iCs/>
        </w:rPr>
        <w:t>255.255.255.0</w:t>
      </w:r>
      <w:r w:rsidR="002B0635" w:rsidRPr="00A12EE6">
        <w:t xml:space="preserve"> a bránu </w:t>
      </w:r>
      <w:r w:rsidR="002B0635" w:rsidRPr="00A12EE6">
        <w:rPr>
          <w:b/>
          <w:bCs/>
          <w:i/>
          <w:iCs/>
        </w:rPr>
        <w:t>172.20.50.1</w:t>
      </w:r>
      <w:r w:rsidR="002B0635" w:rsidRPr="00A12EE6">
        <w:t xml:space="preserve">. Je potrebné zvoliť IP adresu z privátnych IP adries. DNS zatiaľ nebudeme nastavovať. </w:t>
      </w:r>
      <w:r w:rsidR="006A0EC2">
        <w:t>Výber</w:t>
      </w:r>
      <w:r w:rsidR="002B0635" w:rsidRPr="00A12EE6">
        <w:t xml:space="preserve"> potvrdíme kliknutím na tlačidlo </w:t>
      </w:r>
      <w:r w:rsidR="002B0635" w:rsidRPr="006A0EC2">
        <w:rPr>
          <w:b/>
          <w:bCs/>
          <w:i/>
          <w:iCs/>
          <w:bdr w:val="single" w:sz="8" w:space="0" w:color="auto" w:shadow="1"/>
          <w:shd w:val="clear" w:color="auto" w:fill="D9D9D9" w:themeFill="background1" w:themeFillShade="D9"/>
        </w:rPr>
        <w:t>OK</w:t>
      </w:r>
      <w:r w:rsidR="002B0635" w:rsidRPr="00A12EE6">
        <w:t xml:space="preserve"> a okno sa zavrie. Môžeme zavrieť všetky otvorené okná až na okno Server Manager.</w:t>
      </w:r>
      <w:bookmarkEnd w:id="106"/>
    </w:p>
    <w:p w14:paraId="1A31238A" w14:textId="77777777" w:rsidR="002B0635" w:rsidRPr="00A12EE6" w:rsidRDefault="002B0635" w:rsidP="002B0635">
      <w:pPr>
        <w:keepNext/>
        <w:jc w:val="center"/>
      </w:pPr>
      <w:r w:rsidRPr="00A12EE6">
        <w:rPr>
          <w:noProof/>
          <w:lang w:eastAsia="sk-SK"/>
        </w:rPr>
        <w:drawing>
          <wp:inline distT="0" distB="0" distL="0" distR="0" wp14:anchorId="13A977E5" wp14:editId="11C6F45C">
            <wp:extent cx="3221878" cy="3600000"/>
            <wp:effectExtent l="38100" t="38100" r="93345" b="95885"/>
            <wp:docPr id="353555177"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55177" name="Obrázok 1" descr="Obrázok, na ktorom je text, elektronika, snímka obrazovky, displej&#10;&#10;Automaticky generovaný popis"/>
                    <pic:cNvPicPr/>
                  </pic:nvPicPr>
                  <pic:blipFill>
                    <a:blip r:embed="rId33"/>
                    <a:stretch>
                      <a:fillRect/>
                    </a:stretch>
                  </pic:blipFill>
                  <pic:spPr>
                    <a:xfrm>
                      <a:off x="0" y="0"/>
                      <a:ext cx="3221878" cy="3600000"/>
                    </a:xfrm>
                    <a:prstGeom prst="rect">
                      <a:avLst/>
                    </a:prstGeom>
                    <a:effectLst>
                      <a:outerShdw blurRad="50800" dist="38100" dir="2700000" algn="tl" rotWithShape="0">
                        <a:prstClr val="black">
                          <a:alpha val="40000"/>
                        </a:prstClr>
                      </a:outerShdw>
                    </a:effectLst>
                  </pic:spPr>
                </pic:pic>
              </a:graphicData>
            </a:graphic>
          </wp:inline>
        </w:drawing>
      </w:r>
    </w:p>
    <w:p w14:paraId="6505AE49" w14:textId="5D7B1967" w:rsidR="002B0635" w:rsidRPr="00A12EE6" w:rsidRDefault="002B0635" w:rsidP="002B0635">
      <w:pPr>
        <w:pStyle w:val="Popis"/>
        <w:jc w:val="center"/>
      </w:pPr>
      <w:bookmarkStart w:id="107" w:name="_Toc182423258"/>
      <w:r w:rsidRPr="00A12EE6">
        <w:t xml:space="preserve">Obr. </w:t>
      </w:r>
      <w:fldSimple w:instr=" STYLEREF 1 \s ">
        <w:r w:rsidR="005418FC">
          <w:rPr>
            <w:noProof/>
          </w:rPr>
          <w:t>2</w:t>
        </w:r>
      </w:fldSimple>
      <w:r w:rsidR="00E37B0B" w:rsidRPr="00A12EE6">
        <w:noBreakHyphen/>
      </w:r>
      <w:fldSimple w:instr=" SEQ Obr. \* ARABIC \s 1 ">
        <w:r w:rsidR="005418FC">
          <w:rPr>
            <w:noProof/>
          </w:rPr>
          <w:t>22</w:t>
        </w:r>
      </w:fldSimple>
      <w:r w:rsidRPr="00A12EE6">
        <w:t>. Nastavenie IP adresy pre server s GUI</w:t>
      </w:r>
      <w:bookmarkEnd w:id="107"/>
    </w:p>
    <w:p w14:paraId="2F3CFE7D" w14:textId="3B912397" w:rsidR="002B0635" w:rsidRPr="00A12EE6" w:rsidRDefault="002B0635" w:rsidP="006C50AE">
      <w:pPr>
        <w:pStyle w:val="Odsekzoznamu"/>
        <w:numPr>
          <w:ilvl w:val="0"/>
          <w:numId w:val="7"/>
        </w:numPr>
        <w:ind w:left="454" w:hanging="454"/>
        <w:jc w:val="both"/>
      </w:pPr>
      <w:bookmarkStart w:id="108" w:name="_Ref176364848"/>
      <w:r w:rsidRPr="00A12EE6">
        <w:t>Pri pohľade na okno Server Manager,</w:t>
      </w:r>
      <w:r w:rsidR="00D4213F" w:rsidRPr="00A12EE6">
        <w:t xml:space="preserve"> </w:t>
      </w:r>
      <w:proofErr w:type="spellStart"/>
      <w:r w:rsidRPr="00A12EE6">
        <w:t>Local</w:t>
      </w:r>
      <w:proofErr w:type="spellEnd"/>
      <w:r w:rsidRPr="00A12EE6">
        <w:t xml:space="preserve"> Server uvidíme zmenu. Pri Ethernet0 sa už zobrazuje len IP adresa 172.20.50.11. </w:t>
      </w:r>
      <w:r w:rsidR="006A0EC2" w:rsidRPr="006A0EC2">
        <w:t>Zmena v tomto okne môže chvíľu trvať, preto stačí len počkať alebo vynútiť obnovu okna kliknutím na ikonu dvoch šípok v kruhu vedľa vlajky v</w:t>
      </w:r>
      <w:r w:rsidR="006A0EC2">
        <w:t> </w:t>
      </w:r>
      <w:r w:rsidR="006A0EC2" w:rsidRPr="006A0EC2">
        <w:t>hornej lište okna</w:t>
      </w:r>
      <w:r w:rsidRPr="00A12EE6">
        <w:t>.</w:t>
      </w:r>
      <w:bookmarkEnd w:id="108"/>
    </w:p>
    <w:p w14:paraId="300A99EA" w14:textId="77777777" w:rsidR="002B0635" w:rsidRPr="00A12EE6" w:rsidRDefault="002B0635" w:rsidP="002B0635">
      <w:pPr>
        <w:keepNext/>
        <w:jc w:val="center"/>
      </w:pPr>
      <w:r w:rsidRPr="00A12EE6">
        <w:rPr>
          <w:noProof/>
          <w:lang w:eastAsia="sk-SK"/>
        </w:rPr>
        <w:lastRenderedPageBreak/>
        <w:drawing>
          <wp:inline distT="0" distB="0" distL="0" distR="0" wp14:anchorId="67021807" wp14:editId="07821641">
            <wp:extent cx="5760720" cy="2719705"/>
            <wp:effectExtent l="38100" t="38100" r="87630" b="99695"/>
            <wp:docPr id="333299786"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9786" name="Obrázok 1" descr="Obrázok, na ktorom je text, snímka obrazovky, softvér, počítačová ikona&#10;&#10;Automaticky generovaný popis"/>
                    <pic:cNvPicPr/>
                  </pic:nvPicPr>
                  <pic:blipFill>
                    <a:blip r:embed="rId34"/>
                    <a:stretch>
                      <a:fillRect/>
                    </a:stretch>
                  </pic:blipFill>
                  <pic:spPr>
                    <a:xfrm>
                      <a:off x="0" y="0"/>
                      <a:ext cx="5760720" cy="2719705"/>
                    </a:xfrm>
                    <a:prstGeom prst="rect">
                      <a:avLst/>
                    </a:prstGeom>
                    <a:effectLst>
                      <a:outerShdw blurRad="50800" dist="38100" dir="2700000" algn="tl" rotWithShape="0">
                        <a:prstClr val="black">
                          <a:alpha val="40000"/>
                        </a:prstClr>
                      </a:outerShdw>
                    </a:effectLst>
                  </pic:spPr>
                </pic:pic>
              </a:graphicData>
            </a:graphic>
          </wp:inline>
        </w:drawing>
      </w:r>
    </w:p>
    <w:p w14:paraId="41C45819" w14:textId="3D9960C8" w:rsidR="002B0635" w:rsidRPr="00A12EE6" w:rsidRDefault="002B0635" w:rsidP="002B0635">
      <w:pPr>
        <w:pStyle w:val="Popis"/>
        <w:jc w:val="center"/>
      </w:pPr>
      <w:bookmarkStart w:id="109" w:name="_Toc182423259"/>
      <w:r w:rsidRPr="00A12EE6">
        <w:t xml:space="preserve">Obr. </w:t>
      </w:r>
      <w:fldSimple w:instr=" STYLEREF 1 \s ">
        <w:r w:rsidR="005418FC">
          <w:rPr>
            <w:noProof/>
          </w:rPr>
          <w:t>2</w:t>
        </w:r>
      </w:fldSimple>
      <w:r w:rsidR="00E37B0B" w:rsidRPr="00A12EE6">
        <w:noBreakHyphen/>
      </w:r>
      <w:fldSimple w:instr=" SEQ Obr. \* ARABIC \s 1 ">
        <w:r w:rsidR="005418FC">
          <w:rPr>
            <w:noProof/>
          </w:rPr>
          <w:t>23</w:t>
        </w:r>
      </w:fldSimple>
      <w:r w:rsidRPr="00A12EE6">
        <w:t>. Výsledné zobrazenie Server Manager s nastavenou IP adresou</w:t>
      </w:r>
      <w:bookmarkEnd w:id="109"/>
    </w:p>
    <w:p w14:paraId="700595BC" w14:textId="77777777" w:rsidR="006A0EC2" w:rsidRDefault="006A0EC2" w:rsidP="006C50AE">
      <w:pPr>
        <w:ind w:firstLine="454"/>
        <w:jc w:val="both"/>
      </w:pPr>
    </w:p>
    <w:p w14:paraId="23CBCAEA" w14:textId="3860AE25" w:rsidR="00E37441" w:rsidRPr="00A12EE6" w:rsidRDefault="002B0635" w:rsidP="006C50AE">
      <w:pPr>
        <w:ind w:firstLine="454"/>
        <w:jc w:val="both"/>
      </w:pPr>
      <w:r w:rsidRPr="00A12EE6">
        <w:t xml:space="preserve">Obdobný postup </w:t>
      </w:r>
      <w:r w:rsidR="006A0EC2">
        <w:t xml:space="preserve">pre </w:t>
      </w:r>
      <w:r w:rsidR="00E37441" w:rsidRPr="00A12EE6">
        <w:t xml:space="preserve">nastavenie IP adresy </w:t>
      </w:r>
      <w:r w:rsidR="006A0EC2" w:rsidRPr="006A0EC2">
        <w:t>môže</w:t>
      </w:r>
      <w:r w:rsidR="006A0EC2">
        <w:t>m</w:t>
      </w:r>
      <w:r w:rsidR="006A0EC2" w:rsidRPr="006A0EC2">
        <w:t xml:space="preserve">e vykonať aj cez </w:t>
      </w:r>
      <w:proofErr w:type="spellStart"/>
      <w:r w:rsidR="00E37441" w:rsidRPr="00A12EE6">
        <w:t>Network</w:t>
      </w:r>
      <w:proofErr w:type="spellEnd"/>
      <w:r w:rsidR="00E37441" w:rsidRPr="00A12EE6">
        <w:t xml:space="preserve"> and </w:t>
      </w:r>
      <w:proofErr w:type="spellStart"/>
      <w:r w:rsidR="00E37441" w:rsidRPr="00A12EE6">
        <w:t>Sharing</w:t>
      </w:r>
      <w:proofErr w:type="spellEnd"/>
      <w:r w:rsidR="00E37441" w:rsidRPr="00A12EE6">
        <w:t xml:space="preserve"> Center. </w:t>
      </w:r>
    </w:p>
    <w:p w14:paraId="1A114511" w14:textId="2243F2F1" w:rsidR="002B0635" w:rsidRPr="00A12EE6" w:rsidRDefault="00E37441" w:rsidP="006C50AE">
      <w:pPr>
        <w:pStyle w:val="Odsekzoznamu"/>
        <w:numPr>
          <w:ilvl w:val="0"/>
          <w:numId w:val="8"/>
        </w:numPr>
        <w:ind w:left="454" w:hanging="454"/>
        <w:jc w:val="both"/>
      </w:pPr>
      <w:r w:rsidRPr="00A12EE6">
        <w:t xml:space="preserve">Ten vyvoláme jednoducho kliknutím pravého tlačidla myši na ikonku počítača v dolnej lište vpravo dole vedľa hodiniek. Zvolíme </w:t>
      </w:r>
      <w:proofErr w:type="spellStart"/>
      <w:r w:rsidRPr="00A12EE6">
        <w:rPr>
          <w:b/>
          <w:bCs/>
          <w:i/>
          <w:iCs/>
        </w:rPr>
        <w:t>Open</w:t>
      </w:r>
      <w:proofErr w:type="spellEnd"/>
      <w:r w:rsidRPr="00A12EE6">
        <w:rPr>
          <w:b/>
          <w:bCs/>
          <w:i/>
          <w:iCs/>
        </w:rPr>
        <w:t xml:space="preserve"> </w:t>
      </w:r>
      <w:proofErr w:type="spellStart"/>
      <w:r w:rsidRPr="00A12EE6">
        <w:rPr>
          <w:b/>
          <w:bCs/>
          <w:i/>
          <w:iCs/>
        </w:rPr>
        <w:t>Network</w:t>
      </w:r>
      <w:proofErr w:type="spellEnd"/>
      <w:r w:rsidRPr="00A12EE6">
        <w:rPr>
          <w:b/>
          <w:bCs/>
          <w:i/>
          <w:iCs/>
        </w:rPr>
        <w:t xml:space="preserve"> and </w:t>
      </w:r>
      <w:proofErr w:type="spellStart"/>
      <w:r w:rsidRPr="00A12EE6">
        <w:rPr>
          <w:b/>
          <w:bCs/>
          <w:i/>
          <w:iCs/>
        </w:rPr>
        <w:t>Sharing</w:t>
      </w:r>
      <w:proofErr w:type="spellEnd"/>
      <w:r w:rsidRPr="00A12EE6">
        <w:rPr>
          <w:b/>
          <w:bCs/>
          <w:i/>
          <w:iCs/>
        </w:rPr>
        <w:t xml:space="preserve"> Center</w:t>
      </w:r>
      <w:r w:rsidRPr="00A12EE6">
        <w:t>.</w:t>
      </w:r>
    </w:p>
    <w:p w14:paraId="5F9A589F" w14:textId="77777777" w:rsidR="00E37441" w:rsidRPr="00A12EE6" w:rsidRDefault="00E37441" w:rsidP="00E37441">
      <w:pPr>
        <w:keepNext/>
        <w:jc w:val="center"/>
      </w:pPr>
      <w:r w:rsidRPr="00A12EE6">
        <w:rPr>
          <w:noProof/>
          <w:lang w:eastAsia="sk-SK"/>
        </w:rPr>
        <w:drawing>
          <wp:inline distT="0" distB="0" distL="0" distR="0" wp14:anchorId="5A6E7C08" wp14:editId="71A63C85">
            <wp:extent cx="2257740" cy="733527"/>
            <wp:effectExtent l="38100" t="38100" r="104775" b="104775"/>
            <wp:docPr id="467181140" name="Obrázok 1" descr="Obrázok, na ktorom je text, písmo, snímka obrazovky,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1140" name="Obrázok 1" descr="Obrázok, na ktorom je text, písmo, snímka obrazovky, rad&#10;&#10;Automaticky generovaný popis"/>
                    <pic:cNvPicPr/>
                  </pic:nvPicPr>
                  <pic:blipFill>
                    <a:blip r:embed="rId35"/>
                    <a:stretch>
                      <a:fillRect/>
                    </a:stretch>
                  </pic:blipFill>
                  <pic:spPr>
                    <a:xfrm>
                      <a:off x="0" y="0"/>
                      <a:ext cx="2257740" cy="733527"/>
                    </a:xfrm>
                    <a:prstGeom prst="rect">
                      <a:avLst/>
                    </a:prstGeom>
                    <a:effectLst>
                      <a:outerShdw blurRad="50800" dist="38100" dir="2700000" algn="tl" rotWithShape="0">
                        <a:prstClr val="black">
                          <a:alpha val="40000"/>
                        </a:prstClr>
                      </a:outerShdw>
                    </a:effectLst>
                  </pic:spPr>
                </pic:pic>
              </a:graphicData>
            </a:graphic>
          </wp:inline>
        </w:drawing>
      </w:r>
    </w:p>
    <w:p w14:paraId="5A9AD6DE" w14:textId="10988EEF" w:rsidR="00E37441" w:rsidRPr="00A12EE6" w:rsidRDefault="00E37441" w:rsidP="00E37441">
      <w:pPr>
        <w:pStyle w:val="Popis"/>
        <w:jc w:val="center"/>
      </w:pPr>
      <w:bookmarkStart w:id="110" w:name="_Toc182423260"/>
      <w:r w:rsidRPr="00A12EE6">
        <w:t xml:space="preserve">Obr. </w:t>
      </w:r>
      <w:fldSimple w:instr=" STYLEREF 1 \s ">
        <w:r w:rsidR="005418FC">
          <w:rPr>
            <w:noProof/>
          </w:rPr>
          <w:t>2</w:t>
        </w:r>
      </w:fldSimple>
      <w:r w:rsidR="00E37B0B" w:rsidRPr="00A12EE6">
        <w:noBreakHyphen/>
      </w:r>
      <w:fldSimple w:instr=" SEQ Obr. \* ARABIC \s 1 ">
        <w:r w:rsidR="005418FC">
          <w:rPr>
            <w:noProof/>
          </w:rPr>
          <w:t>24</w:t>
        </w:r>
      </w:fldSimple>
      <w:r w:rsidRPr="00A12EE6">
        <w:t xml:space="preserve">. Vyvolanie </w:t>
      </w:r>
      <w:proofErr w:type="spellStart"/>
      <w:r w:rsidRPr="00A12EE6">
        <w:t>Network</w:t>
      </w:r>
      <w:proofErr w:type="spellEnd"/>
      <w:r w:rsidRPr="00A12EE6">
        <w:t xml:space="preserve"> and </w:t>
      </w:r>
      <w:proofErr w:type="spellStart"/>
      <w:r w:rsidRPr="00A12EE6">
        <w:t>Sharing</w:t>
      </w:r>
      <w:proofErr w:type="spellEnd"/>
      <w:r w:rsidRPr="00A12EE6">
        <w:t xml:space="preserve"> Center</w:t>
      </w:r>
      <w:bookmarkEnd w:id="110"/>
    </w:p>
    <w:p w14:paraId="520D0FDE" w14:textId="242126CB" w:rsidR="00E37441" w:rsidRPr="00A12EE6" w:rsidRDefault="006A0EC2" w:rsidP="006C50AE">
      <w:pPr>
        <w:pStyle w:val="Odsekzoznamu"/>
        <w:numPr>
          <w:ilvl w:val="0"/>
          <w:numId w:val="8"/>
        </w:numPr>
        <w:ind w:left="454" w:hanging="454"/>
        <w:jc w:val="both"/>
      </w:pPr>
      <w:r>
        <w:t>Z</w:t>
      </w:r>
      <w:r w:rsidR="00E37441" w:rsidRPr="00A12EE6">
        <w:t>obrazí</w:t>
      </w:r>
      <w:r>
        <w:t xml:space="preserve"> sa</w:t>
      </w:r>
      <w:r w:rsidR="00E37441" w:rsidRPr="00A12EE6">
        <w:t xml:space="preserve"> okno </w:t>
      </w:r>
      <w:proofErr w:type="spellStart"/>
      <w:r w:rsidR="00E37441" w:rsidRPr="00A12EE6">
        <w:t>Network</w:t>
      </w:r>
      <w:proofErr w:type="spellEnd"/>
      <w:r w:rsidR="00E37441" w:rsidRPr="00A12EE6">
        <w:t xml:space="preserve"> and </w:t>
      </w:r>
      <w:proofErr w:type="spellStart"/>
      <w:r w:rsidR="00E37441" w:rsidRPr="00A12EE6">
        <w:t>Sharing</w:t>
      </w:r>
      <w:proofErr w:type="spellEnd"/>
      <w:r w:rsidR="00E37441" w:rsidRPr="00A12EE6">
        <w:t xml:space="preserve"> Center, kde klikneme myšou na modrý názov sieťovej karty. V tomto prípade </w:t>
      </w:r>
      <w:r w:rsidR="00E37441" w:rsidRPr="00A12EE6">
        <w:rPr>
          <w:b/>
          <w:bCs/>
          <w:i/>
          <w:iCs/>
        </w:rPr>
        <w:t>Ethernet0</w:t>
      </w:r>
      <w:r w:rsidR="002D609A" w:rsidRPr="00A12EE6">
        <w:t>.</w:t>
      </w:r>
    </w:p>
    <w:p w14:paraId="3C928E87" w14:textId="77777777" w:rsidR="00E37441" w:rsidRPr="00A12EE6" w:rsidRDefault="00E37441" w:rsidP="00E37441">
      <w:pPr>
        <w:keepNext/>
        <w:jc w:val="center"/>
      </w:pPr>
      <w:r w:rsidRPr="00A12EE6">
        <w:rPr>
          <w:noProof/>
          <w:lang w:eastAsia="sk-SK"/>
        </w:rPr>
        <w:drawing>
          <wp:inline distT="0" distB="0" distL="0" distR="0" wp14:anchorId="653D86B2" wp14:editId="346F039E">
            <wp:extent cx="5760720" cy="1640840"/>
            <wp:effectExtent l="38100" t="38100" r="87630" b="92710"/>
            <wp:docPr id="225544598"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44598" name="Obrázok 1" descr="Obrázok, na ktorom je text, snímka obrazovky, písmo, rad&#10;&#10;Automaticky generovaný popis"/>
                    <pic:cNvPicPr/>
                  </pic:nvPicPr>
                  <pic:blipFill>
                    <a:blip r:embed="rId36"/>
                    <a:stretch>
                      <a:fillRect/>
                    </a:stretch>
                  </pic:blipFill>
                  <pic:spPr>
                    <a:xfrm>
                      <a:off x="0" y="0"/>
                      <a:ext cx="5760720" cy="1640840"/>
                    </a:xfrm>
                    <a:prstGeom prst="rect">
                      <a:avLst/>
                    </a:prstGeom>
                    <a:effectLst>
                      <a:outerShdw blurRad="50800" dist="38100" dir="2700000" algn="tl" rotWithShape="0">
                        <a:prstClr val="black">
                          <a:alpha val="40000"/>
                        </a:prstClr>
                      </a:outerShdw>
                    </a:effectLst>
                  </pic:spPr>
                </pic:pic>
              </a:graphicData>
            </a:graphic>
          </wp:inline>
        </w:drawing>
      </w:r>
    </w:p>
    <w:p w14:paraId="66CE285D" w14:textId="3C5BDA12" w:rsidR="00E37441" w:rsidRPr="00A12EE6" w:rsidRDefault="00E37441" w:rsidP="00E37441">
      <w:pPr>
        <w:pStyle w:val="Popis"/>
        <w:jc w:val="center"/>
      </w:pPr>
      <w:bookmarkStart w:id="111" w:name="_Toc182423261"/>
      <w:r w:rsidRPr="00A12EE6">
        <w:t xml:space="preserve">Obr. </w:t>
      </w:r>
      <w:fldSimple w:instr=" STYLEREF 1 \s ">
        <w:r w:rsidR="005418FC">
          <w:rPr>
            <w:noProof/>
          </w:rPr>
          <w:t>2</w:t>
        </w:r>
      </w:fldSimple>
      <w:r w:rsidR="00E37B0B" w:rsidRPr="00A12EE6">
        <w:noBreakHyphen/>
      </w:r>
      <w:fldSimple w:instr=" SEQ Obr. \* ARABIC \s 1 ">
        <w:r w:rsidR="005418FC">
          <w:rPr>
            <w:noProof/>
          </w:rPr>
          <w:t>25</w:t>
        </w:r>
      </w:fldSimple>
      <w:r w:rsidRPr="00A12EE6">
        <w:t xml:space="preserve">. </w:t>
      </w:r>
      <w:proofErr w:type="spellStart"/>
      <w:r w:rsidRPr="00A12EE6">
        <w:t>Network</w:t>
      </w:r>
      <w:proofErr w:type="spellEnd"/>
      <w:r w:rsidRPr="00A12EE6">
        <w:t xml:space="preserve"> and </w:t>
      </w:r>
      <w:proofErr w:type="spellStart"/>
      <w:r w:rsidRPr="00A12EE6">
        <w:t>Sharing</w:t>
      </w:r>
      <w:proofErr w:type="spellEnd"/>
      <w:r w:rsidRPr="00A12EE6">
        <w:t xml:space="preserve"> Center</w:t>
      </w:r>
      <w:bookmarkEnd w:id="111"/>
    </w:p>
    <w:p w14:paraId="0ADFE05C" w14:textId="544A97CB" w:rsidR="00E37441" w:rsidRPr="00A12EE6" w:rsidRDefault="00E37441" w:rsidP="006C50AE">
      <w:pPr>
        <w:pStyle w:val="Odsekzoznamu"/>
        <w:numPr>
          <w:ilvl w:val="0"/>
          <w:numId w:val="8"/>
        </w:numPr>
        <w:ind w:left="454" w:hanging="454"/>
        <w:jc w:val="both"/>
      </w:pPr>
      <w:r w:rsidRPr="00A12EE6">
        <w:t xml:space="preserve">Po kliknutí na názov sieťovej karty sa zobrazí okno v ktorom sú informácie o stave tejto sieťovej karty. Tu zvolíme tlačidlo </w:t>
      </w:r>
      <w:proofErr w:type="spellStart"/>
      <w:r w:rsidRPr="006A0EC2">
        <w:rPr>
          <w:b/>
          <w:bCs/>
          <w:i/>
          <w:iCs/>
          <w:bdr w:val="single" w:sz="8" w:space="0" w:color="auto" w:shadow="1"/>
          <w:shd w:val="clear" w:color="auto" w:fill="D9D9D9" w:themeFill="background1" w:themeFillShade="D9"/>
        </w:rPr>
        <w:t>Properties</w:t>
      </w:r>
      <w:proofErr w:type="spellEnd"/>
      <w:r w:rsidRPr="00A12EE6">
        <w:t>.</w:t>
      </w:r>
    </w:p>
    <w:p w14:paraId="71C339F3" w14:textId="77777777" w:rsidR="00E37441" w:rsidRPr="00A12EE6" w:rsidRDefault="00E37441" w:rsidP="00C8734A">
      <w:pPr>
        <w:keepNext/>
        <w:jc w:val="center"/>
      </w:pPr>
      <w:r w:rsidRPr="00A12EE6">
        <w:rPr>
          <w:noProof/>
          <w:lang w:eastAsia="sk-SK"/>
        </w:rPr>
        <w:lastRenderedPageBreak/>
        <w:drawing>
          <wp:inline distT="0" distB="0" distL="0" distR="0" wp14:anchorId="44973EF6" wp14:editId="049C4741">
            <wp:extent cx="3496163" cy="4201111"/>
            <wp:effectExtent l="38100" t="38100" r="104775" b="104775"/>
            <wp:docPr id="1533061991" name="Obrázok 1" descr="Obrázok, na ktorom je text, snímka obrazovky, displej,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1991" name="Obrázok 1" descr="Obrázok, na ktorom je text, snímka obrazovky, displej, softvér&#10;&#10;Automaticky generovaný popis"/>
                    <pic:cNvPicPr/>
                  </pic:nvPicPr>
                  <pic:blipFill>
                    <a:blip r:embed="rId37"/>
                    <a:stretch>
                      <a:fillRect/>
                    </a:stretch>
                  </pic:blipFill>
                  <pic:spPr>
                    <a:xfrm>
                      <a:off x="0" y="0"/>
                      <a:ext cx="3496163" cy="4201111"/>
                    </a:xfrm>
                    <a:prstGeom prst="rect">
                      <a:avLst/>
                    </a:prstGeom>
                    <a:effectLst>
                      <a:outerShdw blurRad="50800" dist="38100" dir="2700000" algn="tl" rotWithShape="0">
                        <a:prstClr val="black">
                          <a:alpha val="40000"/>
                        </a:prstClr>
                      </a:outerShdw>
                    </a:effectLst>
                  </pic:spPr>
                </pic:pic>
              </a:graphicData>
            </a:graphic>
          </wp:inline>
        </w:drawing>
      </w:r>
    </w:p>
    <w:p w14:paraId="0A44681F" w14:textId="2525D28D" w:rsidR="00E37441" w:rsidRPr="00A12EE6" w:rsidRDefault="00E37441" w:rsidP="00E37441">
      <w:pPr>
        <w:pStyle w:val="Popis"/>
        <w:jc w:val="center"/>
      </w:pPr>
      <w:bookmarkStart w:id="112" w:name="_Toc182423262"/>
      <w:r w:rsidRPr="00A12EE6">
        <w:t xml:space="preserve">Obr. </w:t>
      </w:r>
      <w:fldSimple w:instr=" STYLEREF 1 \s ">
        <w:r w:rsidR="005418FC">
          <w:rPr>
            <w:noProof/>
          </w:rPr>
          <w:t>2</w:t>
        </w:r>
      </w:fldSimple>
      <w:r w:rsidR="00E37B0B" w:rsidRPr="00A12EE6">
        <w:noBreakHyphen/>
      </w:r>
      <w:fldSimple w:instr=" SEQ Obr. \* ARABIC \s 1 ">
        <w:r w:rsidR="005418FC">
          <w:rPr>
            <w:noProof/>
          </w:rPr>
          <w:t>26</w:t>
        </w:r>
      </w:fldSimple>
      <w:r w:rsidRPr="00A12EE6">
        <w:t>. Status sieťovej karty</w:t>
      </w:r>
      <w:bookmarkEnd w:id="112"/>
    </w:p>
    <w:p w14:paraId="468E45D5" w14:textId="3CF87457" w:rsidR="00E37441" w:rsidRPr="00A12EE6" w:rsidRDefault="006A0EC2" w:rsidP="006C50AE">
      <w:pPr>
        <w:pStyle w:val="Odsekzoznamu"/>
        <w:numPr>
          <w:ilvl w:val="0"/>
          <w:numId w:val="8"/>
        </w:numPr>
        <w:ind w:left="454" w:hanging="454"/>
        <w:jc w:val="both"/>
      </w:pPr>
      <w:r>
        <w:t>Z</w:t>
      </w:r>
      <w:r w:rsidR="00E37441" w:rsidRPr="00A12EE6">
        <w:t xml:space="preserve">obrazí </w:t>
      </w:r>
      <w:r>
        <w:t xml:space="preserve">sa </w:t>
      </w:r>
      <w:r w:rsidR="00E37441" w:rsidRPr="00A12EE6">
        <w:t>okno ako v predchádzajúcej časti</w:t>
      </w:r>
      <w:r w:rsidR="006F19F8" w:rsidRPr="00A12EE6">
        <w:t xml:space="preserve"> (</w:t>
      </w:r>
      <w:r w:rsidR="002D609A" w:rsidRPr="00A12EE6">
        <w:t xml:space="preserve">v kroku </w:t>
      </w:r>
      <w:r w:rsidR="002D609A" w:rsidRPr="00A12EE6">
        <w:rPr>
          <w:b/>
          <w:bCs/>
          <w:color w:val="0070C0"/>
        </w:rPr>
        <w:fldChar w:fldCharType="begin"/>
      </w:r>
      <w:r w:rsidR="002D609A" w:rsidRPr="00A12EE6">
        <w:rPr>
          <w:b/>
          <w:bCs/>
          <w:color w:val="0070C0"/>
        </w:rPr>
        <w:instrText xml:space="preserve"> REF _Ref176364813 \r \h  \* MERGEFORMAT </w:instrText>
      </w:r>
      <w:r w:rsidR="002D609A" w:rsidRPr="00A12EE6">
        <w:rPr>
          <w:b/>
          <w:bCs/>
          <w:color w:val="0070C0"/>
        </w:rPr>
      </w:r>
      <w:r w:rsidR="002D609A" w:rsidRPr="00A12EE6">
        <w:rPr>
          <w:b/>
          <w:bCs/>
          <w:color w:val="0070C0"/>
        </w:rPr>
        <w:fldChar w:fldCharType="separate"/>
      </w:r>
      <w:r w:rsidR="005418FC">
        <w:rPr>
          <w:b/>
          <w:bCs/>
          <w:color w:val="0070C0"/>
        </w:rPr>
        <w:t>5</w:t>
      </w:r>
      <w:r w:rsidR="002D609A" w:rsidRPr="00A12EE6">
        <w:rPr>
          <w:b/>
          <w:bCs/>
          <w:color w:val="0070C0"/>
        </w:rPr>
        <w:fldChar w:fldCharType="end"/>
      </w:r>
      <w:r w:rsidR="006F19F8" w:rsidRPr="00A12EE6">
        <w:t>)</w:t>
      </w:r>
      <w:r w:rsidR="00E37441" w:rsidRPr="00A12EE6">
        <w:t xml:space="preserve"> s názvom </w:t>
      </w:r>
      <w:r w:rsidR="006F19F8" w:rsidRPr="00A12EE6">
        <w:t xml:space="preserve">Ethernet0 </w:t>
      </w:r>
      <w:proofErr w:type="spellStart"/>
      <w:r w:rsidR="006F19F8" w:rsidRPr="00A12EE6">
        <w:t>Properties</w:t>
      </w:r>
      <w:proofErr w:type="spellEnd"/>
      <w:r w:rsidR="006F19F8" w:rsidRPr="00A12EE6">
        <w:t xml:space="preserve">. </w:t>
      </w:r>
      <w:r>
        <w:t>Ďalej</w:t>
      </w:r>
      <w:r w:rsidR="006F19F8" w:rsidRPr="00A12EE6">
        <w:t xml:space="preserve"> pokračujeme rovnako ako v krokoch </w:t>
      </w:r>
      <w:r w:rsidR="002D609A" w:rsidRPr="00A12EE6">
        <w:rPr>
          <w:b/>
          <w:bCs/>
          <w:color w:val="0070C0"/>
        </w:rPr>
        <w:fldChar w:fldCharType="begin"/>
      </w:r>
      <w:r w:rsidR="002D609A" w:rsidRPr="00A12EE6">
        <w:rPr>
          <w:b/>
          <w:bCs/>
          <w:color w:val="0070C0"/>
        </w:rPr>
        <w:instrText xml:space="preserve"> REF _Ref176364839 \r \h  \* MERGEFORMAT </w:instrText>
      </w:r>
      <w:r w:rsidR="002D609A" w:rsidRPr="00A12EE6">
        <w:rPr>
          <w:b/>
          <w:bCs/>
          <w:color w:val="0070C0"/>
        </w:rPr>
      </w:r>
      <w:r w:rsidR="002D609A" w:rsidRPr="00A12EE6">
        <w:rPr>
          <w:b/>
          <w:bCs/>
          <w:color w:val="0070C0"/>
        </w:rPr>
        <w:fldChar w:fldCharType="separate"/>
      </w:r>
      <w:r w:rsidR="005418FC">
        <w:rPr>
          <w:b/>
          <w:bCs/>
          <w:color w:val="0070C0"/>
        </w:rPr>
        <w:t>6</w:t>
      </w:r>
      <w:r w:rsidR="002D609A" w:rsidRPr="00A12EE6">
        <w:rPr>
          <w:b/>
          <w:bCs/>
          <w:color w:val="0070C0"/>
        </w:rPr>
        <w:fldChar w:fldCharType="end"/>
      </w:r>
      <w:r w:rsidR="006F19F8" w:rsidRPr="00A12EE6">
        <w:t xml:space="preserve"> a </w:t>
      </w:r>
      <w:r w:rsidR="002D609A" w:rsidRPr="00A12EE6">
        <w:rPr>
          <w:b/>
          <w:bCs/>
          <w:color w:val="0070C0"/>
        </w:rPr>
        <w:fldChar w:fldCharType="begin"/>
      </w:r>
      <w:r w:rsidR="002D609A" w:rsidRPr="00A12EE6">
        <w:rPr>
          <w:b/>
          <w:bCs/>
          <w:color w:val="0070C0"/>
        </w:rPr>
        <w:instrText xml:space="preserve"> REF _Ref176364848 \r \h  \* MERGEFORMAT </w:instrText>
      </w:r>
      <w:r w:rsidR="002D609A" w:rsidRPr="00A12EE6">
        <w:rPr>
          <w:b/>
          <w:bCs/>
          <w:color w:val="0070C0"/>
        </w:rPr>
      </w:r>
      <w:r w:rsidR="002D609A" w:rsidRPr="00A12EE6">
        <w:rPr>
          <w:b/>
          <w:bCs/>
          <w:color w:val="0070C0"/>
        </w:rPr>
        <w:fldChar w:fldCharType="separate"/>
      </w:r>
      <w:r w:rsidR="005418FC">
        <w:rPr>
          <w:b/>
          <w:bCs/>
          <w:color w:val="0070C0"/>
        </w:rPr>
        <w:t>7</w:t>
      </w:r>
      <w:r w:rsidR="002D609A" w:rsidRPr="00A12EE6">
        <w:rPr>
          <w:b/>
          <w:bCs/>
          <w:color w:val="0070C0"/>
        </w:rPr>
        <w:fldChar w:fldCharType="end"/>
      </w:r>
      <w:r w:rsidR="006F19F8" w:rsidRPr="00A12EE6">
        <w:t>.</w:t>
      </w:r>
    </w:p>
    <w:p w14:paraId="67826182" w14:textId="2DDA9D3C" w:rsidR="006F19F8" w:rsidRPr="00A12EE6" w:rsidRDefault="006F19F8" w:rsidP="006C50AE">
      <w:pPr>
        <w:pStyle w:val="Nadpis3"/>
        <w:ind w:left="737" w:hanging="737"/>
      </w:pPr>
      <w:bookmarkStart w:id="113" w:name="_Ref176447169"/>
      <w:bookmarkStart w:id="114" w:name="_Toc182423499"/>
      <w:r w:rsidRPr="00A12EE6">
        <w:t>Nastavenie statickej IP adresy bez GUI</w:t>
      </w:r>
      <w:bookmarkEnd w:id="113"/>
      <w:bookmarkEnd w:id="114"/>
    </w:p>
    <w:p w14:paraId="210E0686" w14:textId="523B5666" w:rsidR="00E37441" w:rsidRPr="00A12EE6" w:rsidRDefault="006F19F8" w:rsidP="006C50AE">
      <w:pPr>
        <w:keepNext/>
        <w:ind w:firstLine="454"/>
        <w:jc w:val="both"/>
      </w:pPr>
      <w:r w:rsidRPr="00A12EE6">
        <w:t xml:space="preserve">Na nastavenie statickej IP adresy môžeme použiť príkazový riadok, </w:t>
      </w:r>
      <w:proofErr w:type="spellStart"/>
      <w:r w:rsidRPr="00A12EE6">
        <w:t>powershell</w:t>
      </w:r>
      <w:proofErr w:type="spellEnd"/>
      <w:r w:rsidRPr="00A12EE6">
        <w:t xml:space="preserve"> a v prípade serveru nainštalovaného ako </w:t>
      </w:r>
      <w:proofErr w:type="spellStart"/>
      <w:r w:rsidRPr="00A12EE6">
        <w:t>core</w:t>
      </w:r>
      <w:proofErr w:type="spellEnd"/>
      <w:r w:rsidRPr="00A12EE6">
        <w:t xml:space="preserve"> aj vstavané textové menu. Najskôr ukážeme nastavenie pomocou vstavaného menu na </w:t>
      </w:r>
      <w:proofErr w:type="spellStart"/>
      <w:r w:rsidRPr="00A12EE6">
        <w:t>core</w:t>
      </w:r>
      <w:proofErr w:type="spellEnd"/>
      <w:r w:rsidRPr="00A12EE6">
        <w:t xml:space="preserve"> serveri, následne pomocou príkazového riadk</w:t>
      </w:r>
      <w:r w:rsidR="00C80D88" w:rsidRPr="00A12EE6">
        <w:t>u</w:t>
      </w:r>
      <w:r w:rsidRPr="00A12EE6">
        <w:t xml:space="preserve"> a nakoniec pomocou </w:t>
      </w:r>
      <w:proofErr w:type="spellStart"/>
      <w:r w:rsidRPr="00A12EE6">
        <w:t>powershellu</w:t>
      </w:r>
      <w:proofErr w:type="spellEnd"/>
      <w:r w:rsidRPr="00A12EE6">
        <w:t>.</w:t>
      </w:r>
    </w:p>
    <w:p w14:paraId="32229B4B" w14:textId="125C0797" w:rsidR="006F19F8" w:rsidRPr="00A12EE6" w:rsidRDefault="006A0EC2" w:rsidP="006C50AE">
      <w:pPr>
        <w:keepNext/>
        <w:ind w:firstLine="454"/>
        <w:jc w:val="both"/>
      </w:pPr>
      <w:r>
        <w:t>Na n</w:t>
      </w:r>
      <w:r w:rsidR="006F19F8" w:rsidRPr="00A12EE6">
        <w:t xml:space="preserve">astavenie statickej IP adresy na </w:t>
      </w:r>
      <w:proofErr w:type="spellStart"/>
      <w:r w:rsidR="006F19F8" w:rsidRPr="00A12EE6">
        <w:t>core</w:t>
      </w:r>
      <w:proofErr w:type="spellEnd"/>
      <w:r w:rsidR="006F19F8" w:rsidRPr="00A12EE6">
        <w:t xml:space="preserve"> serveri môžeme využiť zabudovaný nástroj </w:t>
      </w:r>
      <w:proofErr w:type="spellStart"/>
      <w:r w:rsidR="006F19F8" w:rsidRPr="00A12EE6">
        <w:t>sconfig</w:t>
      </w:r>
      <w:proofErr w:type="spellEnd"/>
      <w:r w:rsidR="006F19F8" w:rsidRPr="00A12EE6">
        <w:t>, ktorý vyvoláme z príkazového riadk</w:t>
      </w:r>
      <w:r w:rsidR="00C80D88" w:rsidRPr="00A12EE6">
        <w:t>u</w:t>
      </w:r>
      <w:r w:rsidR="006F19F8" w:rsidRPr="00A12EE6">
        <w:t>.</w:t>
      </w:r>
    </w:p>
    <w:p w14:paraId="1C99BE06" w14:textId="20582D8D" w:rsidR="006F19F8" w:rsidRPr="00A12EE6" w:rsidRDefault="006F19F8" w:rsidP="006C50AE">
      <w:pPr>
        <w:pStyle w:val="Odsekzoznamu"/>
        <w:keepNext/>
        <w:numPr>
          <w:ilvl w:val="0"/>
          <w:numId w:val="9"/>
        </w:numPr>
        <w:ind w:left="454" w:hanging="454"/>
        <w:jc w:val="both"/>
      </w:pPr>
      <w:bookmarkStart w:id="115" w:name="_Ref176365907"/>
      <w:r w:rsidRPr="00A12EE6">
        <w:t>Do príkazového riadk</w:t>
      </w:r>
      <w:r w:rsidR="00C80D88" w:rsidRPr="00A12EE6">
        <w:t>u</w:t>
      </w:r>
      <w:r w:rsidRPr="00A12EE6">
        <w:t xml:space="preserve"> zadáme príkaz </w:t>
      </w:r>
      <w:proofErr w:type="spellStart"/>
      <w:r w:rsidRPr="00A12EE6">
        <w:rPr>
          <w:b/>
          <w:bCs/>
          <w:i/>
          <w:iCs/>
        </w:rPr>
        <w:t>sconfig</w:t>
      </w:r>
      <w:proofErr w:type="spellEnd"/>
      <w:r w:rsidRPr="00A12EE6">
        <w:t xml:space="preserve">, ktorý spustí textové menu pre správu a konfiguráciu </w:t>
      </w:r>
      <w:proofErr w:type="spellStart"/>
      <w:r w:rsidRPr="00A12EE6">
        <w:t>core</w:t>
      </w:r>
      <w:proofErr w:type="spellEnd"/>
      <w:r w:rsidRPr="00A12EE6">
        <w:t xml:space="preserve"> servera.</w:t>
      </w:r>
      <w:bookmarkEnd w:id="115"/>
      <w:r w:rsidRPr="00A12EE6">
        <w:t xml:space="preserve"> </w:t>
      </w:r>
    </w:p>
    <w:p w14:paraId="4098E29F" w14:textId="77777777" w:rsidR="006F19F8" w:rsidRPr="00A12EE6" w:rsidRDefault="006F19F8" w:rsidP="006F19F8">
      <w:pPr>
        <w:keepNext/>
        <w:jc w:val="center"/>
      </w:pPr>
      <w:r w:rsidRPr="00A12EE6">
        <w:rPr>
          <w:noProof/>
          <w:lang w:eastAsia="sk-SK"/>
        </w:rPr>
        <w:drawing>
          <wp:inline distT="0" distB="0" distL="0" distR="0" wp14:anchorId="169B7A07" wp14:editId="6622C657">
            <wp:extent cx="5760720" cy="591185"/>
            <wp:effectExtent l="38100" t="38100" r="87630" b="94615"/>
            <wp:docPr id="147148795" name="Obrázok 1" descr="Obrázok, na ktorom je text, snímka obrazovky,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795" name="Obrázok 1" descr="Obrázok, na ktorom je text, snímka obrazovky, softvér, multimediálny softvér&#10;&#10;Automaticky generovaný popis"/>
                    <pic:cNvPicPr/>
                  </pic:nvPicPr>
                  <pic:blipFill>
                    <a:blip r:embed="rId38"/>
                    <a:stretch>
                      <a:fillRect/>
                    </a:stretch>
                  </pic:blipFill>
                  <pic:spPr>
                    <a:xfrm>
                      <a:off x="0" y="0"/>
                      <a:ext cx="5760720" cy="591185"/>
                    </a:xfrm>
                    <a:prstGeom prst="rect">
                      <a:avLst/>
                    </a:prstGeom>
                    <a:effectLst>
                      <a:outerShdw blurRad="50800" dist="38100" dir="2700000" algn="tl" rotWithShape="0">
                        <a:prstClr val="black">
                          <a:alpha val="40000"/>
                        </a:prstClr>
                      </a:outerShdw>
                    </a:effectLst>
                  </pic:spPr>
                </pic:pic>
              </a:graphicData>
            </a:graphic>
          </wp:inline>
        </w:drawing>
      </w:r>
    </w:p>
    <w:p w14:paraId="7B5A78A6" w14:textId="5F4CB443" w:rsidR="006F19F8" w:rsidRPr="00A12EE6" w:rsidRDefault="006F19F8" w:rsidP="006F19F8">
      <w:pPr>
        <w:pStyle w:val="Popis"/>
        <w:jc w:val="center"/>
      </w:pPr>
      <w:bookmarkStart w:id="116" w:name="_Toc182423263"/>
      <w:r w:rsidRPr="00A12EE6">
        <w:t xml:space="preserve">Obr. </w:t>
      </w:r>
      <w:fldSimple w:instr=" STYLEREF 1 \s ">
        <w:r w:rsidR="005418FC">
          <w:rPr>
            <w:noProof/>
          </w:rPr>
          <w:t>2</w:t>
        </w:r>
      </w:fldSimple>
      <w:r w:rsidR="00E37B0B" w:rsidRPr="00A12EE6">
        <w:noBreakHyphen/>
      </w:r>
      <w:fldSimple w:instr=" SEQ Obr. \* ARABIC \s 1 ">
        <w:r w:rsidR="005418FC">
          <w:rPr>
            <w:noProof/>
          </w:rPr>
          <w:t>27</w:t>
        </w:r>
      </w:fldSimple>
      <w:r w:rsidRPr="00A12EE6">
        <w:t xml:space="preserve">. Spustenie príkazu </w:t>
      </w:r>
      <w:proofErr w:type="spellStart"/>
      <w:r w:rsidRPr="00A12EE6">
        <w:t>sconfig</w:t>
      </w:r>
      <w:bookmarkEnd w:id="116"/>
      <w:proofErr w:type="spellEnd"/>
    </w:p>
    <w:p w14:paraId="08241079" w14:textId="7E439894" w:rsidR="006F19F8" w:rsidRPr="00A12EE6" w:rsidRDefault="006F19F8" w:rsidP="006C50AE">
      <w:pPr>
        <w:pStyle w:val="Odsekzoznamu"/>
        <w:keepNext/>
        <w:numPr>
          <w:ilvl w:val="0"/>
          <w:numId w:val="9"/>
        </w:numPr>
        <w:ind w:left="454" w:hanging="454"/>
        <w:jc w:val="both"/>
      </w:pPr>
      <w:r w:rsidRPr="00A12EE6">
        <w:lastRenderedPageBreak/>
        <w:t>Môžeme si všimnúť</w:t>
      </w:r>
      <w:r w:rsidR="006A0EC2">
        <w:t>,</w:t>
      </w:r>
      <w:r w:rsidRPr="00A12EE6">
        <w:t xml:space="preserve"> že sa zmenilo pozadie okna príkazového riadk</w:t>
      </w:r>
      <w:r w:rsidR="00C80D88" w:rsidRPr="00A12EE6">
        <w:t>u</w:t>
      </w:r>
      <w:r w:rsidRPr="00A12EE6">
        <w:t xml:space="preserve"> na modré a</w:t>
      </w:r>
      <w:r w:rsidR="00770FF9" w:rsidRPr="00A12EE6">
        <w:t xml:space="preserve"> v konfiguračnom menu máme 15 možností pre nastavovanie. </w:t>
      </w:r>
      <w:r w:rsidR="006C6A8C" w:rsidRPr="00A12EE6">
        <w:t xml:space="preserve">Nás bude zaujímať položka číslo </w:t>
      </w:r>
      <w:r w:rsidR="006C6A8C" w:rsidRPr="00A12EE6">
        <w:rPr>
          <w:b/>
          <w:bCs/>
          <w:i/>
          <w:iCs/>
        </w:rPr>
        <w:t xml:space="preserve">8 </w:t>
      </w:r>
      <w:proofErr w:type="spellStart"/>
      <w:r w:rsidR="006C6A8C" w:rsidRPr="00A12EE6">
        <w:rPr>
          <w:b/>
          <w:bCs/>
          <w:i/>
          <w:iCs/>
        </w:rPr>
        <w:t>Network</w:t>
      </w:r>
      <w:proofErr w:type="spellEnd"/>
      <w:r w:rsidR="006C6A8C" w:rsidRPr="00A12EE6">
        <w:rPr>
          <w:b/>
          <w:bCs/>
          <w:i/>
          <w:iCs/>
        </w:rPr>
        <w:t xml:space="preserve"> </w:t>
      </w:r>
      <w:proofErr w:type="spellStart"/>
      <w:r w:rsidR="006C6A8C" w:rsidRPr="00A12EE6">
        <w:rPr>
          <w:b/>
          <w:bCs/>
          <w:i/>
          <w:iCs/>
        </w:rPr>
        <w:t>Settings</w:t>
      </w:r>
      <w:proofErr w:type="spellEnd"/>
      <w:r w:rsidR="006C6A8C" w:rsidRPr="00A12EE6">
        <w:t xml:space="preserve">. Na klávesnici stlačíme číslo </w:t>
      </w:r>
      <w:r w:rsidR="006C6A8C" w:rsidRPr="00A12EE6">
        <w:rPr>
          <w:b/>
          <w:bCs/>
          <w:i/>
          <w:iCs/>
        </w:rPr>
        <w:t>8</w:t>
      </w:r>
      <w:r w:rsidR="006C6A8C" w:rsidRPr="00A12EE6">
        <w:t xml:space="preserve"> pre zmenu nastavenia siete. </w:t>
      </w:r>
    </w:p>
    <w:p w14:paraId="2CCED5B1" w14:textId="77777777" w:rsidR="00770FF9" w:rsidRPr="00A12EE6" w:rsidRDefault="00770FF9" w:rsidP="00770FF9">
      <w:pPr>
        <w:keepNext/>
        <w:jc w:val="center"/>
      </w:pPr>
      <w:r w:rsidRPr="00A12EE6">
        <w:rPr>
          <w:noProof/>
          <w:lang w:eastAsia="sk-SK"/>
        </w:rPr>
        <w:drawing>
          <wp:inline distT="0" distB="0" distL="0" distR="0" wp14:anchorId="69171B30" wp14:editId="545C905C">
            <wp:extent cx="5760720" cy="2923540"/>
            <wp:effectExtent l="38100" t="38100" r="87630" b="86360"/>
            <wp:docPr id="1469925069"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25069" name="Obrázok 1" descr="Obrázok, na ktorom je text, snímka obrazovky, písmo&#10;&#10;Automaticky generovaný popis"/>
                    <pic:cNvPicPr/>
                  </pic:nvPicPr>
                  <pic:blipFill>
                    <a:blip r:embed="rId39"/>
                    <a:stretch>
                      <a:fillRect/>
                    </a:stretch>
                  </pic:blipFill>
                  <pic:spPr>
                    <a:xfrm>
                      <a:off x="0" y="0"/>
                      <a:ext cx="5760720" cy="2923540"/>
                    </a:xfrm>
                    <a:prstGeom prst="rect">
                      <a:avLst/>
                    </a:prstGeom>
                    <a:effectLst>
                      <a:outerShdw blurRad="50800" dist="38100" dir="2700000" algn="tl" rotWithShape="0">
                        <a:prstClr val="black">
                          <a:alpha val="40000"/>
                        </a:prstClr>
                      </a:outerShdw>
                    </a:effectLst>
                  </pic:spPr>
                </pic:pic>
              </a:graphicData>
            </a:graphic>
          </wp:inline>
        </w:drawing>
      </w:r>
    </w:p>
    <w:p w14:paraId="19398720" w14:textId="0603966D" w:rsidR="006C6A8C" w:rsidRPr="00A12EE6" w:rsidRDefault="00770FF9" w:rsidP="006C6A8C">
      <w:pPr>
        <w:pStyle w:val="Popis"/>
        <w:jc w:val="center"/>
      </w:pPr>
      <w:bookmarkStart w:id="117" w:name="_Toc182423264"/>
      <w:r w:rsidRPr="00A12EE6">
        <w:t xml:space="preserve">Obr. </w:t>
      </w:r>
      <w:fldSimple w:instr=" STYLEREF 1 \s ">
        <w:r w:rsidR="005418FC">
          <w:rPr>
            <w:noProof/>
          </w:rPr>
          <w:t>2</w:t>
        </w:r>
      </w:fldSimple>
      <w:r w:rsidR="00E37B0B" w:rsidRPr="00A12EE6">
        <w:noBreakHyphen/>
      </w:r>
      <w:fldSimple w:instr=" SEQ Obr. \* ARABIC \s 1 ">
        <w:r w:rsidR="005418FC">
          <w:rPr>
            <w:noProof/>
          </w:rPr>
          <w:t>28</w:t>
        </w:r>
      </w:fldSimple>
      <w:r w:rsidRPr="00A12EE6">
        <w:t xml:space="preserve">. </w:t>
      </w:r>
      <w:proofErr w:type="spellStart"/>
      <w:r w:rsidRPr="00A12EE6">
        <w:t>sconfig</w:t>
      </w:r>
      <w:proofErr w:type="spellEnd"/>
      <w:r w:rsidRPr="00A12EE6">
        <w:t xml:space="preserve">, Server </w:t>
      </w:r>
      <w:proofErr w:type="spellStart"/>
      <w:r w:rsidRPr="00A12EE6">
        <w:t>Configuration</w:t>
      </w:r>
      <w:bookmarkEnd w:id="117"/>
      <w:proofErr w:type="spellEnd"/>
    </w:p>
    <w:p w14:paraId="682D47EF" w14:textId="1F54755A" w:rsidR="00770FF9" w:rsidRPr="00A12EE6" w:rsidRDefault="006C6A8C" w:rsidP="006C50AE">
      <w:pPr>
        <w:pStyle w:val="Odsekzoznamu"/>
        <w:keepNext/>
        <w:numPr>
          <w:ilvl w:val="0"/>
          <w:numId w:val="9"/>
        </w:numPr>
        <w:ind w:left="454" w:hanging="454"/>
        <w:jc w:val="both"/>
      </w:pPr>
      <w:r w:rsidRPr="00A12EE6">
        <w:t xml:space="preserve">Po zvolení možnosti 8 sa nám zobrazia všetky sieťové karty v našom systéme. Konkrétne máme jednu s indexom 10 a pridelenou IP adresou 192.168.152.130, čo naznačuje, že nám bola pridelená z DHCP servera. Napíšeme číslo </w:t>
      </w:r>
      <w:r w:rsidRPr="00A12EE6">
        <w:rPr>
          <w:b/>
          <w:bCs/>
          <w:i/>
          <w:iCs/>
        </w:rPr>
        <w:t>10</w:t>
      </w:r>
      <w:r w:rsidRPr="00A12EE6">
        <w:t xml:space="preserve"> aby sme sa dostali k ďalším možnostiam nastavenia. V prípade, že nechce</w:t>
      </w:r>
      <w:r w:rsidR="006A0EC2">
        <w:t>m</w:t>
      </w:r>
      <w:r w:rsidRPr="00A12EE6">
        <w:t>e nič meniť nepíš</w:t>
      </w:r>
      <w:r w:rsidR="006A0EC2">
        <w:t>em</w:t>
      </w:r>
      <w:r w:rsidRPr="00A12EE6">
        <w:t>e žiadne číslo a</w:t>
      </w:r>
      <w:r w:rsidR="006A0EC2">
        <w:t> </w:t>
      </w:r>
      <w:r w:rsidRPr="00A12EE6">
        <w:t>stlač</w:t>
      </w:r>
      <w:r w:rsidR="006A0EC2">
        <w:t>íme</w:t>
      </w:r>
      <w:r w:rsidRPr="00A12EE6">
        <w:t xml:space="preserve"> </w:t>
      </w:r>
      <w:proofErr w:type="spellStart"/>
      <w:r w:rsidRPr="00A12EE6">
        <w:rPr>
          <w:b/>
          <w:bCs/>
          <w:i/>
          <w:iCs/>
        </w:rPr>
        <w:t>Enter</w:t>
      </w:r>
      <w:proofErr w:type="spellEnd"/>
      <w:r w:rsidRPr="00A12EE6">
        <w:t>.</w:t>
      </w:r>
    </w:p>
    <w:p w14:paraId="21410138" w14:textId="77777777" w:rsidR="006C6A8C" w:rsidRPr="00A12EE6" w:rsidRDefault="006C6A8C" w:rsidP="006C6A8C">
      <w:pPr>
        <w:keepNext/>
        <w:jc w:val="center"/>
      </w:pPr>
      <w:r w:rsidRPr="00A12EE6">
        <w:rPr>
          <w:noProof/>
          <w:lang w:eastAsia="sk-SK"/>
        </w:rPr>
        <w:drawing>
          <wp:inline distT="0" distB="0" distL="0" distR="0" wp14:anchorId="21A29B27" wp14:editId="72357848">
            <wp:extent cx="5760720" cy="1624330"/>
            <wp:effectExtent l="38100" t="38100" r="87630" b="90170"/>
            <wp:docPr id="213259504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5044" name="Obrázok 1" descr="Obrázok, na ktorom je text, snímka obrazovky, písmo&#10;&#10;Automaticky generovaný popis"/>
                    <pic:cNvPicPr/>
                  </pic:nvPicPr>
                  <pic:blipFill>
                    <a:blip r:embed="rId40"/>
                    <a:stretch>
                      <a:fillRect/>
                    </a:stretch>
                  </pic:blipFill>
                  <pic:spPr>
                    <a:xfrm>
                      <a:off x="0" y="0"/>
                      <a:ext cx="5760720" cy="1624330"/>
                    </a:xfrm>
                    <a:prstGeom prst="rect">
                      <a:avLst/>
                    </a:prstGeom>
                    <a:effectLst>
                      <a:outerShdw blurRad="50800" dist="38100" dir="2700000" algn="tl" rotWithShape="0">
                        <a:prstClr val="black">
                          <a:alpha val="40000"/>
                        </a:prstClr>
                      </a:outerShdw>
                    </a:effectLst>
                  </pic:spPr>
                </pic:pic>
              </a:graphicData>
            </a:graphic>
          </wp:inline>
        </w:drawing>
      </w:r>
    </w:p>
    <w:p w14:paraId="369B06E2" w14:textId="180270E9" w:rsidR="006C6A8C" w:rsidRPr="00A12EE6" w:rsidRDefault="006C6A8C" w:rsidP="006C6A8C">
      <w:pPr>
        <w:pStyle w:val="Popis"/>
        <w:jc w:val="center"/>
      </w:pPr>
      <w:bookmarkStart w:id="118" w:name="_Toc182423265"/>
      <w:r w:rsidRPr="00A12EE6">
        <w:t xml:space="preserve">Obr. </w:t>
      </w:r>
      <w:fldSimple w:instr=" STYLEREF 1 \s ">
        <w:r w:rsidR="005418FC">
          <w:rPr>
            <w:noProof/>
          </w:rPr>
          <w:t>2</w:t>
        </w:r>
      </w:fldSimple>
      <w:r w:rsidR="00E37B0B" w:rsidRPr="00A12EE6">
        <w:noBreakHyphen/>
      </w:r>
      <w:fldSimple w:instr=" SEQ Obr. \* ARABIC \s 1 ">
        <w:r w:rsidR="005418FC">
          <w:rPr>
            <w:noProof/>
          </w:rPr>
          <w:t>29</w:t>
        </w:r>
      </w:fldSimple>
      <w:r w:rsidRPr="00A12EE6">
        <w:t xml:space="preserve">. Voľba sieťovej karty v </w:t>
      </w:r>
      <w:proofErr w:type="spellStart"/>
      <w:r w:rsidRPr="00A12EE6">
        <w:t>sconfig</w:t>
      </w:r>
      <w:bookmarkEnd w:id="118"/>
      <w:proofErr w:type="spellEnd"/>
    </w:p>
    <w:p w14:paraId="1DFBD7DB" w14:textId="0AF076BA" w:rsidR="006C6A8C" w:rsidRPr="00A12EE6" w:rsidRDefault="006C6A8C" w:rsidP="006C50AE">
      <w:pPr>
        <w:pStyle w:val="Odsekzoznamu"/>
        <w:keepNext/>
        <w:numPr>
          <w:ilvl w:val="0"/>
          <w:numId w:val="9"/>
        </w:numPr>
        <w:ind w:left="454" w:hanging="454"/>
        <w:jc w:val="both"/>
      </w:pPr>
      <w:bookmarkStart w:id="119" w:name="_Ref176365174"/>
      <w:r w:rsidRPr="00A12EE6">
        <w:lastRenderedPageBreak/>
        <w:t>Po zvolení sieťovej karty s indexom 10 sa dostaneme do nastavenia sieťovej karty, kde môžeme vidieť podrobnejšie aktuálne nastavenie</w:t>
      </w:r>
      <w:r w:rsidR="00972CBE" w:rsidRPr="00A12EE6">
        <w:t xml:space="preserve"> sieťovej karty,</w:t>
      </w:r>
      <w:r w:rsidRPr="00A12EE6">
        <w:t xml:space="preserve"> ako aj ďalšie 4 možnosti.</w:t>
      </w:r>
      <w:bookmarkEnd w:id="119"/>
      <w:r w:rsidRPr="00A12EE6">
        <w:t xml:space="preserve"> </w:t>
      </w:r>
    </w:p>
    <w:p w14:paraId="3BF41EBD" w14:textId="5D4A41F2" w:rsidR="006C6A8C" w:rsidRPr="00A12EE6" w:rsidRDefault="006C6A8C" w:rsidP="006C50AE">
      <w:pPr>
        <w:pStyle w:val="Odsekzoznamu"/>
        <w:keepNext/>
        <w:numPr>
          <w:ilvl w:val="0"/>
          <w:numId w:val="10"/>
        </w:numPr>
        <w:ind w:left="1304" w:hanging="397"/>
        <w:jc w:val="both"/>
      </w:pPr>
      <w:r w:rsidRPr="00A12EE6">
        <w:t xml:space="preserve">Možnosť 1 je nastavenie IP adresy sieťovej karty Set </w:t>
      </w:r>
      <w:proofErr w:type="spellStart"/>
      <w:r w:rsidRPr="00A12EE6">
        <w:t>Network</w:t>
      </w:r>
      <w:proofErr w:type="spellEnd"/>
      <w:r w:rsidRPr="00A12EE6">
        <w:t xml:space="preserve"> </w:t>
      </w:r>
      <w:proofErr w:type="spellStart"/>
      <w:r w:rsidRPr="00A12EE6">
        <w:t>Adapter</w:t>
      </w:r>
      <w:proofErr w:type="spellEnd"/>
      <w:r w:rsidRPr="00A12EE6">
        <w:t xml:space="preserve"> </w:t>
      </w:r>
      <w:proofErr w:type="spellStart"/>
      <w:r w:rsidRPr="00A12EE6">
        <w:t>Address</w:t>
      </w:r>
      <w:proofErr w:type="spellEnd"/>
      <w:r w:rsidRPr="00A12EE6">
        <w:t>.</w:t>
      </w:r>
    </w:p>
    <w:p w14:paraId="586DDAB4" w14:textId="734B2E32" w:rsidR="006C6A8C" w:rsidRPr="00A12EE6" w:rsidRDefault="006C6A8C" w:rsidP="006C50AE">
      <w:pPr>
        <w:pStyle w:val="Odsekzoznamu"/>
        <w:keepNext/>
        <w:numPr>
          <w:ilvl w:val="0"/>
          <w:numId w:val="10"/>
        </w:numPr>
        <w:ind w:left="1304" w:hanging="397"/>
        <w:jc w:val="both"/>
      </w:pPr>
      <w:r w:rsidRPr="00A12EE6">
        <w:t xml:space="preserve">Možnosť 2 nám </w:t>
      </w:r>
      <w:r w:rsidR="000F57A4" w:rsidRPr="00A12EE6">
        <w:t>umožňuje</w:t>
      </w:r>
      <w:r w:rsidRPr="00A12EE6">
        <w:t xml:space="preserve"> nastaviť DNS server.</w:t>
      </w:r>
    </w:p>
    <w:p w14:paraId="6E174A1F" w14:textId="253546EA" w:rsidR="006C6A8C" w:rsidRPr="00A12EE6" w:rsidRDefault="006C6A8C" w:rsidP="006C50AE">
      <w:pPr>
        <w:pStyle w:val="Odsekzoznamu"/>
        <w:keepNext/>
        <w:numPr>
          <w:ilvl w:val="0"/>
          <w:numId w:val="10"/>
        </w:numPr>
        <w:ind w:left="1304" w:hanging="397"/>
        <w:jc w:val="both"/>
      </w:pPr>
      <w:r w:rsidRPr="00A12EE6">
        <w:t xml:space="preserve">Možnosť 3 </w:t>
      </w:r>
      <w:r w:rsidR="000F57A4" w:rsidRPr="00A12EE6">
        <w:t>umožňuje</w:t>
      </w:r>
      <w:r w:rsidR="00BE79F8" w:rsidRPr="00A12EE6">
        <w:t xml:space="preserve"> zmaza</w:t>
      </w:r>
      <w:r w:rsidR="00A0150B">
        <w:t>ť</w:t>
      </w:r>
      <w:r w:rsidR="00BE79F8" w:rsidRPr="00A12EE6">
        <w:t xml:space="preserve"> nastavenia DNS serveru.</w:t>
      </w:r>
    </w:p>
    <w:p w14:paraId="61F736C4" w14:textId="162841EA" w:rsidR="00BE79F8" w:rsidRPr="00A12EE6" w:rsidRDefault="006A0EC2" w:rsidP="006C50AE">
      <w:pPr>
        <w:pStyle w:val="Odsekzoznamu"/>
        <w:keepNext/>
        <w:numPr>
          <w:ilvl w:val="0"/>
          <w:numId w:val="10"/>
        </w:numPr>
        <w:ind w:left="1304" w:hanging="397"/>
        <w:jc w:val="both"/>
      </w:pPr>
      <w:r>
        <w:t>M</w:t>
      </w:r>
      <w:r w:rsidR="00BE79F8" w:rsidRPr="00A12EE6">
        <w:t>ožnosť 4 ponúka návrat do hlavného menu.</w:t>
      </w:r>
    </w:p>
    <w:p w14:paraId="0C9DB87F" w14:textId="2D781BFF" w:rsidR="00BE79F8" w:rsidRPr="00A12EE6" w:rsidRDefault="00BE79F8" w:rsidP="00BE79F8">
      <w:pPr>
        <w:keepNext/>
        <w:jc w:val="center"/>
      </w:pPr>
      <w:r w:rsidRPr="00A12EE6">
        <w:rPr>
          <w:noProof/>
          <w:lang w:eastAsia="sk-SK"/>
        </w:rPr>
        <w:drawing>
          <wp:inline distT="0" distB="0" distL="0" distR="0" wp14:anchorId="73D6CD57" wp14:editId="468AC988">
            <wp:extent cx="5760720" cy="2871470"/>
            <wp:effectExtent l="38100" t="38100" r="87630" b="100330"/>
            <wp:docPr id="72165856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58562" name="Obrázok 1" descr="Obrázok, na ktorom je text, snímka obrazovky, písmo, softvér&#10;&#10;Automaticky generovaný popis"/>
                    <pic:cNvPicPr/>
                  </pic:nvPicPr>
                  <pic:blipFill>
                    <a:blip r:embed="rId41"/>
                    <a:stretch>
                      <a:fillRect/>
                    </a:stretch>
                  </pic:blipFill>
                  <pic:spPr>
                    <a:xfrm>
                      <a:off x="0" y="0"/>
                      <a:ext cx="5760720" cy="2871470"/>
                    </a:xfrm>
                    <a:prstGeom prst="rect">
                      <a:avLst/>
                    </a:prstGeom>
                    <a:effectLst>
                      <a:outerShdw blurRad="50800" dist="38100" dir="2700000" algn="tl" rotWithShape="0">
                        <a:prstClr val="black">
                          <a:alpha val="40000"/>
                        </a:prstClr>
                      </a:outerShdw>
                    </a:effectLst>
                  </pic:spPr>
                </pic:pic>
              </a:graphicData>
            </a:graphic>
          </wp:inline>
        </w:drawing>
      </w:r>
    </w:p>
    <w:p w14:paraId="1539194F" w14:textId="3B4C04CC" w:rsidR="006C6A8C" w:rsidRPr="00A12EE6" w:rsidRDefault="00BE79F8" w:rsidP="00BE79F8">
      <w:pPr>
        <w:pStyle w:val="Popis"/>
        <w:jc w:val="center"/>
      </w:pPr>
      <w:bookmarkStart w:id="120" w:name="_Toc182423266"/>
      <w:r w:rsidRPr="00A12EE6">
        <w:t xml:space="preserve">Obr. </w:t>
      </w:r>
      <w:fldSimple w:instr=" STYLEREF 1 \s ">
        <w:r w:rsidR="005418FC">
          <w:rPr>
            <w:noProof/>
          </w:rPr>
          <w:t>2</w:t>
        </w:r>
      </w:fldSimple>
      <w:r w:rsidR="00E37B0B" w:rsidRPr="00A12EE6">
        <w:noBreakHyphen/>
      </w:r>
      <w:fldSimple w:instr=" SEQ Obr. \* ARABIC \s 1 ">
        <w:r w:rsidR="005418FC">
          <w:rPr>
            <w:noProof/>
          </w:rPr>
          <w:t>30</w:t>
        </w:r>
      </w:fldSimple>
      <w:r w:rsidRPr="00A12EE6">
        <w:t>. Možnosti nastavenie sieťového adaptéra</w:t>
      </w:r>
      <w:bookmarkEnd w:id="120"/>
    </w:p>
    <w:p w14:paraId="20C328CD" w14:textId="5C9E6C6E" w:rsidR="006C6A8C" w:rsidRPr="00A12EE6" w:rsidRDefault="00BE79F8" w:rsidP="006C50AE">
      <w:pPr>
        <w:pStyle w:val="Odsekzoznamu"/>
        <w:keepNext/>
        <w:numPr>
          <w:ilvl w:val="0"/>
          <w:numId w:val="9"/>
        </w:numPr>
        <w:ind w:left="454" w:hanging="454"/>
        <w:jc w:val="both"/>
      </w:pPr>
      <w:r w:rsidRPr="00A12EE6">
        <w:t xml:space="preserve">Zvolíme možnosť číslo </w:t>
      </w:r>
      <w:r w:rsidRPr="00A12EE6">
        <w:rPr>
          <w:b/>
          <w:bCs/>
          <w:i/>
          <w:iCs/>
        </w:rPr>
        <w:t>1</w:t>
      </w:r>
      <w:r w:rsidR="00A0150B">
        <w:t>,</w:t>
      </w:r>
      <w:r w:rsidRPr="00A12EE6">
        <w:t xml:space="preserve"> </w:t>
      </w:r>
      <w:r w:rsidR="00A0150B">
        <w:t>k</w:t>
      </w:r>
      <w:r w:rsidRPr="00A12EE6">
        <w:t>de</w:t>
      </w:r>
      <w:r w:rsidR="00A0150B">
        <w:t xml:space="preserve"> máme na výber medzi možnosťou</w:t>
      </w:r>
      <w:r w:rsidRPr="00A12EE6">
        <w:t xml:space="preserve"> D, </w:t>
      </w:r>
      <w:r w:rsidR="00A0150B">
        <w:t>ak</w:t>
      </w:r>
      <w:r w:rsidRPr="00A12EE6">
        <w:t xml:space="preserve"> chceme aby sieťová karta </w:t>
      </w:r>
      <w:r w:rsidR="00A0150B">
        <w:t>získala</w:t>
      </w:r>
      <w:r w:rsidRPr="00A12EE6">
        <w:t xml:space="preserve"> nastavenia od DHCP servera</w:t>
      </w:r>
      <w:r w:rsidR="00A0150B">
        <w:t>,</w:t>
      </w:r>
      <w:r w:rsidRPr="00A12EE6">
        <w:t xml:space="preserve"> alebo </w:t>
      </w:r>
      <w:r w:rsidR="00A0150B" w:rsidRPr="00A12EE6">
        <w:t>možnos</w:t>
      </w:r>
      <w:r w:rsidR="00A0150B">
        <w:t>ťou</w:t>
      </w:r>
      <w:r w:rsidRPr="00A12EE6">
        <w:t xml:space="preserve"> S ak chceme nastaviť statickú IP adresu. V prípade, že nechcem meniť nastavenie nepíšeme žiadny znak a len tlačíme klávesu </w:t>
      </w:r>
      <w:proofErr w:type="spellStart"/>
      <w:r w:rsidRPr="00A12EE6">
        <w:t>Enter</w:t>
      </w:r>
      <w:proofErr w:type="spellEnd"/>
      <w:r w:rsidRPr="00A12EE6">
        <w:t xml:space="preserve">. Zvolíme možnosť </w:t>
      </w:r>
      <w:r w:rsidRPr="00A12EE6">
        <w:rPr>
          <w:b/>
          <w:bCs/>
          <w:i/>
          <w:iCs/>
        </w:rPr>
        <w:t>S</w:t>
      </w:r>
      <w:r w:rsidRPr="00A12EE6">
        <w:t>.</w:t>
      </w:r>
    </w:p>
    <w:p w14:paraId="096BBFFC" w14:textId="77777777" w:rsidR="00BE79F8" w:rsidRPr="00A12EE6" w:rsidRDefault="00BE79F8" w:rsidP="00BE79F8">
      <w:pPr>
        <w:keepNext/>
        <w:jc w:val="center"/>
      </w:pPr>
      <w:r w:rsidRPr="00A12EE6">
        <w:rPr>
          <w:noProof/>
          <w:lang w:eastAsia="sk-SK"/>
        </w:rPr>
        <w:drawing>
          <wp:inline distT="0" distB="0" distL="0" distR="0" wp14:anchorId="2E5F53E8" wp14:editId="3040A7D8">
            <wp:extent cx="5760720" cy="2901950"/>
            <wp:effectExtent l="38100" t="38100" r="87630" b="88900"/>
            <wp:docPr id="55880052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0522" name="Obrázok 1" descr="Obrázok, na ktorom je text, snímka obrazovky, písmo&#10;&#10;Automaticky generovaný popis"/>
                    <pic:cNvPicPr/>
                  </pic:nvPicPr>
                  <pic:blipFill>
                    <a:blip r:embed="rId42"/>
                    <a:stretch>
                      <a:fillRect/>
                    </a:stretch>
                  </pic:blipFill>
                  <pic:spPr>
                    <a:xfrm>
                      <a:off x="0" y="0"/>
                      <a:ext cx="5760720" cy="2901950"/>
                    </a:xfrm>
                    <a:prstGeom prst="rect">
                      <a:avLst/>
                    </a:prstGeom>
                    <a:effectLst>
                      <a:outerShdw blurRad="50800" dist="38100" dir="2700000" algn="tl" rotWithShape="0">
                        <a:prstClr val="black">
                          <a:alpha val="40000"/>
                        </a:prstClr>
                      </a:outerShdw>
                    </a:effectLst>
                  </pic:spPr>
                </pic:pic>
              </a:graphicData>
            </a:graphic>
          </wp:inline>
        </w:drawing>
      </w:r>
    </w:p>
    <w:p w14:paraId="22520B8B" w14:textId="10152A5A" w:rsidR="00BE79F8" w:rsidRPr="00A12EE6" w:rsidRDefault="00BE79F8" w:rsidP="00BE79F8">
      <w:pPr>
        <w:pStyle w:val="Popis"/>
        <w:jc w:val="center"/>
      </w:pPr>
      <w:bookmarkStart w:id="121" w:name="_Toc182423267"/>
      <w:r w:rsidRPr="00A12EE6">
        <w:t xml:space="preserve">Obr. </w:t>
      </w:r>
      <w:fldSimple w:instr=" STYLEREF 1 \s ">
        <w:r w:rsidR="005418FC">
          <w:rPr>
            <w:noProof/>
          </w:rPr>
          <w:t>2</w:t>
        </w:r>
      </w:fldSimple>
      <w:r w:rsidR="00E37B0B" w:rsidRPr="00A12EE6">
        <w:noBreakHyphen/>
      </w:r>
      <w:fldSimple w:instr=" SEQ Obr. \* ARABIC \s 1 ">
        <w:r w:rsidR="005418FC">
          <w:rPr>
            <w:noProof/>
          </w:rPr>
          <w:t>31</w:t>
        </w:r>
      </w:fldSimple>
      <w:r w:rsidRPr="00A12EE6">
        <w:t>. Voľba nastavenia statickej IP adresy</w:t>
      </w:r>
      <w:bookmarkEnd w:id="121"/>
    </w:p>
    <w:p w14:paraId="6DFE4587" w14:textId="7D20204D" w:rsidR="00171268" w:rsidRPr="00A12EE6" w:rsidRDefault="00BE79F8" w:rsidP="006C50AE">
      <w:pPr>
        <w:pStyle w:val="Odsekzoznamu"/>
        <w:keepNext/>
        <w:numPr>
          <w:ilvl w:val="0"/>
          <w:numId w:val="9"/>
        </w:numPr>
        <w:ind w:left="454" w:hanging="454"/>
        <w:jc w:val="both"/>
      </w:pPr>
      <w:r w:rsidRPr="00A12EE6">
        <w:lastRenderedPageBreak/>
        <w:t xml:space="preserve">Po zvolení možnosti S nás systém vyzve na zadanie statickej IP adresy. </w:t>
      </w:r>
      <w:r w:rsidR="00A0150B">
        <w:t>Z</w:t>
      </w:r>
      <w:r w:rsidRPr="00A12EE6">
        <w:t xml:space="preserve">volíme IP adresu </w:t>
      </w:r>
      <w:r w:rsidRPr="00A12EE6">
        <w:rPr>
          <w:b/>
          <w:bCs/>
          <w:i/>
          <w:iCs/>
        </w:rPr>
        <w:t>172.20.50.12</w:t>
      </w:r>
      <w:r w:rsidRPr="00A12EE6">
        <w:t xml:space="preserve"> (</w:t>
      </w:r>
      <w:r w:rsidR="00972CBE" w:rsidRPr="00A12EE6">
        <w:t>žiadne dva systémy v sieti nesmú mať rovnakú IP adresu</w:t>
      </w:r>
      <w:r w:rsidR="00A0150B">
        <w:t>,</w:t>
      </w:r>
      <w:r w:rsidR="00972CBE" w:rsidRPr="00A12EE6">
        <w:t xml:space="preserve"> preto sme zvolili o jednu vyššiu</w:t>
      </w:r>
      <w:r w:rsidR="00A0150B">
        <w:t xml:space="preserve"> adresu</w:t>
      </w:r>
      <w:r w:rsidR="00972CBE" w:rsidRPr="00A12EE6">
        <w:t xml:space="preserve"> ako na serveri s grafickým rozhraním</w:t>
      </w:r>
      <w:r w:rsidRPr="00A12EE6">
        <w:t>)</w:t>
      </w:r>
      <w:r w:rsidR="00972CBE" w:rsidRPr="00A12EE6">
        <w:t xml:space="preserve">. Po stlačení klávesy </w:t>
      </w:r>
      <w:proofErr w:type="spellStart"/>
      <w:r w:rsidR="00972CBE" w:rsidRPr="00A12EE6">
        <w:rPr>
          <w:b/>
          <w:bCs/>
          <w:i/>
          <w:iCs/>
        </w:rPr>
        <w:t>Enter</w:t>
      </w:r>
      <w:proofErr w:type="spellEnd"/>
      <w:r w:rsidR="00972CBE" w:rsidRPr="00A12EE6">
        <w:t xml:space="preserve"> nás systém vyzve na zadanie masky siete, keďže sme si zvolili masku </w:t>
      </w:r>
      <w:r w:rsidR="00972CBE" w:rsidRPr="00A12EE6">
        <w:rPr>
          <w:b/>
          <w:bCs/>
          <w:i/>
          <w:iCs/>
        </w:rPr>
        <w:t>255.255.255.0</w:t>
      </w:r>
      <w:r w:rsidR="00972CBE" w:rsidRPr="00A12EE6">
        <w:t xml:space="preserve"> a systém nám ju ponúka ako predvolenú stačí stlačiť klávesu </w:t>
      </w:r>
      <w:proofErr w:type="spellStart"/>
      <w:r w:rsidR="00972CBE" w:rsidRPr="00A12EE6">
        <w:rPr>
          <w:b/>
          <w:bCs/>
          <w:i/>
          <w:iCs/>
        </w:rPr>
        <w:t>Enter</w:t>
      </w:r>
      <w:proofErr w:type="spellEnd"/>
      <w:r w:rsidR="00972CBE" w:rsidRPr="00A12EE6">
        <w:t xml:space="preserve">. </w:t>
      </w:r>
      <w:commentRangeStart w:id="122"/>
      <w:r w:rsidR="00A0150B">
        <w:t>U</w:t>
      </w:r>
      <w:r w:rsidR="00972CBE" w:rsidRPr="00A12EE6">
        <w:t xml:space="preserve">ž </w:t>
      </w:r>
      <w:r w:rsidR="00A0150B">
        <w:t xml:space="preserve">je len potrebné </w:t>
      </w:r>
      <w:r w:rsidR="00972CBE" w:rsidRPr="00A12EE6">
        <w:t xml:space="preserve">zadať bránu, zadáme </w:t>
      </w:r>
      <w:r w:rsidR="00972CBE" w:rsidRPr="00A12EE6">
        <w:rPr>
          <w:b/>
          <w:bCs/>
          <w:i/>
          <w:iCs/>
        </w:rPr>
        <w:t>172.20.50.1</w:t>
      </w:r>
      <w:r w:rsidR="00972CBE" w:rsidRPr="00A12EE6">
        <w:t xml:space="preserve"> a stlačíme klávesu </w:t>
      </w:r>
      <w:proofErr w:type="spellStart"/>
      <w:r w:rsidR="00972CBE" w:rsidRPr="00A12EE6">
        <w:rPr>
          <w:b/>
          <w:bCs/>
          <w:i/>
          <w:iCs/>
        </w:rPr>
        <w:t>Enter</w:t>
      </w:r>
      <w:proofErr w:type="spellEnd"/>
      <w:r w:rsidR="00972CBE" w:rsidRPr="00A12EE6">
        <w:t xml:space="preserve">. Systém nastaví statickú IP adresu podľa našich požiadaviek. </w:t>
      </w:r>
      <w:commentRangeEnd w:id="122"/>
      <w:r w:rsidR="00F07176">
        <w:rPr>
          <w:rStyle w:val="Odkaznakomentr"/>
        </w:rPr>
        <w:commentReference w:id="122"/>
      </w:r>
    </w:p>
    <w:p w14:paraId="795B070C" w14:textId="6438B17F" w:rsidR="00972CBE" w:rsidRPr="00A12EE6" w:rsidRDefault="00972CBE" w:rsidP="00C8734A">
      <w:pPr>
        <w:pStyle w:val="Odsekzoznamu"/>
        <w:keepNext/>
        <w:ind w:left="0"/>
        <w:jc w:val="center"/>
      </w:pPr>
      <w:r w:rsidRPr="00A12EE6">
        <w:rPr>
          <w:noProof/>
          <w:lang w:eastAsia="sk-SK"/>
        </w:rPr>
        <w:drawing>
          <wp:inline distT="0" distB="0" distL="0" distR="0" wp14:anchorId="5517EC96" wp14:editId="6BAFADDA">
            <wp:extent cx="5760720" cy="1113155"/>
            <wp:effectExtent l="38100" t="38100" r="87630" b="86995"/>
            <wp:docPr id="1318799019" name="Obrázok 1" descr="Obrázok, na ktorom je text, snímka obrazovky, písmo, elektrická modrá&#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9019" name="Obrázok 1" descr="Obrázok, na ktorom je text, snímka obrazovky, písmo, elektrická modrá&#10;&#10;Automaticky generovaný popis"/>
                    <pic:cNvPicPr/>
                  </pic:nvPicPr>
                  <pic:blipFill>
                    <a:blip r:embed="rId43"/>
                    <a:stretch>
                      <a:fillRect/>
                    </a:stretch>
                  </pic:blipFill>
                  <pic:spPr>
                    <a:xfrm>
                      <a:off x="0" y="0"/>
                      <a:ext cx="5760720" cy="1113155"/>
                    </a:xfrm>
                    <a:prstGeom prst="rect">
                      <a:avLst/>
                    </a:prstGeom>
                    <a:effectLst>
                      <a:outerShdw blurRad="50800" dist="38100" dir="2700000" algn="tl" rotWithShape="0">
                        <a:prstClr val="black">
                          <a:alpha val="40000"/>
                        </a:prstClr>
                      </a:outerShdw>
                    </a:effectLst>
                  </pic:spPr>
                </pic:pic>
              </a:graphicData>
            </a:graphic>
          </wp:inline>
        </w:drawing>
      </w:r>
    </w:p>
    <w:p w14:paraId="2A2ABC03" w14:textId="7B429FEB" w:rsidR="00972CBE" w:rsidRPr="00A12EE6" w:rsidRDefault="00972CBE" w:rsidP="00972CBE">
      <w:pPr>
        <w:pStyle w:val="Popis"/>
        <w:jc w:val="center"/>
      </w:pPr>
      <w:bookmarkStart w:id="123" w:name="_Toc182423268"/>
      <w:r w:rsidRPr="00A12EE6">
        <w:t xml:space="preserve">Obr. </w:t>
      </w:r>
      <w:fldSimple w:instr=" STYLEREF 1 \s ">
        <w:r w:rsidR="005418FC">
          <w:rPr>
            <w:noProof/>
          </w:rPr>
          <w:t>2</w:t>
        </w:r>
      </w:fldSimple>
      <w:r w:rsidR="00E37B0B" w:rsidRPr="00A12EE6">
        <w:noBreakHyphen/>
      </w:r>
      <w:fldSimple w:instr=" SEQ Obr. \* ARABIC \s 1 ">
        <w:r w:rsidR="005418FC">
          <w:rPr>
            <w:noProof/>
          </w:rPr>
          <w:t>32</w:t>
        </w:r>
      </w:fldSimple>
      <w:r w:rsidRPr="00A12EE6">
        <w:t>. Nastavenie staticke</w:t>
      </w:r>
      <w:r w:rsidR="00171268" w:rsidRPr="00A12EE6">
        <w:t>j</w:t>
      </w:r>
      <w:r w:rsidRPr="00A12EE6">
        <w:t xml:space="preserve"> IP adresy</w:t>
      </w:r>
      <w:bookmarkEnd w:id="123"/>
    </w:p>
    <w:p w14:paraId="6A2655D3" w14:textId="5A1C8949" w:rsidR="00BE79F8" w:rsidRPr="00A12EE6" w:rsidRDefault="00A0150B" w:rsidP="006C50AE">
      <w:pPr>
        <w:pStyle w:val="Odsekzoznamu"/>
        <w:keepNext/>
        <w:numPr>
          <w:ilvl w:val="0"/>
          <w:numId w:val="9"/>
        </w:numPr>
        <w:ind w:left="454" w:hanging="454"/>
        <w:jc w:val="both"/>
      </w:pPr>
      <w:r>
        <w:t>Z</w:t>
      </w:r>
      <w:r w:rsidR="00171268" w:rsidRPr="00A12EE6">
        <w:t>obrazí</w:t>
      </w:r>
      <w:r>
        <w:t xml:space="preserve"> sa</w:t>
      </w:r>
      <w:r w:rsidR="00171268" w:rsidRPr="00A12EE6">
        <w:t xml:space="preserve"> okno ako v kroku č. </w:t>
      </w:r>
      <w:r w:rsidR="002D609A" w:rsidRPr="00A12EE6">
        <w:rPr>
          <w:b/>
          <w:bCs/>
          <w:color w:val="0070C0"/>
        </w:rPr>
        <w:fldChar w:fldCharType="begin"/>
      </w:r>
      <w:r w:rsidR="002D609A" w:rsidRPr="00A12EE6">
        <w:rPr>
          <w:b/>
          <w:bCs/>
          <w:color w:val="0070C0"/>
        </w:rPr>
        <w:instrText xml:space="preserve"> REF _Ref176365174 \r \h  \* MERGEFORMAT </w:instrText>
      </w:r>
      <w:r w:rsidR="002D609A" w:rsidRPr="00A12EE6">
        <w:rPr>
          <w:b/>
          <w:bCs/>
          <w:color w:val="0070C0"/>
        </w:rPr>
      </w:r>
      <w:r w:rsidR="002D609A" w:rsidRPr="00A12EE6">
        <w:rPr>
          <w:b/>
          <w:bCs/>
          <w:color w:val="0070C0"/>
        </w:rPr>
        <w:fldChar w:fldCharType="separate"/>
      </w:r>
      <w:r w:rsidR="005418FC">
        <w:rPr>
          <w:b/>
          <w:bCs/>
          <w:color w:val="0070C0"/>
        </w:rPr>
        <w:t>4</w:t>
      </w:r>
      <w:r w:rsidR="002D609A" w:rsidRPr="00A12EE6">
        <w:rPr>
          <w:b/>
          <w:bCs/>
          <w:color w:val="0070C0"/>
        </w:rPr>
        <w:fldChar w:fldCharType="end"/>
      </w:r>
      <w:r w:rsidR="00171268" w:rsidRPr="00A12EE6">
        <w:t>.</w:t>
      </w:r>
      <w:r w:rsidR="002848AA" w:rsidRPr="00A12EE6">
        <w:t xml:space="preserve"> </w:t>
      </w:r>
      <w:r>
        <w:t>M</w:t>
      </w:r>
      <w:r w:rsidR="002848AA" w:rsidRPr="00A12EE6">
        <w:t>ôže</w:t>
      </w:r>
      <w:r>
        <w:t>m</w:t>
      </w:r>
      <w:r w:rsidR="002848AA" w:rsidRPr="00A12EE6">
        <w:t>e</w:t>
      </w:r>
      <w:r>
        <w:t xml:space="preserve"> si</w:t>
      </w:r>
      <w:r w:rsidR="002848AA" w:rsidRPr="00A12EE6">
        <w:t xml:space="preserve"> všimnúť</w:t>
      </w:r>
      <w:r>
        <w:t>, že</w:t>
      </w:r>
      <w:r w:rsidR="002848AA" w:rsidRPr="00A12EE6">
        <w:t xml:space="preserve"> s IPv6 adresou sa nič nerobilo. Konzola </w:t>
      </w:r>
      <w:proofErr w:type="spellStart"/>
      <w:r w:rsidR="002848AA" w:rsidRPr="00A12EE6">
        <w:t>sconfig</w:t>
      </w:r>
      <w:proofErr w:type="spellEnd"/>
      <w:r w:rsidR="002848AA" w:rsidRPr="00A12EE6">
        <w:t xml:space="preserve"> neumožňuje vypnúť alebo zapnúť IPv6 a ani ju nijako nastavovať. Jednou z možností ako vypnúť IPv6 na systéme s </w:t>
      </w:r>
      <w:proofErr w:type="spellStart"/>
      <w:r w:rsidR="002848AA" w:rsidRPr="00A12EE6">
        <w:t>core</w:t>
      </w:r>
      <w:proofErr w:type="spellEnd"/>
      <w:r w:rsidR="002848AA" w:rsidRPr="00A12EE6">
        <w:t xml:space="preserve"> inštaláciou je napríklad pomocou </w:t>
      </w:r>
      <w:proofErr w:type="spellStart"/>
      <w:r w:rsidR="002848AA" w:rsidRPr="00A12EE6">
        <w:t>powershell</w:t>
      </w:r>
      <w:proofErr w:type="spellEnd"/>
      <w:r w:rsidR="002848AA" w:rsidRPr="00A12EE6">
        <w:t xml:space="preserve"> príkazov.</w:t>
      </w:r>
    </w:p>
    <w:p w14:paraId="2F4C40EF" w14:textId="77777777" w:rsidR="00171268" w:rsidRPr="00A12EE6" w:rsidRDefault="00171268" w:rsidP="00171268">
      <w:pPr>
        <w:keepNext/>
        <w:jc w:val="center"/>
      </w:pPr>
      <w:r w:rsidRPr="00A12EE6">
        <w:rPr>
          <w:noProof/>
          <w:lang w:eastAsia="sk-SK"/>
        </w:rPr>
        <w:drawing>
          <wp:inline distT="0" distB="0" distL="0" distR="0" wp14:anchorId="08E5CC08" wp14:editId="53DA34E0">
            <wp:extent cx="5760720" cy="2910840"/>
            <wp:effectExtent l="38100" t="38100" r="87630" b="99060"/>
            <wp:docPr id="144480342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03420" name="Obrázok 1" descr="Obrázok, na ktorom je text, snímka obrazovky, písmo, softvér&#10;&#10;Automaticky generovaný popis"/>
                    <pic:cNvPicPr/>
                  </pic:nvPicPr>
                  <pic:blipFill>
                    <a:blip r:embed="rId44"/>
                    <a:stretch>
                      <a:fillRect/>
                    </a:stretch>
                  </pic:blipFill>
                  <pic:spPr>
                    <a:xfrm>
                      <a:off x="0" y="0"/>
                      <a:ext cx="5760720" cy="2910840"/>
                    </a:xfrm>
                    <a:prstGeom prst="rect">
                      <a:avLst/>
                    </a:prstGeom>
                    <a:effectLst>
                      <a:outerShdw blurRad="50800" dist="38100" dir="2700000" algn="tl" rotWithShape="0">
                        <a:prstClr val="black">
                          <a:alpha val="40000"/>
                        </a:prstClr>
                      </a:outerShdw>
                    </a:effectLst>
                  </pic:spPr>
                </pic:pic>
              </a:graphicData>
            </a:graphic>
          </wp:inline>
        </w:drawing>
      </w:r>
    </w:p>
    <w:p w14:paraId="47B143A0" w14:textId="2A044AB8" w:rsidR="00171268" w:rsidRPr="00A12EE6" w:rsidRDefault="00171268" w:rsidP="00A0150B">
      <w:pPr>
        <w:pStyle w:val="Popis"/>
        <w:spacing w:after="0"/>
        <w:jc w:val="center"/>
      </w:pPr>
      <w:bookmarkStart w:id="124" w:name="_Toc182423269"/>
      <w:r w:rsidRPr="00A12EE6">
        <w:t xml:space="preserve">Obr. </w:t>
      </w:r>
      <w:fldSimple w:instr=" STYLEREF 1 \s ">
        <w:r w:rsidR="005418FC">
          <w:rPr>
            <w:noProof/>
          </w:rPr>
          <w:t>2</w:t>
        </w:r>
      </w:fldSimple>
      <w:r w:rsidR="00E37B0B" w:rsidRPr="00A12EE6">
        <w:noBreakHyphen/>
      </w:r>
      <w:fldSimple w:instr=" SEQ Obr. \* ARABIC \s 1 ">
        <w:r w:rsidR="005418FC">
          <w:rPr>
            <w:noProof/>
          </w:rPr>
          <w:t>33</w:t>
        </w:r>
      </w:fldSimple>
      <w:r w:rsidRPr="00A12EE6">
        <w:t>. Výsledné nastavenie sieťovej karty</w:t>
      </w:r>
      <w:bookmarkEnd w:id="124"/>
    </w:p>
    <w:p w14:paraId="4C728CD6" w14:textId="2E70ED30" w:rsidR="00171268" w:rsidRPr="00A12EE6" w:rsidRDefault="00FD6F12" w:rsidP="00A0150B">
      <w:pPr>
        <w:pStyle w:val="Odsekzoznamu"/>
        <w:numPr>
          <w:ilvl w:val="0"/>
          <w:numId w:val="9"/>
        </w:numPr>
        <w:ind w:left="454" w:hanging="454"/>
        <w:jc w:val="both"/>
      </w:pPr>
      <w:r>
        <w:t>Výberom</w:t>
      </w:r>
      <w:r w:rsidR="002848AA" w:rsidRPr="00A12EE6">
        <w:t xml:space="preserve"> voľb</w:t>
      </w:r>
      <w:r>
        <w:t>y</w:t>
      </w:r>
      <w:r w:rsidR="002848AA" w:rsidRPr="00A12EE6">
        <w:t xml:space="preserve"> číslo </w:t>
      </w:r>
      <w:r w:rsidR="002848AA" w:rsidRPr="00A12EE6">
        <w:rPr>
          <w:b/>
          <w:bCs/>
          <w:i/>
          <w:iCs/>
        </w:rPr>
        <w:t>4</w:t>
      </w:r>
      <w:r w:rsidR="002848AA" w:rsidRPr="00A12EE6">
        <w:t xml:space="preserve"> a následným stlačením klávesy </w:t>
      </w:r>
      <w:proofErr w:type="spellStart"/>
      <w:r w:rsidR="002848AA" w:rsidRPr="00A12EE6">
        <w:rPr>
          <w:b/>
          <w:bCs/>
          <w:i/>
          <w:iCs/>
        </w:rPr>
        <w:t>Enter</w:t>
      </w:r>
      <w:proofErr w:type="spellEnd"/>
      <w:r w:rsidR="002848AA" w:rsidRPr="00A12EE6">
        <w:t xml:space="preserve"> sa dostaneme späť do hlavného menu. Kde v prípade ak chceme opustiť konfiguračnú konzolu zadáme číslo </w:t>
      </w:r>
      <w:r w:rsidR="002848AA" w:rsidRPr="00A12EE6">
        <w:rPr>
          <w:b/>
          <w:bCs/>
          <w:i/>
          <w:iCs/>
        </w:rPr>
        <w:t>15</w:t>
      </w:r>
      <w:r w:rsidR="002848AA" w:rsidRPr="00A12EE6">
        <w:t xml:space="preserve"> a stlačením klávesy </w:t>
      </w:r>
      <w:proofErr w:type="spellStart"/>
      <w:r w:rsidR="002848AA" w:rsidRPr="00A12EE6">
        <w:rPr>
          <w:b/>
          <w:bCs/>
          <w:i/>
          <w:iCs/>
        </w:rPr>
        <w:t>Enter</w:t>
      </w:r>
      <w:proofErr w:type="spellEnd"/>
      <w:r w:rsidR="002848AA" w:rsidRPr="00A12EE6">
        <w:t xml:space="preserve"> </w:t>
      </w:r>
      <w:r>
        <w:t>s</w:t>
      </w:r>
      <w:r w:rsidR="002848AA" w:rsidRPr="00A12EE6">
        <w:t>a vrátime do príkazového riadk</w:t>
      </w:r>
      <w:r w:rsidR="00C80D88" w:rsidRPr="00A12EE6">
        <w:t>u</w:t>
      </w:r>
      <w:r w:rsidR="002848AA" w:rsidRPr="00A12EE6">
        <w:t>.</w:t>
      </w:r>
    </w:p>
    <w:p w14:paraId="27AB5D59" w14:textId="6224D76B" w:rsidR="002848AA" w:rsidRPr="00A12EE6" w:rsidRDefault="002848AA" w:rsidP="006C50AE">
      <w:pPr>
        <w:keepNext/>
        <w:ind w:firstLine="454"/>
        <w:jc w:val="both"/>
      </w:pPr>
      <w:r w:rsidRPr="00A12EE6">
        <w:lastRenderedPageBreak/>
        <w:t>Ďalšou možnosťou</w:t>
      </w:r>
      <w:r w:rsidR="00A0150B">
        <w:t>,</w:t>
      </w:r>
      <w:r w:rsidRPr="00A12EE6">
        <w:t xml:space="preserve"> ktorú si ukážeme je nastavenie IP adresy pomocou príkazového riadk</w:t>
      </w:r>
      <w:r w:rsidR="00C80D88" w:rsidRPr="00A12EE6">
        <w:t>u</w:t>
      </w:r>
      <w:r w:rsidRPr="00A12EE6">
        <w:t>.</w:t>
      </w:r>
    </w:p>
    <w:p w14:paraId="4512D884" w14:textId="7BBC1533" w:rsidR="00827FF8" w:rsidRDefault="00827FF8" w:rsidP="006C50AE">
      <w:pPr>
        <w:pStyle w:val="Odsekzoznamu"/>
        <w:keepNext/>
        <w:numPr>
          <w:ilvl w:val="0"/>
          <w:numId w:val="11"/>
        </w:numPr>
        <w:ind w:left="454" w:hanging="454"/>
        <w:jc w:val="both"/>
      </w:pPr>
      <w:r w:rsidRPr="00A12EE6">
        <w:t xml:space="preserve">Ako prvé musíme zistiť názov sieťovej karty. Môžeme na to použiť príkaz </w:t>
      </w:r>
      <w:proofErr w:type="spellStart"/>
      <w:r w:rsidRPr="00A12EE6">
        <w:rPr>
          <w:b/>
          <w:bCs/>
          <w:i/>
          <w:iCs/>
        </w:rPr>
        <w:t>ipconfig</w:t>
      </w:r>
      <w:proofErr w:type="spellEnd"/>
      <w:r w:rsidRPr="00A12EE6">
        <w:rPr>
          <w:b/>
          <w:bCs/>
          <w:i/>
          <w:iCs/>
        </w:rPr>
        <w:t xml:space="preserve"> /</w:t>
      </w:r>
      <w:proofErr w:type="spellStart"/>
      <w:r w:rsidRPr="00A12EE6">
        <w:rPr>
          <w:b/>
          <w:bCs/>
          <w:i/>
          <w:iCs/>
        </w:rPr>
        <w:t>all</w:t>
      </w:r>
      <w:proofErr w:type="spellEnd"/>
      <w:r w:rsidRPr="00A12EE6">
        <w:t xml:space="preserve">. </w:t>
      </w:r>
      <w:r w:rsidR="00FD6F12">
        <w:t>Výstup uvádza</w:t>
      </w:r>
      <w:r w:rsidRPr="00A12EE6">
        <w:t xml:space="preserve">, že naša sieťová karta sa volá </w:t>
      </w:r>
      <w:r w:rsidRPr="00A12EE6">
        <w:rPr>
          <w:b/>
          <w:bCs/>
          <w:i/>
          <w:iCs/>
        </w:rPr>
        <w:t>Ethernet0</w:t>
      </w:r>
      <w:r w:rsidRPr="00A12EE6">
        <w:t>.</w:t>
      </w:r>
    </w:p>
    <w:p w14:paraId="1AF66391" w14:textId="0D081810" w:rsidR="003041DF" w:rsidRPr="00A12EE6" w:rsidRDefault="003041DF" w:rsidP="003041DF">
      <w:pPr>
        <w:keepNext/>
        <w:jc w:val="center"/>
      </w:pPr>
      <w:r w:rsidRPr="00A12EE6">
        <w:rPr>
          <w:noProof/>
          <w:lang w:eastAsia="sk-SK"/>
        </w:rPr>
        <w:drawing>
          <wp:inline distT="0" distB="0" distL="0" distR="0" wp14:anchorId="0A8FE2C0" wp14:editId="28A0AA36">
            <wp:extent cx="5760720" cy="2223135"/>
            <wp:effectExtent l="38100" t="38100" r="87630" b="100965"/>
            <wp:docPr id="607294856"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94856" name="Obrázok 1" descr="Obrázok, na ktorom je text, snímka obrazovky, písmo, softvér&#10;&#10;Automaticky generovaný popis"/>
                    <pic:cNvPicPr/>
                  </pic:nvPicPr>
                  <pic:blipFill>
                    <a:blip r:embed="rId45"/>
                    <a:stretch>
                      <a:fillRect/>
                    </a:stretch>
                  </pic:blipFill>
                  <pic:spPr>
                    <a:xfrm>
                      <a:off x="0" y="0"/>
                      <a:ext cx="5760720" cy="2223135"/>
                    </a:xfrm>
                    <a:prstGeom prst="rect">
                      <a:avLst/>
                    </a:prstGeom>
                    <a:effectLst>
                      <a:outerShdw blurRad="50800" dist="38100" dir="2700000" algn="tl" rotWithShape="0">
                        <a:prstClr val="black">
                          <a:alpha val="40000"/>
                        </a:prstClr>
                      </a:outerShdw>
                    </a:effectLst>
                  </pic:spPr>
                </pic:pic>
              </a:graphicData>
            </a:graphic>
          </wp:inline>
        </w:drawing>
      </w:r>
    </w:p>
    <w:p w14:paraId="7207492C" w14:textId="3027EF53" w:rsidR="00827FF8" w:rsidRPr="00A12EE6" w:rsidRDefault="00827FF8" w:rsidP="007A22B6">
      <w:pPr>
        <w:keepNext/>
        <w:jc w:val="center"/>
      </w:pPr>
      <w:bookmarkStart w:id="125" w:name="_Toc182423270"/>
      <w:r w:rsidRPr="007A22B6">
        <w:rPr>
          <w:i/>
          <w:iCs/>
          <w:color w:val="0E2841" w:themeColor="text2"/>
          <w:sz w:val="18"/>
          <w:szCs w:val="18"/>
        </w:rPr>
        <w:t xml:space="preserve">Obr. </w:t>
      </w:r>
      <w:r w:rsidR="00E37B0B" w:rsidRPr="007A22B6">
        <w:rPr>
          <w:i/>
          <w:iCs/>
          <w:color w:val="0E2841" w:themeColor="text2"/>
          <w:sz w:val="18"/>
          <w:szCs w:val="18"/>
        </w:rPr>
        <w:fldChar w:fldCharType="begin"/>
      </w:r>
      <w:r w:rsidR="00E37B0B" w:rsidRPr="007A22B6">
        <w:rPr>
          <w:i/>
          <w:iCs/>
          <w:color w:val="0E2841" w:themeColor="text2"/>
          <w:sz w:val="18"/>
          <w:szCs w:val="18"/>
        </w:rPr>
        <w:instrText xml:space="preserve"> STYLEREF 1 \s </w:instrText>
      </w:r>
      <w:r w:rsidR="00E37B0B" w:rsidRPr="007A22B6">
        <w:rPr>
          <w:i/>
          <w:iCs/>
          <w:color w:val="0E2841" w:themeColor="text2"/>
          <w:sz w:val="18"/>
          <w:szCs w:val="18"/>
        </w:rPr>
        <w:fldChar w:fldCharType="separate"/>
      </w:r>
      <w:r w:rsidR="005418FC">
        <w:rPr>
          <w:i/>
          <w:iCs/>
          <w:noProof/>
          <w:color w:val="0E2841" w:themeColor="text2"/>
          <w:sz w:val="18"/>
          <w:szCs w:val="18"/>
        </w:rPr>
        <w:t>2</w:t>
      </w:r>
      <w:r w:rsidR="00E37B0B" w:rsidRPr="007A22B6">
        <w:rPr>
          <w:i/>
          <w:iCs/>
          <w:color w:val="0E2841" w:themeColor="text2"/>
          <w:sz w:val="18"/>
          <w:szCs w:val="18"/>
        </w:rPr>
        <w:fldChar w:fldCharType="end"/>
      </w:r>
      <w:r w:rsidR="00E37B0B" w:rsidRPr="007A22B6">
        <w:rPr>
          <w:i/>
          <w:iCs/>
          <w:color w:val="0E2841" w:themeColor="text2"/>
          <w:sz w:val="18"/>
          <w:szCs w:val="18"/>
        </w:rPr>
        <w:noBreakHyphen/>
      </w:r>
      <w:r w:rsidR="00E37B0B" w:rsidRPr="007A22B6">
        <w:rPr>
          <w:i/>
          <w:iCs/>
          <w:color w:val="0E2841" w:themeColor="text2"/>
          <w:sz w:val="18"/>
          <w:szCs w:val="18"/>
        </w:rPr>
        <w:fldChar w:fldCharType="begin"/>
      </w:r>
      <w:r w:rsidR="00E37B0B" w:rsidRPr="007A22B6">
        <w:rPr>
          <w:i/>
          <w:iCs/>
          <w:color w:val="0E2841" w:themeColor="text2"/>
          <w:sz w:val="18"/>
          <w:szCs w:val="18"/>
        </w:rPr>
        <w:instrText xml:space="preserve"> SEQ Obr. \* ARABIC \s 1 </w:instrText>
      </w:r>
      <w:r w:rsidR="00E37B0B" w:rsidRPr="007A22B6">
        <w:rPr>
          <w:i/>
          <w:iCs/>
          <w:color w:val="0E2841" w:themeColor="text2"/>
          <w:sz w:val="18"/>
          <w:szCs w:val="18"/>
        </w:rPr>
        <w:fldChar w:fldCharType="separate"/>
      </w:r>
      <w:r w:rsidR="005418FC">
        <w:rPr>
          <w:i/>
          <w:iCs/>
          <w:noProof/>
          <w:color w:val="0E2841" w:themeColor="text2"/>
          <w:sz w:val="18"/>
          <w:szCs w:val="18"/>
        </w:rPr>
        <w:t>34</w:t>
      </w:r>
      <w:r w:rsidR="00E37B0B" w:rsidRPr="007A22B6">
        <w:rPr>
          <w:i/>
          <w:iCs/>
          <w:color w:val="0E2841" w:themeColor="text2"/>
          <w:sz w:val="18"/>
          <w:szCs w:val="18"/>
        </w:rPr>
        <w:fldChar w:fldCharType="end"/>
      </w:r>
      <w:r w:rsidRPr="007A22B6">
        <w:rPr>
          <w:i/>
          <w:iCs/>
          <w:color w:val="0E2841" w:themeColor="text2"/>
          <w:sz w:val="18"/>
          <w:szCs w:val="18"/>
        </w:rPr>
        <w:t xml:space="preserve">. Skrátený výpis príkazu </w:t>
      </w:r>
      <w:proofErr w:type="spellStart"/>
      <w:r w:rsidRPr="007A22B6">
        <w:rPr>
          <w:i/>
          <w:iCs/>
          <w:color w:val="0E2841" w:themeColor="text2"/>
          <w:sz w:val="18"/>
          <w:szCs w:val="18"/>
        </w:rPr>
        <w:t>ipconfig</w:t>
      </w:r>
      <w:proofErr w:type="spellEnd"/>
      <w:r w:rsidRPr="007A22B6">
        <w:rPr>
          <w:i/>
          <w:iCs/>
          <w:color w:val="0E2841" w:themeColor="text2"/>
          <w:sz w:val="18"/>
          <w:szCs w:val="18"/>
        </w:rPr>
        <w:t xml:space="preserve"> /</w:t>
      </w:r>
      <w:proofErr w:type="spellStart"/>
      <w:r w:rsidRPr="007A22B6">
        <w:rPr>
          <w:i/>
          <w:iCs/>
          <w:color w:val="0E2841" w:themeColor="text2"/>
          <w:sz w:val="18"/>
          <w:szCs w:val="18"/>
        </w:rPr>
        <w:t>all</w:t>
      </w:r>
      <w:bookmarkEnd w:id="125"/>
      <w:proofErr w:type="spellEnd"/>
    </w:p>
    <w:p w14:paraId="18C82E19" w14:textId="02530FFD" w:rsidR="00827FF8" w:rsidRPr="003041DF" w:rsidRDefault="00FD6F12" w:rsidP="006C50AE">
      <w:pPr>
        <w:pStyle w:val="Odsekzoznamu"/>
        <w:keepNext/>
        <w:numPr>
          <w:ilvl w:val="0"/>
          <w:numId w:val="11"/>
        </w:numPr>
        <w:spacing w:after="0"/>
        <w:ind w:left="454" w:hanging="454"/>
        <w:jc w:val="both"/>
      </w:pPr>
      <w:r>
        <w:t>Z</w:t>
      </w:r>
      <w:r w:rsidR="00827FF8" w:rsidRPr="00A12EE6">
        <w:t xml:space="preserve">adáme príkaz na nastavenie IP adresy pre našu sieťovú kartu </w:t>
      </w:r>
      <w:proofErr w:type="spellStart"/>
      <w:r w:rsidR="00827FF8" w:rsidRPr="00A12EE6">
        <w:rPr>
          <w:b/>
          <w:bCs/>
          <w:i/>
          <w:iCs/>
        </w:rPr>
        <w:t>netsh</w:t>
      </w:r>
      <w:proofErr w:type="spellEnd"/>
      <w:r w:rsidR="00827FF8" w:rsidRPr="00A12EE6">
        <w:rPr>
          <w:b/>
          <w:bCs/>
          <w:i/>
          <w:iCs/>
        </w:rPr>
        <w:t xml:space="preserve"> interface </w:t>
      </w:r>
      <w:proofErr w:type="spellStart"/>
      <w:r w:rsidR="00827FF8" w:rsidRPr="00A12EE6">
        <w:rPr>
          <w:b/>
          <w:bCs/>
          <w:i/>
          <w:iCs/>
        </w:rPr>
        <w:t>ip</w:t>
      </w:r>
      <w:proofErr w:type="spellEnd"/>
      <w:r w:rsidR="00827FF8" w:rsidRPr="00A12EE6">
        <w:rPr>
          <w:b/>
          <w:bCs/>
          <w:i/>
          <w:iCs/>
        </w:rPr>
        <w:t xml:space="preserve"> set </w:t>
      </w:r>
      <w:proofErr w:type="spellStart"/>
      <w:r w:rsidR="00827FF8" w:rsidRPr="00A12EE6">
        <w:rPr>
          <w:b/>
          <w:bCs/>
          <w:i/>
          <w:iCs/>
        </w:rPr>
        <w:t>address</w:t>
      </w:r>
      <w:proofErr w:type="spellEnd"/>
      <w:r w:rsidR="00827FF8" w:rsidRPr="00A12EE6">
        <w:rPr>
          <w:b/>
          <w:bCs/>
          <w:i/>
          <w:iCs/>
        </w:rPr>
        <w:t xml:space="preserve"> </w:t>
      </w:r>
      <w:proofErr w:type="spellStart"/>
      <w:r w:rsidR="00827FF8" w:rsidRPr="00A12EE6">
        <w:rPr>
          <w:b/>
          <w:bCs/>
          <w:i/>
          <w:iCs/>
        </w:rPr>
        <w:t>name</w:t>
      </w:r>
      <w:proofErr w:type="spellEnd"/>
      <w:r w:rsidR="00827FF8" w:rsidRPr="00A12EE6">
        <w:rPr>
          <w:b/>
          <w:bCs/>
          <w:i/>
          <w:iCs/>
        </w:rPr>
        <w:t xml:space="preserve">=Ethernet0 </w:t>
      </w:r>
      <w:proofErr w:type="spellStart"/>
      <w:r w:rsidR="00827FF8" w:rsidRPr="00A12EE6">
        <w:rPr>
          <w:b/>
          <w:bCs/>
          <w:i/>
          <w:iCs/>
        </w:rPr>
        <w:t>static</w:t>
      </w:r>
      <w:proofErr w:type="spellEnd"/>
      <w:r w:rsidR="00827FF8" w:rsidRPr="00A12EE6">
        <w:rPr>
          <w:b/>
          <w:bCs/>
          <w:i/>
          <w:iCs/>
        </w:rPr>
        <w:t xml:space="preserve"> 172.20.50.12 255.255.255.0 172.20.50.1</w:t>
      </w:r>
    </w:p>
    <w:p w14:paraId="04F08641" w14:textId="0E68362B" w:rsidR="003041DF" w:rsidRPr="00A12EE6" w:rsidRDefault="003041DF" w:rsidP="003041DF">
      <w:pPr>
        <w:keepNext/>
        <w:spacing w:after="0"/>
        <w:jc w:val="center"/>
      </w:pPr>
      <w:r w:rsidRPr="00A12EE6">
        <w:rPr>
          <w:noProof/>
          <w:lang w:eastAsia="sk-SK"/>
        </w:rPr>
        <w:drawing>
          <wp:inline distT="0" distB="0" distL="0" distR="0" wp14:anchorId="4EF2B995" wp14:editId="6C596053">
            <wp:extent cx="5760720" cy="919480"/>
            <wp:effectExtent l="38100" t="38100" r="87630" b="90170"/>
            <wp:docPr id="101975315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3152" name="Obrázok 1" descr="Obrázok, na ktorom je text, snímka obrazovky, písmo&#10;&#10;Automaticky generovaný popis"/>
                    <pic:cNvPicPr/>
                  </pic:nvPicPr>
                  <pic:blipFill>
                    <a:blip r:embed="rId46"/>
                    <a:stretch>
                      <a:fillRect/>
                    </a:stretch>
                  </pic:blipFill>
                  <pic:spPr>
                    <a:xfrm>
                      <a:off x="0" y="0"/>
                      <a:ext cx="5760720" cy="919480"/>
                    </a:xfrm>
                    <a:prstGeom prst="rect">
                      <a:avLst/>
                    </a:prstGeom>
                    <a:effectLst>
                      <a:outerShdw blurRad="50800" dist="38100" dir="2700000" algn="tl" rotWithShape="0">
                        <a:prstClr val="black">
                          <a:alpha val="40000"/>
                        </a:prstClr>
                      </a:outerShdw>
                    </a:effectLst>
                  </pic:spPr>
                </pic:pic>
              </a:graphicData>
            </a:graphic>
          </wp:inline>
        </w:drawing>
      </w:r>
    </w:p>
    <w:p w14:paraId="079A6358" w14:textId="5BCADB1C" w:rsidR="00827FF8" w:rsidRDefault="00827FF8" w:rsidP="007A22B6">
      <w:pPr>
        <w:keepNext/>
        <w:jc w:val="center"/>
      </w:pPr>
      <w:bookmarkStart w:id="126" w:name="_Toc182423271"/>
      <w:r w:rsidRPr="007A22B6">
        <w:rPr>
          <w:i/>
          <w:iCs/>
          <w:color w:val="0E2841" w:themeColor="text2"/>
          <w:sz w:val="18"/>
          <w:szCs w:val="18"/>
        </w:rPr>
        <w:t xml:space="preserve">Obr. </w:t>
      </w:r>
      <w:r w:rsidR="00E37B0B" w:rsidRPr="007A22B6">
        <w:rPr>
          <w:i/>
          <w:iCs/>
          <w:color w:val="0E2841" w:themeColor="text2"/>
          <w:sz w:val="18"/>
          <w:szCs w:val="18"/>
        </w:rPr>
        <w:fldChar w:fldCharType="begin"/>
      </w:r>
      <w:r w:rsidR="00E37B0B" w:rsidRPr="007A22B6">
        <w:rPr>
          <w:i/>
          <w:iCs/>
          <w:color w:val="0E2841" w:themeColor="text2"/>
          <w:sz w:val="18"/>
          <w:szCs w:val="18"/>
        </w:rPr>
        <w:instrText xml:space="preserve"> STYLEREF 1 \s </w:instrText>
      </w:r>
      <w:r w:rsidR="00E37B0B" w:rsidRPr="007A22B6">
        <w:rPr>
          <w:i/>
          <w:iCs/>
          <w:color w:val="0E2841" w:themeColor="text2"/>
          <w:sz w:val="18"/>
          <w:szCs w:val="18"/>
        </w:rPr>
        <w:fldChar w:fldCharType="separate"/>
      </w:r>
      <w:r w:rsidR="005418FC">
        <w:rPr>
          <w:i/>
          <w:iCs/>
          <w:noProof/>
          <w:color w:val="0E2841" w:themeColor="text2"/>
          <w:sz w:val="18"/>
          <w:szCs w:val="18"/>
        </w:rPr>
        <w:t>2</w:t>
      </w:r>
      <w:r w:rsidR="00E37B0B" w:rsidRPr="007A22B6">
        <w:rPr>
          <w:i/>
          <w:iCs/>
          <w:color w:val="0E2841" w:themeColor="text2"/>
          <w:sz w:val="18"/>
          <w:szCs w:val="18"/>
        </w:rPr>
        <w:fldChar w:fldCharType="end"/>
      </w:r>
      <w:r w:rsidR="00E37B0B" w:rsidRPr="007A22B6">
        <w:rPr>
          <w:i/>
          <w:iCs/>
          <w:color w:val="0E2841" w:themeColor="text2"/>
          <w:sz w:val="18"/>
          <w:szCs w:val="18"/>
        </w:rPr>
        <w:noBreakHyphen/>
      </w:r>
      <w:r w:rsidR="00E37B0B" w:rsidRPr="007A22B6">
        <w:rPr>
          <w:i/>
          <w:iCs/>
          <w:color w:val="0E2841" w:themeColor="text2"/>
          <w:sz w:val="18"/>
          <w:szCs w:val="18"/>
        </w:rPr>
        <w:fldChar w:fldCharType="begin"/>
      </w:r>
      <w:r w:rsidR="00E37B0B" w:rsidRPr="007A22B6">
        <w:rPr>
          <w:i/>
          <w:iCs/>
          <w:color w:val="0E2841" w:themeColor="text2"/>
          <w:sz w:val="18"/>
          <w:szCs w:val="18"/>
        </w:rPr>
        <w:instrText xml:space="preserve"> SEQ Obr. \* ARABIC \s 1 </w:instrText>
      </w:r>
      <w:r w:rsidR="00E37B0B" w:rsidRPr="007A22B6">
        <w:rPr>
          <w:i/>
          <w:iCs/>
          <w:color w:val="0E2841" w:themeColor="text2"/>
          <w:sz w:val="18"/>
          <w:szCs w:val="18"/>
        </w:rPr>
        <w:fldChar w:fldCharType="separate"/>
      </w:r>
      <w:r w:rsidR="005418FC">
        <w:rPr>
          <w:i/>
          <w:iCs/>
          <w:noProof/>
          <w:color w:val="0E2841" w:themeColor="text2"/>
          <w:sz w:val="18"/>
          <w:szCs w:val="18"/>
        </w:rPr>
        <w:t>35</w:t>
      </w:r>
      <w:r w:rsidR="00E37B0B" w:rsidRPr="007A22B6">
        <w:rPr>
          <w:i/>
          <w:iCs/>
          <w:color w:val="0E2841" w:themeColor="text2"/>
          <w:sz w:val="18"/>
          <w:szCs w:val="18"/>
        </w:rPr>
        <w:fldChar w:fldCharType="end"/>
      </w:r>
      <w:r w:rsidRPr="007A22B6">
        <w:rPr>
          <w:i/>
          <w:iCs/>
          <w:color w:val="0E2841" w:themeColor="text2"/>
          <w:sz w:val="18"/>
          <w:szCs w:val="18"/>
        </w:rPr>
        <w:t>. Nastavenie IP adresy, príkazový riadok</w:t>
      </w:r>
      <w:bookmarkEnd w:id="126"/>
    </w:p>
    <w:p w14:paraId="2374892E" w14:textId="2B676E1E" w:rsidR="00827FF8" w:rsidRPr="00A12EE6" w:rsidRDefault="00827FF8" w:rsidP="006C50AE">
      <w:pPr>
        <w:pStyle w:val="Odsekzoznamu"/>
        <w:keepNext/>
        <w:numPr>
          <w:ilvl w:val="0"/>
          <w:numId w:val="11"/>
        </w:numPr>
        <w:ind w:left="454" w:hanging="454"/>
        <w:jc w:val="both"/>
      </w:pPr>
      <w:r w:rsidRPr="00A12EE6">
        <w:t xml:space="preserve">Overenie nastavenia IP adresy môžeme </w:t>
      </w:r>
      <w:r w:rsidR="00AD11C9" w:rsidRPr="00A12EE6">
        <w:t>vykonať</w:t>
      </w:r>
      <w:r w:rsidRPr="00A12EE6">
        <w:t xml:space="preserve"> opäť pomocou príkazu </w:t>
      </w:r>
      <w:proofErr w:type="spellStart"/>
      <w:r w:rsidR="00AD11C9" w:rsidRPr="00A12EE6">
        <w:rPr>
          <w:b/>
          <w:bCs/>
          <w:i/>
          <w:iCs/>
        </w:rPr>
        <w:t>ipconfig</w:t>
      </w:r>
      <w:proofErr w:type="spellEnd"/>
      <w:r w:rsidR="00AD11C9" w:rsidRPr="00A12EE6">
        <w:rPr>
          <w:b/>
          <w:bCs/>
          <w:i/>
          <w:iCs/>
        </w:rPr>
        <w:t xml:space="preserve"> /</w:t>
      </w:r>
      <w:proofErr w:type="spellStart"/>
      <w:r w:rsidR="00AD11C9" w:rsidRPr="00A12EE6">
        <w:rPr>
          <w:b/>
          <w:bCs/>
          <w:i/>
          <w:iCs/>
        </w:rPr>
        <w:t>all</w:t>
      </w:r>
      <w:proofErr w:type="spellEnd"/>
      <w:r w:rsidR="00AD11C9" w:rsidRPr="00A12EE6">
        <w:t>.</w:t>
      </w:r>
    </w:p>
    <w:p w14:paraId="4C435A37" w14:textId="09ABD108" w:rsidR="00AD11C9" w:rsidRPr="00A12EE6" w:rsidRDefault="00AD11C9" w:rsidP="006C50AE">
      <w:pPr>
        <w:keepNext/>
        <w:ind w:firstLine="454"/>
        <w:jc w:val="both"/>
      </w:pPr>
      <w:r w:rsidRPr="00A12EE6">
        <w:t>Poslednú možnosť</w:t>
      </w:r>
      <w:r w:rsidR="00FD6F12">
        <w:t>,</w:t>
      </w:r>
      <w:r w:rsidRPr="00A12EE6">
        <w:t xml:space="preserve"> ktorú si uvedieme je možnosť nastavenia IP adresy pomocou </w:t>
      </w:r>
      <w:proofErr w:type="spellStart"/>
      <w:r w:rsidRPr="00A12EE6">
        <w:t>powershell</w:t>
      </w:r>
      <w:proofErr w:type="spellEnd"/>
      <w:r w:rsidR="00FD6F12">
        <w:noBreakHyphen/>
      </w:r>
      <w:r w:rsidRPr="00A12EE6">
        <w:t>u.</w:t>
      </w:r>
    </w:p>
    <w:p w14:paraId="78703F9F" w14:textId="4D262211" w:rsidR="00AD11C9" w:rsidRPr="00A12EE6" w:rsidRDefault="00AD11C9" w:rsidP="006C50AE">
      <w:pPr>
        <w:pStyle w:val="Odsekzoznamu"/>
        <w:keepNext/>
        <w:numPr>
          <w:ilvl w:val="0"/>
          <w:numId w:val="12"/>
        </w:numPr>
        <w:ind w:left="454" w:hanging="454"/>
        <w:jc w:val="both"/>
      </w:pPr>
      <w:r w:rsidRPr="00A12EE6">
        <w:t>Opäť musíme zistiť názov sieťovej karty</w:t>
      </w:r>
      <w:r w:rsidR="00FD6F12">
        <w:t>,</w:t>
      </w:r>
      <w:r w:rsidRPr="00A12EE6">
        <w:t xml:space="preserve"> na ktorej chceme nastavovať statickú IP adresu. Môžeme na to použiť príkaz </w:t>
      </w:r>
      <w:r w:rsidRPr="00A12EE6">
        <w:rPr>
          <w:b/>
          <w:bCs/>
          <w:i/>
          <w:iCs/>
        </w:rPr>
        <w:t>Get-</w:t>
      </w:r>
      <w:proofErr w:type="spellStart"/>
      <w:r w:rsidRPr="00A12EE6">
        <w:rPr>
          <w:b/>
          <w:bCs/>
          <w:i/>
          <w:iCs/>
        </w:rPr>
        <w:t>NetAdapter</w:t>
      </w:r>
      <w:proofErr w:type="spellEnd"/>
      <w:r w:rsidRPr="00A12EE6">
        <w:t xml:space="preserve">, ktorý nám vráti všetky sieťové adaptéry nainštalované v našom systéme. </w:t>
      </w:r>
    </w:p>
    <w:p w14:paraId="388258B5" w14:textId="5B3052FF" w:rsidR="00AD11C9" w:rsidRPr="00A12EE6" w:rsidRDefault="00AD11C9" w:rsidP="00AD11C9">
      <w:pPr>
        <w:keepNext/>
        <w:jc w:val="center"/>
      </w:pPr>
      <w:r w:rsidRPr="00A12EE6">
        <w:rPr>
          <w:noProof/>
          <w:lang w:eastAsia="sk-SK"/>
        </w:rPr>
        <w:drawing>
          <wp:inline distT="0" distB="0" distL="0" distR="0" wp14:anchorId="5A11F934" wp14:editId="4E52F693">
            <wp:extent cx="5760720" cy="1299210"/>
            <wp:effectExtent l="38100" t="38100" r="87630" b="91440"/>
            <wp:docPr id="206963716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7169" name="Obrázok 1" descr="Obrázok, na ktorom je text, snímka obrazovky, písmo, softvér&#10;&#10;Automaticky generovaný popis"/>
                    <pic:cNvPicPr/>
                  </pic:nvPicPr>
                  <pic:blipFill>
                    <a:blip r:embed="rId47"/>
                    <a:stretch>
                      <a:fillRect/>
                    </a:stretch>
                  </pic:blipFill>
                  <pic:spPr>
                    <a:xfrm>
                      <a:off x="0" y="0"/>
                      <a:ext cx="5760720" cy="1299210"/>
                    </a:xfrm>
                    <a:prstGeom prst="rect">
                      <a:avLst/>
                    </a:prstGeom>
                    <a:effectLst>
                      <a:outerShdw blurRad="50800" dist="38100" dir="2700000" algn="tl" rotWithShape="0">
                        <a:prstClr val="black">
                          <a:alpha val="40000"/>
                        </a:prstClr>
                      </a:outerShdw>
                    </a:effectLst>
                  </pic:spPr>
                </pic:pic>
              </a:graphicData>
            </a:graphic>
          </wp:inline>
        </w:drawing>
      </w:r>
    </w:p>
    <w:p w14:paraId="701DDC0D" w14:textId="1EF17B31" w:rsidR="00AD11C9" w:rsidRPr="00A12EE6" w:rsidRDefault="00AD11C9" w:rsidP="00AD11C9">
      <w:pPr>
        <w:pStyle w:val="Popis"/>
        <w:jc w:val="center"/>
      </w:pPr>
      <w:bookmarkStart w:id="127" w:name="_Toc182423272"/>
      <w:r w:rsidRPr="00A12EE6">
        <w:t xml:space="preserve">Obr. </w:t>
      </w:r>
      <w:fldSimple w:instr=" STYLEREF 1 \s ">
        <w:r w:rsidR="005418FC">
          <w:rPr>
            <w:noProof/>
          </w:rPr>
          <w:t>2</w:t>
        </w:r>
      </w:fldSimple>
      <w:r w:rsidR="00E37B0B" w:rsidRPr="00A12EE6">
        <w:noBreakHyphen/>
      </w:r>
      <w:fldSimple w:instr=" SEQ Obr. \* ARABIC \s 1 ">
        <w:r w:rsidR="005418FC">
          <w:rPr>
            <w:noProof/>
          </w:rPr>
          <w:t>36</w:t>
        </w:r>
      </w:fldSimple>
      <w:r w:rsidRPr="00A12EE6">
        <w:t>. Zistenie názvo</w:t>
      </w:r>
      <w:r w:rsidR="006E4422" w:rsidRPr="00A12EE6">
        <w:t>v</w:t>
      </w:r>
      <w:r w:rsidRPr="00A12EE6">
        <w:t xml:space="preserve"> sieťových kariet, </w:t>
      </w:r>
      <w:proofErr w:type="spellStart"/>
      <w:r w:rsidRPr="00A12EE6">
        <w:t>powershell</w:t>
      </w:r>
      <w:bookmarkEnd w:id="127"/>
      <w:proofErr w:type="spellEnd"/>
    </w:p>
    <w:p w14:paraId="535F713D" w14:textId="46388D3F" w:rsidR="00AD11C9" w:rsidRPr="00A12EE6" w:rsidRDefault="006E4422" w:rsidP="006C50AE">
      <w:pPr>
        <w:pStyle w:val="Odsekzoznamu"/>
        <w:keepNext/>
        <w:numPr>
          <w:ilvl w:val="0"/>
          <w:numId w:val="12"/>
        </w:numPr>
        <w:ind w:left="454" w:hanging="454"/>
        <w:jc w:val="both"/>
      </w:pPr>
      <w:r w:rsidRPr="00A12EE6">
        <w:t xml:space="preserve">Ako môžeme vidieť náš adaptér sa volá </w:t>
      </w:r>
      <w:r w:rsidRPr="00A12EE6">
        <w:rPr>
          <w:b/>
          <w:bCs/>
          <w:i/>
          <w:iCs/>
        </w:rPr>
        <w:t>Ethernet0</w:t>
      </w:r>
      <w:r w:rsidRPr="00A12EE6">
        <w:t xml:space="preserve">. Pre nastavenie statickej IP adresy pomocou </w:t>
      </w:r>
      <w:proofErr w:type="spellStart"/>
      <w:r w:rsidRPr="00A12EE6">
        <w:t>powershell</w:t>
      </w:r>
      <w:proofErr w:type="spellEnd"/>
      <w:r w:rsidRPr="00A12EE6">
        <w:t xml:space="preserve">-u, môžeme použiť príkaz </w:t>
      </w:r>
      <w:r w:rsidRPr="00A12EE6">
        <w:rPr>
          <w:b/>
          <w:bCs/>
          <w:i/>
          <w:iCs/>
        </w:rPr>
        <w:t>New-</w:t>
      </w:r>
      <w:proofErr w:type="spellStart"/>
      <w:r w:rsidRPr="00A12EE6">
        <w:rPr>
          <w:b/>
          <w:bCs/>
          <w:i/>
          <w:iCs/>
        </w:rPr>
        <w:t>NetIPAddress</w:t>
      </w:r>
      <w:proofErr w:type="spellEnd"/>
      <w:r w:rsidRPr="00A12EE6">
        <w:rPr>
          <w:b/>
          <w:bCs/>
          <w:i/>
          <w:iCs/>
        </w:rPr>
        <w:t xml:space="preserve"> -</w:t>
      </w:r>
      <w:proofErr w:type="spellStart"/>
      <w:r w:rsidR="00063483" w:rsidRPr="00A12EE6">
        <w:rPr>
          <w:b/>
          <w:bCs/>
          <w:i/>
          <w:iCs/>
        </w:rPr>
        <w:t>IPA</w:t>
      </w:r>
      <w:r w:rsidRPr="00A12EE6">
        <w:rPr>
          <w:b/>
          <w:bCs/>
          <w:i/>
          <w:iCs/>
        </w:rPr>
        <w:t>ddress</w:t>
      </w:r>
      <w:proofErr w:type="spellEnd"/>
      <w:r w:rsidRPr="00A12EE6">
        <w:rPr>
          <w:b/>
          <w:bCs/>
          <w:i/>
          <w:iCs/>
        </w:rPr>
        <w:t xml:space="preserve"> </w:t>
      </w:r>
      <w:r w:rsidRPr="00A12EE6">
        <w:rPr>
          <w:b/>
          <w:bCs/>
          <w:i/>
          <w:iCs/>
        </w:rPr>
        <w:lastRenderedPageBreak/>
        <w:t>172.20.50.12 -</w:t>
      </w:r>
      <w:proofErr w:type="spellStart"/>
      <w:r w:rsidRPr="00A12EE6">
        <w:rPr>
          <w:b/>
          <w:bCs/>
          <w:i/>
          <w:iCs/>
        </w:rPr>
        <w:t>InterfaceAlias</w:t>
      </w:r>
      <w:proofErr w:type="spellEnd"/>
      <w:r w:rsidRPr="00A12EE6">
        <w:rPr>
          <w:b/>
          <w:bCs/>
          <w:i/>
          <w:iCs/>
        </w:rPr>
        <w:t xml:space="preserve"> </w:t>
      </w:r>
      <w:r w:rsidR="00902A28" w:rsidRPr="00A12EE6">
        <w:rPr>
          <w:b/>
          <w:bCs/>
          <w:i/>
          <w:iCs/>
        </w:rPr>
        <w:t>"</w:t>
      </w:r>
      <w:r w:rsidRPr="00A12EE6">
        <w:rPr>
          <w:b/>
          <w:bCs/>
          <w:i/>
          <w:iCs/>
        </w:rPr>
        <w:t>Ethernet0</w:t>
      </w:r>
      <w:r w:rsidR="00902A28" w:rsidRPr="00A12EE6">
        <w:rPr>
          <w:b/>
          <w:bCs/>
          <w:i/>
          <w:iCs/>
        </w:rPr>
        <w:t>"</w:t>
      </w:r>
      <w:r w:rsidRPr="00A12EE6">
        <w:rPr>
          <w:b/>
          <w:bCs/>
          <w:i/>
          <w:iCs/>
        </w:rPr>
        <w:t xml:space="preserve"> -</w:t>
      </w:r>
      <w:proofErr w:type="spellStart"/>
      <w:r w:rsidRPr="00A12EE6">
        <w:rPr>
          <w:b/>
          <w:bCs/>
          <w:i/>
          <w:iCs/>
        </w:rPr>
        <w:t>DefaultGateway</w:t>
      </w:r>
      <w:proofErr w:type="spellEnd"/>
      <w:r w:rsidRPr="00A12EE6">
        <w:rPr>
          <w:b/>
          <w:bCs/>
          <w:i/>
          <w:iCs/>
        </w:rPr>
        <w:t xml:space="preserve"> 172.20.50.1 -</w:t>
      </w:r>
      <w:proofErr w:type="spellStart"/>
      <w:r w:rsidRPr="00A12EE6">
        <w:rPr>
          <w:b/>
          <w:bCs/>
          <w:i/>
          <w:iCs/>
        </w:rPr>
        <w:t>AddressFamily</w:t>
      </w:r>
      <w:proofErr w:type="spellEnd"/>
      <w:r w:rsidRPr="00A12EE6">
        <w:rPr>
          <w:b/>
          <w:bCs/>
          <w:i/>
          <w:iCs/>
        </w:rPr>
        <w:t xml:space="preserve"> IPv4 -</w:t>
      </w:r>
      <w:proofErr w:type="spellStart"/>
      <w:r w:rsidRPr="00A12EE6">
        <w:rPr>
          <w:b/>
          <w:bCs/>
          <w:i/>
          <w:iCs/>
        </w:rPr>
        <w:t>PrefixLength</w:t>
      </w:r>
      <w:proofErr w:type="spellEnd"/>
      <w:r w:rsidRPr="00A12EE6">
        <w:rPr>
          <w:b/>
          <w:bCs/>
          <w:i/>
          <w:iCs/>
        </w:rPr>
        <w:t xml:space="preserve"> 24</w:t>
      </w:r>
      <w:r w:rsidRPr="00A12EE6">
        <w:t>. Po spustení príkazu sa nastaví IP adresa a vypíše sa výsledné nastavenie sieťovej karty.</w:t>
      </w:r>
      <w:r w:rsidR="00063483" w:rsidRPr="00A12EE6">
        <w:t xml:space="preserve"> New-</w:t>
      </w:r>
      <w:proofErr w:type="spellStart"/>
      <w:r w:rsidR="00063483" w:rsidRPr="00A12EE6">
        <w:t>NetIPAddress</w:t>
      </w:r>
      <w:proofErr w:type="spellEnd"/>
      <w:r w:rsidR="00063483" w:rsidRPr="00A12EE6">
        <w:t xml:space="preserve"> je </w:t>
      </w:r>
      <w:proofErr w:type="spellStart"/>
      <w:r w:rsidR="00063483" w:rsidRPr="00A12EE6">
        <w:t>cmdlet</w:t>
      </w:r>
      <w:proofErr w:type="spellEnd"/>
      <w:r w:rsidR="00063483" w:rsidRPr="00A12EE6">
        <w:t xml:space="preserve">, ktorý vytvára novú IP adresu pre existujúcu sieťovú kartu. Prepínač </w:t>
      </w:r>
      <w:proofErr w:type="spellStart"/>
      <w:r w:rsidR="00063483" w:rsidRPr="00A12EE6">
        <w:t>IPAddress</w:t>
      </w:r>
      <w:proofErr w:type="spellEnd"/>
      <w:r w:rsidR="00063483" w:rsidRPr="00A12EE6">
        <w:t xml:space="preserve"> definuje, že bude nasledovať IP adresa. Prepínač </w:t>
      </w:r>
      <w:proofErr w:type="spellStart"/>
      <w:r w:rsidR="00063483" w:rsidRPr="00A12EE6">
        <w:t>InterfaceAlias</w:t>
      </w:r>
      <w:proofErr w:type="spellEnd"/>
      <w:r w:rsidR="00063483" w:rsidRPr="00A12EE6">
        <w:t xml:space="preserve"> definuje názov sieťovej karty pre ktorú nastavujeme IP adresu, v našom prípade je to Ethernet0. </w:t>
      </w:r>
      <w:proofErr w:type="spellStart"/>
      <w:r w:rsidR="00063483" w:rsidRPr="00A12EE6">
        <w:t>DefaultGateway</w:t>
      </w:r>
      <w:proofErr w:type="spellEnd"/>
      <w:r w:rsidR="00063483" w:rsidRPr="00A12EE6">
        <w:t xml:space="preserve"> definuje bránu</w:t>
      </w:r>
      <w:r w:rsidR="00FD6F12">
        <w:t>,</w:t>
      </w:r>
      <w:r w:rsidR="00063483" w:rsidRPr="00A12EE6">
        <w:t xml:space="preserve"> ktorú chceme nastaviť. Prepínač </w:t>
      </w:r>
      <w:proofErr w:type="spellStart"/>
      <w:r w:rsidR="00063483" w:rsidRPr="00A12EE6">
        <w:t>AddressFamily</w:t>
      </w:r>
      <w:proofErr w:type="spellEnd"/>
      <w:r w:rsidR="00D4213F" w:rsidRPr="00A12EE6">
        <w:t xml:space="preserve"> </w:t>
      </w:r>
      <w:r w:rsidR="00063483" w:rsidRPr="00A12EE6">
        <w:t xml:space="preserve">definuje akú verziu IP protokolu budeme používať, teda IPv4. A na koniec prepínač </w:t>
      </w:r>
      <w:proofErr w:type="spellStart"/>
      <w:r w:rsidR="00063483" w:rsidRPr="00A12EE6">
        <w:t>PrefixLength</w:t>
      </w:r>
      <w:proofErr w:type="spellEnd"/>
      <w:r w:rsidR="00063483" w:rsidRPr="00A12EE6">
        <w:t xml:space="preserve"> definuje prefix siete, v našom prípade maska 255.255.255.0 je prefix 24.</w:t>
      </w:r>
    </w:p>
    <w:p w14:paraId="0AB12D3D" w14:textId="77777777" w:rsidR="006E4422" w:rsidRPr="00A12EE6" w:rsidRDefault="006E4422" w:rsidP="006E4422">
      <w:pPr>
        <w:keepNext/>
        <w:jc w:val="center"/>
      </w:pPr>
      <w:r w:rsidRPr="00A12EE6">
        <w:rPr>
          <w:noProof/>
          <w:lang w:eastAsia="sk-SK"/>
        </w:rPr>
        <w:drawing>
          <wp:inline distT="0" distB="0" distL="0" distR="0" wp14:anchorId="5A3FA52C" wp14:editId="3FCE9B42">
            <wp:extent cx="5760720" cy="1414145"/>
            <wp:effectExtent l="38100" t="38100" r="87630" b="90805"/>
            <wp:docPr id="1422371131"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1131" name="Obrázok 1" descr="Obrázok, na ktorom je text, snímka obrazovky, písmo, číslo&#10;&#10;Automaticky generovaný popis"/>
                    <pic:cNvPicPr/>
                  </pic:nvPicPr>
                  <pic:blipFill>
                    <a:blip r:embed="rId48"/>
                    <a:stretch>
                      <a:fillRect/>
                    </a:stretch>
                  </pic:blipFill>
                  <pic:spPr>
                    <a:xfrm>
                      <a:off x="0" y="0"/>
                      <a:ext cx="5760720" cy="1414145"/>
                    </a:xfrm>
                    <a:prstGeom prst="rect">
                      <a:avLst/>
                    </a:prstGeom>
                    <a:effectLst>
                      <a:outerShdw blurRad="50800" dist="38100" dir="2700000" algn="tl" rotWithShape="0">
                        <a:prstClr val="black">
                          <a:alpha val="40000"/>
                        </a:prstClr>
                      </a:outerShdw>
                    </a:effectLst>
                  </pic:spPr>
                </pic:pic>
              </a:graphicData>
            </a:graphic>
          </wp:inline>
        </w:drawing>
      </w:r>
    </w:p>
    <w:p w14:paraId="7B9C1B13" w14:textId="606B437D" w:rsidR="006E4422" w:rsidRPr="00A12EE6" w:rsidRDefault="006E4422" w:rsidP="006E4422">
      <w:pPr>
        <w:pStyle w:val="Popis"/>
        <w:jc w:val="center"/>
      </w:pPr>
      <w:bookmarkStart w:id="128" w:name="_Toc182423273"/>
      <w:r w:rsidRPr="00A12EE6">
        <w:t xml:space="preserve">Obr. </w:t>
      </w:r>
      <w:fldSimple w:instr=" STYLEREF 1 \s ">
        <w:r w:rsidR="005418FC">
          <w:rPr>
            <w:noProof/>
          </w:rPr>
          <w:t>2</w:t>
        </w:r>
      </w:fldSimple>
      <w:r w:rsidR="00E37B0B" w:rsidRPr="00A12EE6">
        <w:noBreakHyphen/>
      </w:r>
      <w:fldSimple w:instr=" SEQ Obr. \* ARABIC \s 1 ">
        <w:r w:rsidR="005418FC">
          <w:rPr>
            <w:noProof/>
          </w:rPr>
          <w:t>37</w:t>
        </w:r>
      </w:fldSimple>
      <w:r w:rsidRPr="00A12EE6">
        <w:t xml:space="preserve">. Nastavenie IP adresy, </w:t>
      </w:r>
      <w:proofErr w:type="spellStart"/>
      <w:r w:rsidRPr="00A12EE6">
        <w:t>powershell</w:t>
      </w:r>
      <w:bookmarkEnd w:id="128"/>
      <w:proofErr w:type="spellEnd"/>
    </w:p>
    <w:p w14:paraId="0D5EE9B8" w14:textId="029D5A26" w:rsidR="004F3B3A" w:rsidRPr="00A12EE6" w:rsidRDefault="00063483" w:rsidP="006C50AE">
      <w:pPr>
        <w:keepNext/>
        <w:ind w:firstLine="454"/>
        <w:jc w:val="both"/>
      </w:pPr>
      <w:r w:rsidRPr="00A12EE6">
        <w:t>Na záver tejto podkapitoly ešte vypn</w:t>
      </w:r>
      <w:r w:rsidR="00FD6F12">
        <w:t>eme</w:t>
      </w:r>
      <w:r w:rsidRPr="00A12EE6">
        <w:t xml:space="preserve"> IPv6 pomocou </w:t>
      </w:r>
      <w:proofErr w:type="spellStart"/>
      <w:r w:rsidRPr="00A12EE6">
        <w:t>powershell</w:t>
      </w:r>
      <w:proofErr w:type="spellEnd"/>
      <w:r w:rsidRPr="00A12EE6">
        <w:t xml:space="preserve"> príkazov. </w:t>
      </w:r>
      <w:r w:rsidR="004F3B3A" w:rsidRPr="00A12EE6">
        <w:t xml:space="preserve">Použijeme na to príkazy spojené pomocou </w:t>
      </w:r>
      <w:proofErr w:type="spellStart"/>
      <w:r w:rsidR="004F3B3A" w:rsidRPr="00A12EE6">
        <w:t>pipeline</w:t>
      </w:r>
      <w:proofErr w:type="spellEnd"/>
      <w:r w:rsidR="004F3B3A" w:rsidRPr="00A12EE6">
        <w:t xml:space="preserve"> </w:t>
      </w:r>
      <w:r w:rsidR="004F3B3A" w:rsidRPr="00A12EE6">
        <w:rPr>
          <w:b/>
          <w:bCs/>
          <w:i/>
          <w:iCs/>
        </w:rPr>
        <w:t>|</w:t>
      </w:r>
      <w:r w:rsidR="004F3B3A" w:rsidRPr="00A12EE6">
        <w:t xml:space="preserve">. Výsledný príkaz bude vyzerať nasledovne </w:t>
      </w:r>
    </w:p>
    <w:p w14:paraId="5BA22961" w14:textId="5A4AF8E4" w:rsidR="004F3B3A" w:rsidRPr="00A12EE6" w:rsidRDefault="00063483" w:rsidP="006C50AE">
      <w:pPr>
        <w:keepNext/>
        <w:jc w:val="center"/>
        <w:rPr>
          <w:b/>
          <w:bCs/>
          <w:i/>
          <w:iCs/>
        </w:rPr>
      </w:pPr>
      <w:r w:rsidRPr="00A12EE6">
        <w:rPr>
          <w:b/>
          <w:bCs/>
          <w:i/>
          <w:iCs/>
        </w:rPr>
        <w:t>Get-</w:t>
      </w:r>
      <w:proofErr w:type="spellStart"/>
      <w:r w:rsidRPr="00A12EE6">
        <w:rPr>
          <w:b/>
          <w:bCs/>
          <w:i/>
          <w:iCs/>
        </w:rPr>
        <w:t>NetAdapterBinding</w:t>
      </w:r>
      <w:proofErr w:type="spellEnd"/>
      <w:r w:rsidRPr="00A12EE6">
        <w:rPr>
          <w:b/>
          <w:bCs/>
          <w:i/>
          <w:iCs/>
        </w:rPr>
        <w:t xml:space="preserve"> -</w:t>
      </w:r>
      <w:proofErr w:type="spellStart"/>
      <w:r w:rsidRPr="00A12EE6">
        <w:rPr>
          <w:b/>
          <w:bCs/>
          <w:i/>
          <w:iCs/>
        </w:rPr>
        <w:t>ComponentID</w:t>
      </w:r>
      <w:proofErr w:type="spellEnd"/>
      <w:r w:rsidRPr="00A12EE6">
        <w:rPr>
          <w:b/>
          <w:bCs/>
          <w:i/>
          <w:iCs/>
        </w:rPr>
        <w:t xml:space="preserve"> ”ms_tcpip6” | </w:t>
      </w:r>
      <w:proofErr w:type="spellStart"/>
      <w:r w:rsidRPr="00A12EE6">
        <w:rPr>
          <w:b/>
          <w:bCs/>
          <w:i/>
          <w:iCs/>
        </w:rPr>
        <w:t>Disable-NetAdapterBinding</w:t>
      </w:r>
      <w:proofErr w:type="spellEnd"/>
      <w:r w:rsidRPr="00A12EE6">
        <w:rPr>
          <w:b/>
          <w:bCs/>
          <w:i/>
          <w:iCs/>
        </w:rPr>
        <w:t xml:space="preserve"> -</w:t>
      </w:r>
      <w:r w:rsidR="006C50AE">
        <w:rPr>
          <w:b/>
          <w:bCs/>
          <w:i/>
          <w:iCs/>
        </w:rPr>
        <w:t> </w:t>
      </w:r>
      <w:proofErr w:type="spellStart"/>
      <w:r w:rsidRPr="00A12EE6">
        <w:rPr>
          <w:b/>
          <w:bCs/>
          <w:i/>
          <w:iCs/>
        </w:rPr>
        <w:t>ComponentID</w:t>
      </w:r>
      <w:proofErr w:type="spellEnd"/>
      <w:r w:rsidRPr="00A12EE6">
        <w:rPr>
          <w:b/>
          <w:bCs/>
          <w:i/>
          <w:iCs/>
        </w:rPr>
        <w:t xml:space="preserve"> ”ms_tcpip6” -</w:t>
      </w:r>
      <w:proofErr w:type="spellStart"/>
      <w:r w:rsidRPr="00A12EE6">
        <w:rPr>
          <w:b/>
          <w:bCs/>
          <w:i/>
          <w:iCs/>
        </w:rPr>
        <w:t>PassThru</w:t>
      </w:r>
      <w:proofErr w:type="spellEnd"/>
    </w:p>
    <w:p w14:paraId="1D877082" w14:textId="0CE792B8" w:rsidR="006E4422" w:rsidRPr="00A12EE6" w:rsidRDefault="004F3B3A" w:rsidP="006C50AE">
      <w:pPr>
        <w:keepNext/>
        <w:ind w:firstLine="454"/>
        <w:jc w:val="both"/>
      </w:pPr>
      <w:r w:rsidRPr="00A12EE6">
        <w:t xml:space="preserve">Treba však upozorniť, že tento príkaz spôsobí chybu v konzole </w:t>
      </w:r>
      <w:proofErr w:type="spellStart"/>
      <w:r w:rsidRPr="00A12EE6">
        <w:t>sconfig</w:t>
      </w:r>
      <w:proofErr w:type="spellEnd"/>
      <w:r w:rsidRPr="00A12EE6">
        <w:t xml:space="preserve"> pri nastavovaní siete. Od teraz nebude možné nastavovať </w:t>
      </w:r>
      <w:r w:rsidR="00CD63BB" w:rsidRPr="00A12EE6">
        <w:t xml:space="preserve">sieť, </w:t>
      </w:r>
      <w:r w:rsidRPr="00A12EE6">
        <w:t>ani IPv4</w:t>
      </w:r>
      <w:r w:rsidR="00CD63BB" w:rsidRPr="00A12EE6">
        <w:t>,</w:t>
      </w:r>
      <w:r w:rsidRPr="00A12EE6">
        <w:t xml:space="preserve"> pomocou konzoly </w:t>
      </w:r>
      <w:proofErr w:type="spellStart"/>
      <w:r w:rsidRPr="00A12EE6">
        <w:t>sconfig</w:t>
      </w:r>
      <w:proofErr w:type="spellEnd"/>
      <w:r w:rsidRPr="00A12EE6">
        <w:t>. Preto ho radšej nepoužíva</w:t>
      </w:r>
      <w:r w:rsidR="00FD6F12">
        <w:t>m</w:t>
      </w:r>
      <w:r w:rsidRPr="00A12EE6">
        <w:t>e, iba ak naozaj potrebuje</w:t>
      </w:r>
      <w:r w:rsidR="00FD6F12">
        <w:t>m</w:t>
      </w:r>
      <w:r w:rsidRPr="00A12EE6">
        <w:t>e z nejakého dôvodu vypnúť IPv6 protokol.</w:t>
      </w:r>
    </w:p>
    <w:p w14:paraId="4347D1ED" w14:textId="77777777" w:rsidR="00D83F29" w:rsidRPr="00A12EE6" w:rsidRDefault="00D83F29" w:rsidP="006C50AE">
      <w:pPr>
        <w:keepNext/>
        <w:ind w:firstLine="454"/>
        <w:jc w:val="both"/>
      </w:pPr>
      <w:r w:rsidRPr="00A12EE6">
        <w:t xml:space="preserve">Opätovné zapnutie IPv6 je možné príkazom </w:t>
      </w:r>
    </w:p>
    <w:p w14:paraId="774C58D3" w14:textId="47347A62" w:rsidR="00D83F29" w:rsidRPr="00A12EE6" w:rsidRDefault="00D83F29" w:rsidP="006C50AE">
      <w:pPr>
        <w:keepNext/>
        <w:jc w:val="center"/>
        <w:rPr>
          <w:b/>
          <w:bCs/>
          <w:i/>
          <w:iCs/>
        </w:rPr>
      </w:pPr>
      <w:r w:rsidRPr="00A12EE6">
        <w:rPr>
          <w:b/>
          <w:bCs/>
          <w:i/>
          <w:iCs/>
        </w:rPr>
        <w:t>Get-</w:t>
      </w:r>
      <w:proofErr w:type="spellStart"/>
      <w:r w:rsidRPr="00A12EE6">
        <w:rPr>
          <w:b/>
          <w:bCs/>
          <w:i/>
          <w:iCs/>
        </w:rPr>
        <w:t>NetAdapterBinding</w:t>
      </w:r>
      <w:proofErr w:type="spellEnd"/>
      <w:r w:rsidRPr="00A12EE6">
        <w:rPr>
          <w:b/>
          <w:bCs/>
          <w:i/>
          <w:iCs/>
        </w:rPr>
        <w:t xml:space="preserve"> -</w:t>
      </w:r>
      <w:proofErr w:type="spellStart"/>
      <w:r w:rsidRPr="00A12EE6">
        <w:rPr>
          <w:b/>
          <w:bCs/>
          <w:i/>
          <w:iCs/>
        </w:rPr>
        <w:t>ComponentID</w:t>
      </w:r>
      <w:proofErr w:type="spellEnd"/>
      <w:r w:rsidRPr="00A12EE6">
        <w:rPr>
          <w:b/>
          <w:bCs/>
          <w:i/>
          <w:iCs/>
        </w:rPr>
        <w:t xml:space="preserve"> ms_tcpip6 | </w:t>
      </w:r>
      <w:proofErr w:type="spellStart"/>
      <w:r w:rsidRPr="00A12EE6">
        <w:rPr>
          <w:b/>
          <w:bCs/>
          <w:i/>
          <w:iCs/>
        </w:rPr>
        <w:t>Enable-NetAdapterBinding</w:t>
      </w:r>
      <w:proofErr w:type="spellEnd"/>
    </w:p>
    <w:p w14:paraId="6FA2BD7B" w14:textId="39437177" w:rsidR="00D83F29" w:rsidRPr="00A12EE6" w:rsidRDefault="00D83F29" w:rsidP="006C50AE">
      <w:pPr>
        <w:keepNext/>
        <w:ind w:firstLine="454"/>
        <w:jc w:val="both"/>
      </w:pPr>
      <w:r w:rsidRPr="00A12EE6">
        <w:t>Vráti sa aj možnosť spravovať sieťové nastaveni</w:t>
      </w:r>
      <w:r w:rsidR="00FD6F12">
        <w:t>a</w:t>
      </w:r>
      <w:r w:rsidRPr="00A12EE6">
        <w:t xml:space="preserve"> v konzole </w:t>
      </w:r>
      <w:proofErr w:type="spellStart"/>
      <w:r w:rsidRPr="00A12EE6">
        <w:t>sconfig</w:t>
      </w:r>
      <w:proofErr w:type="spellEnd"/>
      <w:r w:rsidRPr="00A12EE6">
        <w:t>.</w:t>
      </w:r>
    </w:p>
    <w:p w14:paraId="267DDE03" w14:textId="5C067BC0" w:rsidR="004B7768" w:rsidRPr="00A12EE6" w:rsidRDefault="004B7768" w:rsidP="006C50AE">
      <w:pPr>
        <w:pStyle w:val="Nadpis2"/>
        <w:ind w:left="624" w:hanging="624"/>
        <w:jc w:val="both"/>
      </w:pPr>
      <w:bookmarkStart w:id="129" w:name="_Toc182423500"/>
      <w:r w:rsidRPr="00A12EE6">
        <w:t>Premenovanie servera</w:t>
      </w:r>
      <w:bookmarkEnd w:id="129"/>
    </w:p>
    <w:p w14:paraId="33282771" w14:textId="527CFC4A" w:rsidR="004B7768" w:rsidRPr="00A12EE6" w:rsidRDefault="00CD7171" w:rsidP="006C50AE">
      <w:pPr>
        <w:ind w:firstLine="454"/>
        <w:jc w:val="both"/>
      </w:pPr>
      <w:r w:rsidRPr="00A12EE6">
        <w:t>Ďalším dôležitým krokom, ktorý je potrebné vykonať pre</w:t>
      </w:r>
      <w:r w:rsidR="002D609A" w:rsidRPr="00A12EE6">
        <w:t>d</w:t>
      </w:r>
      <w:r w:rsidRPr="00A12EE6">
        <w:t xml:space="preserve"> inštaláciou </w:t>
      </w:r>
      <w:proofErr w:type="spellStart"/>
      <w:r w:rsidRPr="00A12EE6">
        <w:t>Active</w:t>
      </w:r>
      <w:proofErr w:type="spellEnd"/>
      <w:r w:rsidRPr="00A12EE6">
        <w:t xml:space="preserve"> </w:t>
      </w:r>
      <w:proofErr w:type="spellStart"/>
      <w:r w:rsidRPr="00A12EE6">
        <w:t>Directory</w:t>
      </w:r>
      <w:proofErr w:type="spellEnd"/>
      <w:r w:rsidRPr="00A12EE6">
        <w:t>, je premenovanie servera. Ukážeme si ako sa to dá urobiť na server</w:t>
      </w:r>
      <w:r w:rsidR="00B44FA8">
        <w:t>i</w:t>
      </w:r>
      <w:r w:rsidRPr="00A12EE6">
        <w:t xml:space="preserve"> s nainštalovaným grafickým rozhraním, na </w:t>
      </w:r>
      <w:proofErr w:type="spellStart"/>
      <w:r w:rsidR="00B44FA8">
        <w:t>core</w:t>
      </w:r>
      <w:proofErr w:type="spellEnd"/>
      <w:r w:rsidR="00B44FA8">
        <w:t xml:space="preserve"> </w:t>
      </w:r>
      <w:r w:rsidRPr="00A12EE6">
        <w:t>server</w:t>
      </w:r>
      <w:r w:rsidR="00B44FA8">
        <w:t>i</w:t>
      </w:r>
      <w:r w:rsidRPr="00A12EE6">
        <w:t xml:space="preserve"> a tiež pomocou príkazového riadk</w:t>
      </w:r>
      <w:r w:rsidR="00C80D88" w:rsidRPr="00A12EE6">
        <w:t>u</w:t>
      </w:r>
      <w:r w:rsidRPr="00A12EE6">
        <w:t xml:space="preserve"> a nakoniec aj pomocou </w:t>
      </w:r>
      <w:proofErr w:type="spellStart"/>
      <w:r w:rsidRPr="00A12EE6">
        <w:t>powershell</w:t>
      </w:r>
      <w:proofErr w:type="spellEnd"/>
      <w:r w:rsidRPr="00A12EE6">
        <w:t xml:space="preserve"> príkazov. </w:t>
      </w:r>
    </w:p>
    <w:p w14:paraId="4E479A77" w14:textId="6CD3726A" w:rsidR="00CD7171" w:rsidRPr="00A12EE6" w:rsidRDefault="00CD7171" w:rsidP="006C50AE">
      <w:pPr>
        <w:pStyle w:val="Nadpis3"/>
        <w:ind w:left="737" w:hanging="737"/>
      </w:pPr>
      <w:bookmarkStart w:id="130" w:name="_Toc182423501"/>
      <w:r w:rsidRPr="00A12EE6">
        <w:t>Premenovanie servera pomocou GUI</w:t>
      </w:r>
      <w:bookmarkEnd w:id="130"/>
    </w:p>
    <w:p w14:paraId="7EA25C96" w14:textId="3C0341A3" w:rsidR="00C43B51" w:rsidRPr="00A12EE6" w:rsidRDefault="00CD7171" w:rsidP="006C50AE">
      <w:pPr>
        <w:pStyle w:val="Odsekzoznamu"/>
        <w:numPr>
          <w:ilvl w:val="0"/>
          <w:numId w:val="13"/>
        </w:numPr>
        <w:ind w:left="454" w:hanging="454"/>
        <w:jc w:val="both"/>
      </w:pPr>
      <w:bookmarkStart w:id="131" w:name="_Ref176365810"/>
      <w:r w:rsidRPr="00A12EE6">
        <w:t xml:space="preserve">Pre zmenu názvu servera </w:t>
      </w:r>
      <w:r w:rsidR="00B44FA8">
        <w:t>po</w:t>
      </w:r>
      <w:r w:rsidRPr="00A12EE6">
        <w:t>užijeme konzolu Server Manager</w:t>
      </w:r>
      <w:r w:rsidR="00C43B51" w:rsidRPr="00A12EE6">
        <w:t>, ktorú spustíme rovnako ako v</w:t>
      </w:r>
      <w:r w:rsidR="002D609A" w:rsidRPr="00A12EE6">
        <w:t> </w:t>
      </w:r>
      <w:r w:rsidR="00C43B51" w:rsidRPr="00A12EE6">
        <w:t>podkapitole</w:t>
      </w:r>
      <w:r w:rsidR="002D609A" w:rsidRPr="00A12EE6">
        <w:t xml:space="preserve"> </w:t>
      </w:r>
      <w:r w:rsidR="002D609A" w:rsidRPr="00A12EE6">
        <w:rPr>
          <w:b/>
          <w:bCs/>
          <w:color w:val="0070C0"/>
        </w:rPr>
        <w:fldChar w:fldCharType="begin"/>
      </w:r>
      <w:r w:rsidR="002D609A" w:rsidRPr="00A12EE6">
        <w:rPr>
          <w:b/>
          <w:bCs/>
          <w:color w:val="0070C0"/>
        </w:rPr>
        <w:instrText xml:space="preserve"> REF _Ref176365559 \r \h  \* MERGEFORMAT </w:instrText>
      </w:r>
      <w:r w:rsidR="002D609A" w:rsidRPr="00A12EE6">
        <w:rPr>
          <w:b/>
          <w:bCs/>
          <w:color w:val="0070C0"/>
        </w:rPr>
      </w:r>
      <w:r w:rsidR="002D609A" w:rsidRPr="00A12EE6">
        <w:rPr>
          <w:b/>
          <w:bCs/>
          <w:color w:val="0070C0"/>
        </w:rPr>
        <w:fldChar w:fldCharType="separate"/>
      </w:r>
      <w:r w:rsidR="005418FC">
        <w:rPr>
          <w:b/>
          <w:bCs/>
          <w:color w:val="0070C0"/>
        </w:rPr>
        <w:t>2.1.1</w:t>
      </w:r>
      <w:r w:rsidR="002D609A" w:rsidRPr="00A12EE6">
        <w:rPr>
          <w:b/>
          <w:bCs/>
          <w:color w:val="0070C0"/>
        </w:rPr>
        <w:fldChar w:fldCharType="end"/>
      </w:r>
      <w:r w:rsidR="00C43B51" w:rsidRPr="00A12EE6">
        <w:rPr>
          <w:b/>
          <w:bCs/>
          <w:color w:val="0070C0"/>
        </w:rPr>
        <w:t xml:space="preserve"> </w:t>
      </w:r>
      <w:r w:rsidR="002D609A" w:rsidRPr="00A12EE6">
        <w:rPr>
          <w:b/>
          <w:bCs/>
          <w:color w:val="0070C0"/>
        </w:rPr>
        <w:fldChar w:fldCharType="begin"/>
      </w:r>
      <w:r w:rsidR="002D609A" w:rsidRPr="00A12EE6">
        <w:rPr>
          <w:b/>
          <w:bCs/>
          <w:color w:val="0070C0"/>
        </w:rPr>
        <w:instrText xml:space="preserve"> REF _Ref176365548 \h  \* MERGEFORMAT </w:instrText>
      </w:r>
      <w:r w:rsidR="002D609A" w:rsidRPr="00A12EE6">
        <w:rPr>
          <w:b/>
          <w:bCs/>
          <w:color w:val="0070C0"/>
        </w:rPr>
      </w:r>
      <w:r w:rsidR="002D609A" w:rsidRPr="00A12EE6">
        <w:rPr>
          <w:b/>
          <w:bCs/>
          <w:color w:val="0070C0"/>
        </w:rPr>
        <w:fldChar w:fldCharType="separate"/>
      </w:r>
      <w:r w:rsidR="005418FC" w:rsidRPr="005418FC">
        <w:rPr>
          <w:b/>
          <w:bCs/>
          <w:color w:val="0070C0"/>
        </w:rPr>
        <w:t>Zmena hesla pomocou GUI</w:t>
      </w:r>
      <w:r w:rsidR="002D609A" w:rsidRPr="00A12EE6">
        <w:rPr>
          <w:b/>
          <w:bCs/>
          <w:color w:val="0070C0"/>
        </w:rPr>
        <w:fldChar w:fldCharType="end"/>
      </w:r>
      <w:r w:rsidR="00C43B51" w:rsidRPr="00A12EE6">
        <w:t xml:space="preserve">. </w:t>
      </w:r>
      <w:r w:rsidR="006B7CD9">
        <w:t>V</w:t>
      </w:r>
      <w:r w:rsidR="00C43B51" w:rsidRPr="00A12EE6">
        <w:t> ľavej časti okna</w:t>
      </w:r>
      <w:r w:rsidR="006B7CD9">
        <w:t xml:space="preserve"> zvolíme</w:t>
      </w:r>
      <w:r w:rsidR="00C43B51" w:rsidRPr="00A12EE6">
        <w:t xml:space="preserve">, možnosť </w:t>
      </w:r>
      <w:proofErr w:type="spellStart"/>
      <w:r w:rsidR="00C43B51" w:rsidRPr="00A12EE6">
        <w:rPr>
          <w:b/>
          <w:bCs/>
          <w:i/>
          <w:iCs/>
        </w:rPr>
        <w:t>Local</w:t>
      </w:r>
      <w:proofErr w:type="spellEnd"/>
      <w:r w:rsidR="00C43B51" w:rsidRPr="00A12EE6">
        <w:rPr>
          <w:b/>
          <w:bCs/>
          <w:i/>
          <w:iCs/>
        </w:rPr>
        <w:t xml:space="preserve"> Server</w:t>
      </w:r>
      <w:r w:rsidR="00C43B51" w:rsidRPr="00A12EE6">
        <w:t xml:space="preserve">. </w:t>
      </w:r>
      <w:r w:rsidR="006B7CD9">
        <w:t>Zobrazí sa</w:t>
      </w:r>
      <w:r w:rsidR="00C43B51" w:rsidRPr="00A12EE6">
        <w:t xml:space="preserve"> aktuálne nastavenie servera. Bude nás zaujímať prvá položka v strednom okne</w:t>
      </w:r>
      <w:r w:rsidR="00B81B81" w:rsidRPr="00A12EE6">
        <w:t xml:space="preserve"> </w:t>
      </w:r>
      <w:proofErr w:type="spellStart"/>
      <w:r w:rsidR="00B81B81" w:rsidRPr="00A12EE6">
        <w:rPr>
          <w:b/>
          <w:bCs/>
          <w:i/>
          <w:iCs/>
        </w:rPr>
        <w:t>Computer</w:t>
      </w:r>
      <w:proofErr w:type="spellEnd"/>
      <w:r w:rsidR="00B81B81" w:rsidRPr="00A12EE6">
        <w:rPr>
          <w:b/>
          <w:bCs/>
          <w:i/>
          <w:iCs/>
        </w:rPr>
        <w:t xml:space="preserve"> </w:t>
      </w:r>
      <w:proofErr w:type="spellStart"/>
      <w:r w:rsidR="00B81B81" w:rsidRPr="00A12EE6">
        <w:rPr>
          <w:b/>
          <w:bCs/>
          <w:i/>
          <w:iCs/>
        </w:rPr>
        <w:t>name</w:t>
      </w:r>
      <w:proofErr w:type="spellEnd"/>
      <w:r w:rsidR="00B81B81" w:rsidRPr="00A12EE6">
        <w:t>.</w:t>
      </w:r>
      <w:bookmarkEnd w:id="131"/>
    </w:p>
    <w:p w14:paraId="6928789A" w14:textId="77777777" w:rsidR="00B81B81" w:rsidRPr="00A12EE6" w:rsidRDefault="00B81B81" w:rsidP="00B81B81">
      <w:pPr>
        <w:keepNext/>
        <w:jc w:val="center"/>
      </w:pPr>
      <w:r w:rsidRPr="00A12EE6">
        <w:rPr>
          <w:noProof/>
          <w:lang w:eastAsia="sk-SK"/>
        </w:rPr>
        <w:lastRenderedPageBreak/>
        <w:drawing>
          <wp:inline distT="0" distB="0" distL="0" distR="0" wp14:anchorId="69BAB4B8" wp14:editId="0FFA5E00">
            <wp:extent cx="5760720" cy="1147445"/>
            <wp:effectExtent l="38100" t="38100" r="87630" b="90805"/>
            <wp:docPr id="1505361787"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61787" name="Obrázok 1" descr="Obrázok, na ktorom je text, snímka obrazovky, písmo, softvér&#10;&#10;Automaticky generovaný popis"/>
                    <pic:cNvPicPr/>
                  </pic:nvPicPr>
                  <pic:blipFill>
                    <a:blip r:embed="rId49"/>
                    <a:stretch>
                      <a:fillRect/>
                    </a:stretch>
                  </pic:blipFill>
                  <pic:spPr>
                    <a:xfrm>
                      <a:off x="0" y="0"/>
                      <a:ext cx="5760720" cy="1147445"/>
                    </a:xfrm>
                    <a:prstGeom prst="rect">
                      <a:avLst/>
                    </a:prstGeom>
                    <a:effectLst>
                      <a:outerShdw blurRad="50800" dist="38100" dir="2700000" algn="tl" rotWithShape="0">
                        <a:prstClr val="black">
                          <a:alpha val="40000"/>
                        </a:prstClr>
                      </a:outerShdw>
                    </a:effectLst>
                  </pic:spPr>
                </pic:pic>
              </a:graphicData>
            </a:graphic>
          </wp:inline>
        </w:drawing>
      </w:r>
    </w:p>
    <w:p w14:paraId="0766D7AC" w14:textId="29ADCDAE" w:rsidR="00B81B81" w:rsidRPr="00A12EE6" w:rsidRDefault="00B81B81" w:rsidP="00B81B81">
      <w:pPr>
        <w:pStyle w:val="Popis"/>
        <w:jc w:val="center"/>
      </w:pPr>
      <w:bookmarkStart w:id="132" w:name="_Toc182423274"/>
      <w:r w:rsidRPr="00A12EE6">
        <w:t xml:space="preserve">Obr. </w:t>
      </w:r>
      <w:fldSimple w:instr=" STYLEREF 1 \s ">
        <w:r w:rsidR="005418FC">
          <w:rPr>
            <w:noProof/>
          </w:rPr>
          <w:t>2</w:t>
        </w:r>
      </w:fldSimple>
      <w:r w:rsidR="00E37B0B" w:rsidRPr="00A12EE6">
        <w:noBreakHyphen/>
      </w:r>
      <w:fldSimple w:instr=" SEQ Obr. \* ARABIC \s 1 ">
        <w:r w:rsidR="005418FC">
          <w:rPr>
            <w:noProof/>
          </w:rPr>
          <w:t>38</w:t>
        </w:r>
      </w:fldSimple>
      <w:r w:rsidRPr="00A12EE6">
        <w:t xml:space="preserve">. Server Manager, </w:t>
      </w:r>
      <w:proofErr w:type="spellStart"/>
      <w:r w:rsidRPr="00A12EE6">
        <w:t>Computer</w:t>
      </w:r>
      <w:proofErr w:type="spellEnd"/>
      <w:r w:rsidRPr="00A12EE6">
        <w:t xml:space="preserve"> </w:t>
      </w:r>
      <w:proofErr w:type="spellStart"/>
      <w:r w:rsidRPr="00A12EE6">
        <w:t>name</w:t>
      </w:r>
      <w:bookmarkEnd w:id="132"/>
      <w:proofErr w:type="spellEnd"/>
    </w:p>
    <w:p w14:paraId="057DCF9F" w14:textId="252C8027" w:rsidR="00B81B81" w:rsidRPr="00A12EE6" w:rsidRDefault="00B81B81" w:rsidP="006C50AE">
      <w:pPr>
        <w:pStyle w:val="Odsekzoznamu"/>
        <w:numPr>
          <w:ilvl w:val="0"/>
          <w:numId w:val="13"/>
        </w:numPr>
        <w:ind w:left="454" w:hanging="454"/>
        <w:jc w:val="both"/>
      </w:pPr>
      <w:r w:rsidRPr="00A12EE6">
        <w:t xml:space="preserve">Klikneme pravým tlačidlom myši na modrý text, ktorý hovorí o aktuálnom mene servera. Otvorí sa nové okno s názvom </w:t>
      </w:r>
      <w:proofErr w:type="spellStart"/>
      <w:r w:rsidRPr="00A12EE6">
        <w:t>System</w:t>
      </w:r>
      <w:proofErr w:type="spellEnd"/>
      <w:r w:rsidRPr="00A12EE6">
        <w:t xml:space="preserve"> </w:t>
      </w:r>
      <w:proofErr w:type="spellStart"/>
      <w:r w:rsidRPr="00A12EE6">
        <w:t>Properties</w:t>
      </w:r>
      <w:proofErr w:type="spellEnd"/>
      <w:r w:rsidRPr="00A12EE6">
        <w:t xml:space="preserve"> s prvou kartou nazvanou </w:t>
      </w:r>
      <w:proofErr w:type="spellStart"/>
      <w:r w:rsidRPr="00A12EE6">
        <w:t>Computer</w:t>
      </w:r>
      <w:proofErr w:type="spellEnd"/>
      <w:r w:rsidRPr="00A12EE6">
        <w:t xml:space="preserve"> </w:t>
      </w:r>
      <w:proofErr w:type="spellStart"/>
      <w:r w:rsidRPr="00A12EE6">
        <w:t>Name</w:t>
      </w:r>
      <w:proofErr w:type="spellEnd"/>
      <w:r w:rsidRPr="00A12EE6">
        <w:t xml:space="preserve">. Na tejto karte je jedno tlačidlo s názvom </w:t>
      </w:r>
      <w:r w:rsidRPr="006B7CD9">
        <w:rPr>
          <w:b/>
          <w:bCs/>
          <w:i/>
          <w:iCs/>
          <w:bdr w:val="single" w:sz="8" w:space="0" w:color="auto" w:shadow="1"/>
          <w:shd w:val="clear" w:color="auto" w:fill="D9D9D9" w:themeFill="background1" w:themeFillShade="D9"/>
        </w:rPr>
        <w:t>Change...</w:t>
      </w:r>
      <w:r w:rsidRPr="00A12EE6">
        <w:t xml:space="preserve"> na ktoré klikneme myšou.</w:t>
      </w:r>
    </w:p>
    <w:p w14:paraId="6FA39791" w14:textId="77777777" w:rsidR="00B81B81" w:rsidRPr="00A12EE6" w:rsidRDefault="00B81B81" w:rsidP="00B81B81">
      <w:pPr>
        <w:keepNext/>
        <w:jc w:val="center"/>
      </w:pPr>
      <w:r w:rsidRPr="00A12EE6">
        <w:rPr>
          <w:noProof/>
          <w:lang w:eastAsia="sk-SK"/>
        </w:rPr>
        <w:drawing>
          <wp:inline distT="0" distB="0" distL="0" distR="0" wp14:anchorId="48FC4A03" wp14:editId="4D61456B">
            <wp:extent cx="3934374" cy="4496427"/>
            <wp:effectExtent l="38100" t="38100" r="104775" b="95250"/>
            <wp:docPr id="480133195"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33195" name="Obrázok 1" descr="Obrázok, na ktorom je text, elektronika, snímka obrazovky, displej&#10;&#10;Automaticky generovaný popis"/>
                    <pic:cNvPicPr/>
                  </pic:nvPicPr>
                  <pic:blipFill>
                    <a:blip r:embed="rId50"/>
                    <a:stretch>
                      <a:fillRect/>
                    </a:stretch>
                  </pic:blipFill>
                  <pic:spPr>
                    <a:xfrm>
                      <a:off x="0" y="0"/>
                      <a:ext cx="3934374" cy="4496427"/>
                    </a:xfrm>
                    <a:prstGeom prst="rect">
                      <a:avLst/>
                    </a:prstGeom>
                    <a:effectLst>
                      <a:outerShdw blurRad="50800" dist="38100" dir="2700000" algn="tl" rotWithShape="0">
                        <a:prstClr val="black">
                          <a:alpha val="40000"/>
                        </a:prstClr>
                      </a:outerShdw>
                    </a:effectLst>
                  </pic:spPr>
                </pic:pic>
              </a:graphicData>
            </a:graphic>
          </wp:inline>
        </w:drawing>
      </w:r>
    </w:p>
    <w:p w14:paraId="632E24C7" w14:textId="329CCB88" w:rsidR="00B81B81" w:rsidRPr="00A12EE6" w:rsidRDefault="00B81B81" w:rsidP="00B81B81">
      <w:pPr>
        <w:pStyle w:val="Popis"/>
        <w:jc w:val="center"/>
      </w:pPr>
      <w:bookmarkStart w:id="133" w:name="_Toc182423275"/>
      <w:r w:rsidRPr="00A12EE6">
        <w:t xml:space="preserve">Obr. </w:t>
      </w:r>
      <w:fldSimple w:instr=" STYLEREF 1 \s ">
        <w:r w:rsidR="005418FC">
          <w:rPr>
            <w:noProof/>
          </w:rPr>
          <w:t>2</w:t>
        </w:r>
      </w:fldSimple>
      <w:r w:rsidR="00E37B0B" w:rsidRPr="00A12EE6">
        <w:noBreakHyphen/>
      </w:r>
      <w:fldSimple w:instr=" SEQ Obr. \* ARABIC \s 1 ">
        <w:r w:rsidR="005418FC">
          <w:rPr>
            <w:noProof/>
          </w:rPr>
          <w:t>39</w:t>
        </w:r>
      </w:fldSimple>
      <w:r w:rsidRPr="00A12EE6">
        <w:t xml:space="preserve">. </w:t>
      </w:r>
      <w:proofErr w:type="spellStart"/>
      <w:r w:rsidRPr="00A12EE6">
        <w:t>System</w:t>
      </w:r>
      <w:proofErr w:type="spellEnd"/>
      <w:r w:rsidRPr="00A12EE6">
        <w:t xml:space="preserve"> </w:t>
      </w:r>
      <w:proofErr w:type="spellStart"/>
      <w:r w:rsidRPr="00A12EE6">
        <w:t>Properties</w:t>
      </w:r>
      <w:bookmarkEnd w:id="133"/>
      <w:proofErr w:type="spellEnd"/>
    </w:p>
    <w:p w14:paraId="3C73B78B" w14:textId="462E4A7D" w:rsidR="00B81B81" w:rsidRPr="00A12EE6" w:rsidRDefault="00B81B81" w:rsidP="006C50AE">
      <w:pPr>
        <w:pStyle w:val="Odsekzoznamu"/>
        <w:numPr>
          <w:ilvl w:val="0"/>
          <w:numId w:val="13"/>
        </w:numPr>
        <w:ind w:left="454" w:hanging="454"/>
        <w:jc w:val="both"/>
      </w:pPr>
      <w:r w:rsidRPr="00A12EE6">
        <w:t xml:space="preserve">Otvorí sa nové okno z názvom </w:t>
      </w:r>
      <w:proofErr w:type="spellStart"/>
      <w:r w:rsidRPr="00A12EE6">
        <w:t>Computer</w:t>
      </w:r>
      <w:proofErr w:type="spellEnd"/>
      <w:r w:rsidRPr="00A12EE6">
        <w:t xml:space="preserve"> </w:t>
      </w:r>
      <w:proofErr w:type="spellStart"/>
      <w:r w:rsidRPr="00A12EE6">
        <w:t>Name</w:t>
      </w:r>
      <w:proofErr w:type="spellEnd"/>
      <w:r w:rsidRPr="00A12EE6">
        <w:t>/</w:t>
      </w:r>
      <w:proofErr w:type="spellStart"/>
      <w:r w:rsidRPr="00A12EE6">
        <w:t>Domain</w:t>
      </w:r>
      <w:proofErr w:type="spellEnd"/>
      <w:r w:rsidRPr="00A12EE6">
        <w:t xml:space="preserve"> </w:t>
      </w:r>
      <w:proofErr w:type="spellStart"/>
      <w:r w:rsidRPr="00A12EE6">
        <w:t>Changes</w:t>
      </w:r>
      <w:proofErr w:type="spellEnd"/>
      <w:r w:rsidRPr="00A12EE6">
        <w:t xml:space="preserve">. V tomto okne môžeme zmeniť meno počítača (v textovom </w:t>
      </w:r>
      <w:r w:rsidR="002D609A" w:rsidRPr="00A12EE6">
        <w:t>poli</w:t>
      </w:r>
      <w:r w:rsidRPr="00A12EE6">
        <w:t xml:space="preserve"> nazvanom </w:t>
      </w:r>
      <w:proofErr w:type="spellStart"/>
      <w:r w:rsidRPr="00A12EE6">
        <w:t>Computer</w:t>
      </w:r>
      <w:proofErr w:type="spellEnd"/>
      <w:r w:rsidRPr="00A12EE6">
        <w:t xml:space="preserve"> </w:t>
      </w:r>
      <w:proofErr w:type="spellStart"/>
      <w:r w:rsidRPr="00A12EE6">
        <w:t>name</w:t>
      </w:r>
      <w:proofErr w:type="spellEnd"/>
      <w:r w:rsidRPr="00A12EE6">
        <w:t xml:space="preserve">). My si ho zmeníme na </w:t>
      </w:r>
      <w:r w:rsidRPr="00A12EE6">
        <w:rPr>
          <w:b/>
          <w:bCs/>
          <w:i/>
          <w:iCs/>
        </w:rPr>
        <w:t>server-a</w:t>
      </w:r>
      <w:r w:rsidRPr="00A12EE6">
        <w:t xml:space="preserve">. Veľkosť písmen nehrá rolu z dôvodu, že systém Windows </w:t>
      </w:r>
      <w:r w:rsidR="00444C41" w:rsidRPr="00A12EE6">
        <w:t xml:space="preserve">si automaticky upraví názov v položke </w:t>
      </w:r>
      <w:proofErr w:type="spellStart"/>
      <w:r w:rsidR="00444C41" w:rsidRPr="00A12EE6">
        <w:t>NetBIOS</w:t>
      </w:r>
      <w:proofErr w:type="spellEnd"/>
      <w:r w:rsidR="00444C41" w:rsidRPr="00A12EE6">
        <w:t xml:space="preserve"> </w:t>
      </w:r>
      <w:proofErr w:type="spellStart"/>
      <w:r w:rsidR="00444C41" w:rsidRPr="00A12EE6">
        <w:t>computer</w:t>
      </w:r>
      <w:proofErr w:type="spellEnd"/>
      <w:r w:rsidR="00444C41" w:rsidRPr="00A12EE6">
        <w:t xml:space="preserve"> </w:t>
      </w:r>
      <w:proofErr w:type="spellStart"/>
      <w:r w:rsidR="00444C41" w:rsidRPr="00A12EE6">
        <w:t>name</w:t>
      </w:r>
      <w:proofErr w:type="spellEnd"/>
      <w:r w:rsidR="00444C41" w:rsidRPr="00A12EE6">
        <w:t xml:space="preserve"> na veľké písmená</w:t>
      </w:r>
      <w:r w:rsidRPr="00A12EE6">
        <w:t xml:space="preserve">. </w:t>
      </w:r>
      <w:r w:rsidR="00444C41" w:rsidRPr="00A12EE6">
        <w:t xml:space="preserve">Môžeme to vidieť ak klikneme na tlačidlo </w:t>
      </w:r>
      <w:r w:rsidR="00444C41" w:rsidRPr="006B7CD9">
        <w:rPr>
          <w:b/>
          <w:bCs/>
          <w:i/>
          <w:iCs/>
          <w:bdr w:val="single" w:sz="8" w:space="0" w:color="auto" w:shadow="1"/>
          <w:shd w:val="clear" w:color="auto" w:fill="D9D9D9" w:themeFill="background1" w:themeFillShade="D9"/>
        </w:rPr>
        <w:t>More</w:t>
      </w:r>
      <w:r w:rsidR="00444C41" w:rsidRPr="00A12EE6">
        <w:t xml:space="preserve">. </w:t>
      </w:r>
      <w:r w:rsidRPr="00A12EE6">
        <w:t xml:space="preserve">Ďalej sa tu nachádzajú možnosti </w:t>
      </w:r>
      <w:r w:rsidR="00444C41" w:rsidRPr="00A12EE6">
        <w:t>priradenia členstva daného systému. Systém môže byť členom domény alebo pracovnej skupiny. Náš systém je zatiaľ členom pracovnej skupiny WORKGROUP. Túto časť nebudeme meniť.</w:t>
      </w:r>
    </w:p>
    <w:p w14:paraId="157F78D7" w14:textId="77777777" w:rsidR="00444C41" w:rsidRPr="00A12EE6" w:rsidRDefault="00444C41" w:rsidP="00444C41">
      <w:pPr>
        <w:keepNext/>
        <w:jc w:val="center"/>
      </w:pPr>
      <w:r w:rsidRPr="00A12EE6">
        <w:rPr>
          <w:noProof/>
          <w:lang w:eastAsia="sk-SK"/>
        </w:rPr>
        <w:lastRenderedPageBreak/>
        <w:drawing>
          <wp:inline distT="0" distB="0" distL="0" distR="0" wp14:anchorId="207C5AD2" wp14:editId="2AF31C81">
            <wp:extent cx="3191320" cy="3781953"/>
            <wp:effectExtent l="38100" t="38100" r="85725" b="104775"/>
            <wp:docPr id="1152356988"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6988" name="Obrázok 1" descr="Obrázok, na ktorom je text, elektronika, snímka obrazovky, displej&#10;&#10;Automaticky generovaný popis"/>
                    <pic:cNvPicPr/>
                  </pic:nvPicPr>
                  <pic:blipFill>
                    <a:blip r:embed="rId51"/>
                    <a:stretch>
                      <a:fillRect/>
                    </a:stretch>
                  </pic:blipFill>
                  <pic:spPr>
                    <a:xfrm>
                      <a:off x="0" y="0"/>
                      <a:ext cx="3191320" cy="3781953"/>
                    </a:xfrm>
                    <a:prstGeom prst="rect">
                      <a:avLst/>
                    </a:prstGeom>
                    <a:effectLst>
                      <a:outerShdw blurRad="50800" dist="38100" dir="2700000" algn="tl" rotWithShape="0">
                        <a:prstClr val="black">
                          <a:alpha val="40000"/>
                        </a:prstClr>
                      </a:outerShdw>
                    </a:effectLst>
                  </pic:spPr>
                </pic:pic>
              </a:graphicData>
            </a:graphic>
          </wp:inline>
        </w:drawing>
      </w:r>
    </w:p>
    <w:p w14:paraId="37D7780A" w14:textId="72CDFA57" w:rsidR="00444C41" w:rsidRPr="00A12EE6" w:rsidRDefault="00444C41" w:rsidP="00444C41">
      <w:pPr>
        <w:pStyle w:val="Popis"/>
        <w:jc w:val="center"/>
      </w:pPr>
      <w:bookmarkStart w:id="134" w:name="_Toc182423276"/>
      <w:r w:rsidRPr="00A12EE6">
        <w:t xml:space="preserve">Obr. </w:t>
      </w:r>
      <w:fldSimple w:instr=" STYLEREF 1 \s ">
        <w:r w:rsidR="005418FC">
          <w:rPr>
            <w:noProof/>
          </w:rPr>
          <w:t>2</w:t>
        </w:r>
      </w:fldSimple>
      <w:r w:rsidR="00E37B0B" w:rsidRPr="00A12EE6">
        <w:noBreakHyphen/>
      </w:r>
      <w:fldSimple w:instr=" SEQ Obr. \* ARABIC \s 1 ">
        <w:r w:rsidR="005418FC">
          <w:rPr>
            <w:noProof/>
          </w:rPr>
          <w:t>40</w:t>
        </w:r>
      </w:fldSimple>
      <w:r w:rsidRPr="00A12EE6">
        <w:t xml:space="preserve">. </w:t>
      </w:r>
      <w:proofErr w:type="spellStart"/>
      <w:r w:rsidRPr="00A12EE6">
        <w:t>Computer</w:t>
      </w:r>
      <w:proofErr w:type="spellEnd"/>
      <w:r w:rsidRPr="00A12EE6">
        <w:t xml:space="preserve"> </w:t>
      </w:r>
      <w:proofErr w:type="spellStart"/>
      <w:r w:rsidRPr="00A12EE6">
        <w:t>Name</w:t>
      </w:r>
      <w:proofErr w:type="spellEnd"/>
      <w:r w:rsidRPr="00A12EE6">
        <w:t>/</w:t>
      </w:r>
      <w:proofErr w:type="spellStart"/>
      <w:r w:rsidRPr="00A12EE6">
        <w:t>Domain</w:t>
      </w:r>
      <w:proofErr w:type="spellEnd"/>
      <w:r w:rsidRPr="00A12EE6">
        <w:t xml:space="preserve"> </w:t>
      </w:r>
      <w:proofErr w:type="spellStart"/>
      <w:r w:rsidRPr="00A12EE6">
        <w:t>Changes</w:t>
      </w:r>
      <w:bookmarkEnd w:id="134"/>
      <w:proofErr w:type="spellEnd"/>
    </w:p>
    <w:p w14:paraId="12D350F1" w14:textId="40B52ED3" w:rsidR="00444C41" w:rsidRPr="00A12EE6" w:rsidRDefault="00444C41" w:rsidP="006C50AE">
      <w:pPr>
        <w:pStyle w:val="Odsekzoznamu"/>
        <w:numPr>
          <w:ilvl w:val="0"/>
          <w:numId w:val="13"/>
        </w:numPr>
        <w:ind w:left="454" w:hanging="454"/>
        <w:jc w:val="both"/>
      </w:pPr>
      <w:r w:rsidRPr="00A12EE6">
        <w:t>Potvrd</w:t>
      </w:r>
      <w:r w:rsidR="006B7CD9">
        <w:t>íme</w:t>
      </w:r>
      <w:r w:rsidRPr="00A12EE6">
        <w:t xml:space="preserve"> zm</w:t>
      </w:r>
      <w:del w:id="135" w:author="Baráth, Július" w:date="2024-11-14T08:43:00Z" w16du:dateUtc="2024-11-14T07:43:00Z">
        <w:r w:rsidRPr="00A12EE6" w:rsidDel="005B5228">
          <w:delText>i</w:delText>
        </w:r>
      </w:del>
      <w:r w:rsidRPr="00A12EE6">
        <w:t>en</w:t>
      </w:r>
      <w:r w:rsidR="006B7CD9">
        <w:t>y</w:t>
      </w:r>
      <w:r w:rsidRPr="00A12EE6">
        <w:t xml:space="preserve">, ktoré sme vykonali stlačením tlačidla </w:t>
      </w:r>
      <w:r w:rsidRPr="006B7CD9">
        <w:rPr>
          <w:b/>
          <w:bCs/>
          <w:i/>
          <w:iCs/>
          <w:bdr w:val="single" w:sz="8" w:space="0" w:color="auto" w:shadow="1"/>
          <w:shd w:val="clear" w:color="auto" w:fill="D9D9D9" w:themeFill="background1" w:themeFillShade="D9"/>
        </w:rPr>
        <w:t>OK</w:t>
      </w:r>
      <w:r w:rsidR="006B7CD9">
        <w:t xml:space="preserve">. Následne </w:t>
      </w:r>
      <w:r w:rsidRPr="00A12EE6">
        <w:t>sa otvorí nové okno</w:t>
      </w:r>
      <w:r w:rsidR="006B7CD9">
        <w:t>,</w:t>
      </w:r>
      <w:r w:rsidRPr="00A12EE6">
        <w:t xml:space="preserve"> ktoré nás informuje o nutnosti reštartovať operačný systém</w:t>
      </w:r>
      <w:r w:rsidR="006B7CD9">
        <w:t>,</w:t>
      </w:r>
      <w:r w:rsidRPr="00A12EE6">
        <w:t xml:space="preserve"> aby sa </w:t>
      </w:r>
      <w:r w:rsidR="006B7CD9">
        <w:t>prejavili</w:t>
      </w:r>
      <w:r w:rsidRPr="00A12EE6">
        <w:t xml:space="preserve"> zmeny. Po kliknutí na tlačidlo </w:t>
      </w:r>
      <w:r w:rsidRPr="006B7CD9">
        <w:rPr>
          <w:b/>
          <w:bCs/>
          <w:i/>
          <w:iCs/>
          <w:bdr w:val="single" w:sz="8" w:space="0" w:color="auto" w:shadow="1"/>
          <w:shd w:val="clear" w:color="auto" w:fill="D9D9D9" w:themeFill="background1" w:themeFillShade="D9"/>
        </w:rPr>
        <w:t>OK</w:t>
      </w:r>
      <w:r w:rsidRPr="00A12EE6">
        <w:t xml:space="preserve"> sa toto okno a aj okno </w:t>
      </w:r>
      <w:proofErr w:type="spellStart"/>
      <w:r w:rsidRPr="00A12EE6">
        <w:t>Computer</w:t>
      </w:r>
      <w:proofErr w:type="spellEnd"/>
      <w:r w:rsidRPr="00A12EE6">
        <w:t xml:space="preserve"> </w:t>
      </w:r>
      <w:proofErr w:type="spellStart"/>
      <w:r w:rsidRPr="00A12EE6">
        <w:t>Name</w:t>
      </w:r>
      <w:proofErr w:type="spellEnd"/>
      <w:r w:rsidRPr="00A12EE6">
        <w:t>/</w:t>
      </w:r>
      <w:proofErr w:type="spellStart"/>
      <w:r w:rsidRPr="00A12EE6">
        <w:t>Domain</w:t>
      </w:r>
      <w:proofErr w:type="spellEnd"/>
      <w:r w:rsidRPr="00A12EE6">
        <w:t xml:space="preserve"> </w:t>
      </w:r>
      <w:proofErr w:type="spellStart"/>
      <w:r w:rsidRPr="00A12EE6">
        <w:t>Chnages</w:t>
      </w:r>
      <w:proofErr w:type="spellEnd"/>
      <w:r w:rsidRPr="00A12EE6">
        <w:t xml:space="preserve"> zatvoria. Systém sa sám nereštartuje.</w:t>
      </w:r>
    </w:p>
    <w:p w14:paraId="63C29B51" w14:textId="77777777" w:rsidR="00444C41" w:rsidRPr="00A12EE6" w:rsidRDefault="00444C41" w:rsidP="00444C41">
      <w:pPr>
        <w:keepNext/>
        <w:jc w:val="center"/>
      </w:pPr>
      <w:r w:rsidRPr="00A12EE6">
        <w:rPr>
          <w:noProof/>
          <w:lang w:eastAsia="sk-SK"/>
        </w:rPr>
        <w:drawing>
          <wp:inline distT="0" distB="0" distL="0" distR="0" wp14:anchorId="11F79210" wp14:editId="0DC912FC">
            <wp:extent cx="3448531" cy="1790950"/>
            <wp:effectExtent l="38100" t="38100" r="95250" b="95250"/>
            <wp:docPr id="392850238"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50238" name="Obrázok 1" descr="Obrázok, na ktorom je text, snímka obrazovky, písmo, softvér&#10;&#10;Automaticky generovaný popis"/>
                    <pic:cNvPicPr/>
                  </pic:nvPicPr>
                  <pic:blipFill>
                    <a:blip r:embed="rId52"/>
                    <a:stretch>
                      <a:fillRect/>
                    </a:stretch>
                  </pic:blipFill>
                  <pic:spPr>
                    <a:xfrm>
                      <a:off x="0" y="0"/>
                      <a:ext cx="3448531" cy="1790950"/>
                    </a:xfrm>
                    <a:prstGeom prst="rect">
                      <a:avLst/>
                    </a:prstGeom>
                    <a:effectLst>
                      <a:outerShdw blurRad="50800" dist="38100" dir="2700000" algn="tl" rotWithShape="0">
                        <a:prstClr val="black">
                          <a:alpha val="40000"/>
                        </a:prstClr>
                      </a:outerShdw>
                    </a:effectLst>
                  </pic:spPr>
                </pic:pic>
              </a:graphicData>
            </a:graphic>
          </wp:inline>
        </w:drawing>
      </w:r>
    </w:p>
    <w:p w14:paraId="6AB3BBD8" w14:textId="748A956E" w:rsidR="00444C41" w:rsidRPr="00A12EE6" w:rsidRDefault="00444C41" w:rsidP="00444C41">
      <w:pPr>
        <w:pStyle w:val="Popis"/>
        <w:jc w:val="center"/>
      </w:pPr>
      <w:bookmarkStart w:id="136" w:name="_Toc182423277"/>
      <w:r w:rsidRPr="00A12EE6">
        <w:t xml:space="preserve">Obr. </w:t>
      </w:r>
      <w:fldSimple w:instr=" STYLEREF 1 \s ">
        <w:r w:rsidR="005418FC">
          <w:rPr>
            <w:noProof/>
          </w:rPr>
          <w:t>2</w:t>
        </w:r>
      </w:fldSimple>
      <w:r w:rsidR="00E37B0B" w:rsidRPr="00A12EE6">
        <w:noBreakHyphen/>
      </w:r>
      <w:fldSimple w:instr=" SEQ Obr. \* ARABIC \s 1 ">
        <w:r w:rsidR="005418FC">
          <w:rPr>
            <w:noProof/>
          </w:rPr>
          <w:t>41</w:t>
        </w:r>
      </w:fldSimple>
      <w:r w:rsidRPr="00A12EE6">
        <w:t>. Informačné okno o nutnom reštarte systému</w:t>
      </w:r>
      <w:bookmarkEnd w:id="136"/>
    </w:p>
    <w:p w14:paraId="7BDC637A" w14:textId="1B251672" w:rsidR="00444C41" w:rsidRPr="00A12EE6" w:rsidRDefault="006B7CD9" w:rsidP="006C50AE">
      <w:pPr>
        <w:pStyle w:val="Odsekzoznamu"/>
        <w:numPr>
          <w:ilvl w:val="0"/>
          <w:numId w:val="13"/>
        </w:numPr>
        <w:ind w:left="454" w:hanging="454"/>
        <w:jc w:val="both"/>
      </w:pPr>
      <w:r>
        <w:t>Z</w:t>
      </w:r>
      <w:r w:rsidR="00444C41" w:rsidRPr="00A12EE6">
        <w:t xml:space="preserve">ostane otvorené len okno </w:t>
      </w:r>
      <w:proofErr w:type="spellStart"/>
      <w:r w:rsidR="00444C41" w:rsidRPr="00A12EE6">
        <w:t>System</w:t>
      </w:r>
      <w:proofErr w:type="spellEnd"/>
      <w:r w:rsidR="00444C41" w:rsidRPr="00A12EE6">
        <w:t xml:space="preserve"> </w:t>
      </w:r>
      <w:proofErr w:type="spellStart"/>
      <w:r w:rsidR="00444C41" w:rsidRPr="00A12EE6">
        <w:t>Properties</w:t>
      </w:r>
      <w:proofErr w:type="spellEnd"/>
      <w:r w:rsidR="00444C41" w:rsidRPr="00A12EE6">
        <w:t xml:space="preserve">, kde sa v spodnej časti okna zobrazí </w:t>
      </w:r>
      <w:r w:rsidR="00D775BC" w:rsidRPr="00A12EE6">
        <w:t>čierny výkričník v žltom trojuholníku s informáciou, že pre vykonanie zmien je potre</w:t>
      </w:r>
      <w:r>
        <w:t>né</w:t>
      </w:r>
      <w:r w:rsidR="00D775BC" w:rsidRPr="00A12EE6">
        <w:t xml:space="preserve"> reštartovať počítač. </w:t>
      </w:r>
    </w:p>
    <w:p w14:paraId="7F679AB8" w14:textId="77777777" w:rsidR="00D775BC" w:rsidRPr="00A12EE6" w:rsidRDefault="00D775BC" w:rsidP="00D775BC">
      <w:pPr>
        <w:keepNext/>
        <w:jc w:val="center"/>
      </w:pPr>
      <w:r w:rsidRPr="00A12EE6">
        <w:rPr>
          <w:noProof/>
          <w:lang w:eastAsia="sk-SK"/>
        </w:rPr>
        <w:lastRenderedPageBreak/>
        <w:drawing>
          <wp:inline distT="0" distB="0" distL="0" distR="0" wp14:anchorId="5ECF6ADE" wp14:editId="220AEB78">
            <wp:extent cx="3953427" cy="4477375"/>
            <wp:effectExtent l="38100" t="38100" r="104775" b="95250"/>
            <wp:docPr id="1724368639"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68639" name="Obrázok 1" descr="Obrázok, na ktorom je text, elektronika, snímka obrazovky, displej&#10;&#10;Automaticky generovaný popis"/>
                    <pic:cNvPicPr/>
                  </pic:nvPicPr>
                  <pic:blipFill>
                    <a:blip r:embed="rId53"/>
                    <a:stretch>
                      <a:fillRect/>
                    </a:stretch>
                  </pic:blipFill>
                  <pic:spPr>
                    <a:xfrm>
                      <a:off x="0" y="0"/>
                      <a:ext cx="3953427" cy="4477375"/>
                    </a:xfrm>
                    <a:prstGeom prst="rect">
                      <a:avLst/>
                    </a:prstGeom>
                    <a:effectLst>
                      <a:outerShdw blurRad="50800" dist="38100" dir="2700000" algn="tl" rotWithShape="0">
                        <a:prstClr val="black">
                          <a:alpha val="40000"/>
                        </a:prstClr>
                      </a:outerShdw>
                    </a:effectLst>
                  </pic:spPr>
                </pic:pic>
              </a:graphicData>
            </a:graphic>
          </wp:inline>
        </w:drawing>
      </w:r>
    </w:p>
    <w:p w14:paraId="350E10CB" w14:textId="408D18D8" w:rsidR="00D775BC" w:rsidRPr="00A12EE6" w:rsidRDefault="00D775BC" w:rsidP="00D775BC">
      <w:pPr>
        <w:pStyle w:val="Popis"/>
        <w:jc w:val="center"/>
      </w:pPr>
      <w:bookmarkStart w:id="137" w:name="_Toc182423278"/>
      <w:r w:rsidRPr="00A12EE6">
        <w:t xml:space="preserve">Obr. </w:t>
      </w:r>
      <w:fldSimple w:instr=" STYLEREF 1 \s ">
        <w:r w:rsidR="005418FC">
          <w:rPr>
            <w:noProof/>
          </w:rPr>
          <w:t>2</w:t>
        </w:r>
      </w:fldSimple>
      <w:r w:rsidR="00E37B0B" w:rsidRPr="00A12EE6">
        <w:noBreakHyphen/>
      </w:r>
      <w:fldSimple w:instr=" SEQ Obr. \* ARABIC \s 1 ">
        <w:r w:rsidR="005418FC">
          <w:rPr>
            <w:noProof/>
          </w:rPr>
          <w:t>42</w:t>
        </w:r>
      </w:fldSimple>
      <w:r w:rsidRPr="00A12EE6">
        <w:t xml:space="preserve">. </w:t>
      </w:r>
      <w:proofErr w:type="spellStart"/>
      <w:r w:rsidRPr="00A12EE6">
        <w:t>System</w:t>
      </w:r>
      <w:proofErr w:type="spellEnd"/>
      <w:r w:rsidRPr="00A12EE6">
        <w:t xml:space="preserve"> </w:t>
      </w:r>
      <w:proofErr w:type="spellStart"/>
      <w:r w:rsidRPr="00A12EE6">
        <w:t>Properties</w:t>
      </w:r>
      <w:proofErr w:type="spellEnd"/>
      <w:r w:rsidRPr="00A12EE6">
        <w:t xml:space="preserve"> s varovaním, vyžadovaný reštart</w:t>
      </w:r>
      <w:bookmarkEnd w:id="137"/>
    </w:p>
    <w:p w14:paraId="4637E1CD" w14:textId="224BEDE1" w:rsidR="00D775BC" w:rsidRPr="00A12EE6" w:rsidRDefault="006B7CD9" w:rsidP="006C50AE">
      <w:pPr>
        <w:pStyle w:val="Odsekzoznamu"/>
        <w:numPr>
          <w:ilvl w:val="0"/>
          <w:numId w:val="13"/>
        </w:numPr>
        <w:ind w:left="454" w:hanging="454"/>
        <w:jc w:val="both"/>
      </w:pPr>
      <w:r>
        <w:t>S</w:t>
      </w:r>
      <w:r w:rsidR="00D775BC" w:rsidRPr="00A12EE6">
        <w:t xml:space="preserve">tlačením tlačidla </w:t>
      </w:r>
      <w:proofErr w:type="spellStart"/>
      <w:r w:rsidR="00D775BC" w:rsidRPr="006B7CD9">
        <w:rPr>
          <w:b/>
          <w:bCs/>
          <w:i/>
          <w:iCs/>
          <w:bdr w:val="single" w:sz="8" w:space="0" w:color="auto" w:shadow="1"/>
          <w:shd w:val="clear" w:color="auto" w:fill="D9D9D9" w:themeFill="background1" w:themeFillShade="D9"/>
        </w:rPr>
        <w:t>Close</w:t>
      </w:r>
      <w:proofErr w:type="spellEnd"/>
      <w:r w:rsidR="00D775BC" w:rsidRPr="00A12EE6">
        <w:t xml:space="preserve"> sa okno zatvorí a otvorí sa nové dialógové okno informujúce nás o nutnosti vykonania reštartu pre aplikovanie zmien. Toto okno už má dve tlačidlá, ktoré nám dávajú dve možnosti. A to vykonať okamžitý reštart pomocou tlačidla </w:t>
      </w:r>
      <w:proofErr w:type="spellStart"/>
      <w:r w:rsidR="00D775BC" w:rsidRPr="006B7CD9">
        <w:t>Restart</w:t>
      </w:r>
      <w:proofErr w:type="spellEnd"/>
      <w:r w:rsidR="00D775BC" w:rsidRPr="006B7CD9">
        <w:t xml:space="preserve"> </w:t>
      </w:r>
      <w:proofErr w:type="spellStart"/>
      <w:r w:rsidR="00D775BC" w:rsidRPr="006B7CD9">
        <w:t>Now</w:t>
      </w:r>
      <w:proofErr w:type="spellEnd"/>
      <w:r w:rsidR="00D775BC" w:rsidRPr="00A12EE6">
        <w:t xml:space="preserve"> alebo odložiť reštart pomocou tlačidla </w:t>
      </w:r>
      <w:proofErr w:type="spellStart"/>
      <w:r w:rsidR="00D775BC" w:rsidRPr="006B7CD9">
        <w:t>Restart</w:t>
      </w:r>
      <w:proofErr w:type="spellEnd"/>
      <w:r w:rsidR="00D775BC" w:rsidRPr="006B7CD9">
        <w:t xml:space="preserve"> </w:t>
      </w:r>
      <w:proofErr w:type="spellStart"/>
      <w:r w:rsidR="00D775BC" w:rsidRPr="006B7CD9">
        <w:t>Later</w:t>
      </w:r>
      <w:proofErr w:type="spellEnd"/>
      <w:r w:rsidR="00D775BC" w:rsidRPr="00A12EE6">
        <w:t>. Toto je posledné okno, ktoré systém zobrazí,</w:t>
      </w:r>
      <w:r>
        <w:t xml:space="preserve"> a ktoré sa </w:t>
      </w:r>
      <w:r w:rsidR="00D775BC" w:rsidRPr="00A12EE6">
        <w:t>týka zmeny názvu</w:t>
      </w:r>
      <w:r>
        <w:t xml:space="preserve"> servera</w:t>
      </w:r>
      <w:r w:rsidR="00D775BC" w:rsidRPr="00A12EE6">
        <w:t xml:space="preserve"> a potrebného reštartu. </w:t>
      </w:r>
    </w:p>
    <w:p w14:paraId="4F0A2BAA" w14:textId="77777777" w:rsidR="00D775BC" w:rsidRPr="00A12EE6" w:rsidRDefault="00D775BC" w:rsidP="00D775BC">
      <w:pPr>
        <w:keepNext/>
        <w:jc w:val="center"/>
      </w:pPr>
      <w:r w:rsidRPr="00A12EE6">
        <w:rPr>
          <w:noProof/>
          <w:lang w:eastAsia="sk-SK"/>
        </w:rPr>
        <w:drawing>
          <wp:inline distT="0" distB="0" distL="0" distR="0" wp14:anchorId="2688EC59" wp14:editId="267E8070">
            <wp:extent cx="3448531" cy="1629002"/>
            <wp:effectExtent l="38100" t="38100" r="95250" b="104775"/>
            <wp:docPr id="34572757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572" name="Obrázok 1" descr="Obrázok, na ktorom je text, snímka obrazovky, písmo&#10;&#10;Automaticky generovaný popis"/>
                    <pic:cNvPicPr/>
                  </pic:nvPicPr>
                  <pic:blipFill>
                    <a:blip r:embed="rId54"/>
                    <a:stretch>
                      <a:fillRect/>
                    </a:stretch>
                  </pic:blipFill>
                  <pic:spPr>
                    <a:xfrm>
                      <a:off x="0" y="0"/>
                      <a:ext cx="3448531" cy="1629002"/>
                    </a:xfrm>
                    <a:prstGeom prst="rect">
                      <a:avLst/>
                    </a:prstGeom>
                    <a:effectLst>
                      <a:outerShdw blurRad="50800" dist="38100" dir="2700000" algn="tl" rotWithShape="0">
                        <a:prstClr val="black">
                          <a:alpha val="40000"/>
                        </a:prstClr>
                      </a:outerShdw>
                    </a:effectLst>
                  </pic:spPr>
                </pic:pic>
              </a:graphicData>
            </a:graphic>
          </wp:inline>
        </w:drawing>
      </w:r>
    </w:p>
    <w:p w14:paraId="243356C6" w14:textId="045FA91A" w:rsidR="00D775BC" w:rsidRPr="00A12EE6" w:rsidRDefault="00D775BC" w:rsidP="00D775BC">
      <w:pPr>
        <w:pStyle w:val="Popis"/>
        <w:jc w:val="center"/>
      </w:pPr>
      <w:bookmarkStart w:id="138" w:name="_Toc182423279"/>
      <w:r w:rsidRPr="00A12EE6">
        <w:t xml:space="preserve">Obr. </w:t>
      </w:r>
      <w:fldSimple w:instr=" STYLEREF 1 \s ">
        <w:r w:rsidR="005418FC">
          <w:rPr>
            <w:noProof/>
          </w:rPr>
          <w:t>2</w:t>
        </w:r>
      </w:fldSimple>
      <w:r w:rsidR="00E37B0B" w:rsidRPr="00A12EE6">
        <w:noBreakHyphen/>
      </w:r>
      <w:fldSimple w:instr=" SEQ Obr. \* ARABIC \s 1 ">
        <w:r w:rsidR="005418FC">
          <w:rPr>
            <w:noProof/>
          </w:rPr>
          <w:t>43</w:t>
        </w:r>
      </w:fldSimple>
      <w:r w:rsidRPr="00A12EE6">
        <w:t>. Okno reštartovať hneď alebo reštartovať neskôr</w:t>
      </w:r>
      <w:bookmarkEnd w:id="138"/>
    </w:p>
    <w:p w14:paraId="470A284B" w14:textId="170044B8" w:rsidR="00D775BC" w:rsidRPr="00A12EE6" w:rsidRDefault="00D775BC" w:rsidP="006C50AE">
      <w:pPr>
        <w:pStyle w:val="Odsekzoznamu"/>
        <w:numPr>
          <w:ilvl w:val="0"/>
          <w:numId w:val="13"/>
        </w:numPr>
        <w:ind w:left="454" w:hanging="454"/>
        <w:jc w:val="both"/>
      </w:pPr>
      <w:r w:rsidRPr="00A12EE6">
        <w:t xml:space="preserve">Necháme na preferenciách čitateľa či bude aplikovať reštart okamžite alebo ešte bude vykonávať nejaké zmeny v systéme a až následne ho dá reštartovať. Je dôležité poznamenať, že zmena mena serveru (aj </w:t>
      </w:r>
      <w:r w:rsidR="002D609A" w:rsidRPr="00A12EE6">
        <w:t xml:space="preserve">s </w:t>
      </w:r>
      <w:r w:rsidRPr="00A12EE6">
        <w:t xml:space="preserve">reštartom) musí byť vykonaná pred inštaláciou roly </w:t>
      </w:r>
      <w:proofErr w:type="spellStart"/>
      <w:r w:rsidRPr="00A12EE6">
        <w:t>Active</w:t>
      </w:r>
      <w:proofErr w:type="spellEnd"/>
      <w:r w:rsidRPr="00A12EE6">
        <w:t xml:space="preserve"> </w:t>
      </w:r>
      <w:proofErr w:type="spellStart"/>
      <w:r w:rsidRPr="00A12EE6">
        <w:lastRenderedPageBreak/>
        <w:t>Directory</w:t>
      </w:r>
      <w:proofErr w:type="spellEnd"/>
      <w:r w:rsidRPr="00A12EE6">
        <w:t xml:space="preserve">. Pre jednoduchosť </w:t>
      </w:r>
      <w:r w:rsidR="00DB4D3C" w:rsidRPr="00A12EE6">
        <w:t xml:space="preserve">postupu </w:t>
      </w:r>
      <w:r w:rsidR="006B7CD9">
        <w:t>s</w:t>
      </w:r>
      <w:r w:rsidR="00DB4D3C" w:rsidRPr="00A12EE6">
        <w:t xml:space="preserve">i teraz zvolíme možnosť </w:t>
      </w:r>
      <w:proofErr w:type="spellStart"/>
      <w:r w:rsidR="00DB4D3C" w:rsidRPr="006B7CD9">
        <w:rPr>
          <w:b/>
          <w:bCs/>
          <w:i/>
          <w:iCs/>
          <w:bdr w:val="single" w:sz="8" w:space="0" w:color="auto" w:shadow="1"/>
          <w:shd w:val="clear" w:color="auto" w:fill="D9D9D9" w:themeFill="background1" w:themeFillShade="D9"/>
        </w:rPr>
        <w:t>Restart</w:t>
      </w:r>
      <w:proofErr w:type="spellEnd"/>
      <w:r w:rsidR="00DB4D3C" w:rsidRPr="006B7CD9">
        <w:rPr>
          <w:b/>
          <w:bCs/>
          <w:i/>
          <w:iCs/>
          <w:bdr w:val="single" w:sz="8" w:space="0" w:color="auto" w:shadow="1"/>
          <w:shd w:val="clear" w:color="auto" w:fill="D9D9D9" w:themeFill="background1" w:themeFillShade="D9"/>
        </w:rPr>
        <w:t xml:space="preserve"> </w:t>
      </w:r>
      <w:proofErr w:type="spellStart"/>
      <w:r w:rsidR="00DB4D3C" w:rsidRPr="006B7CD9">
        <w:rPr>
          <w:b/>
          <w:bCs/>
          <w:i/>
          <w:iCs/>
          <w:bdr w:val="single" w:sz="8" w:space="0" w:color="auto" w:shadow="1"/>
          <w:shd w:val="clear" w:color="auto" w:fill="D9D9D9" w:themeFill="background1" w:themeFillShade="D9"/>
        </w:rPr>
        <w:t>Now</w:t>
      </w:r>
      <w:proofErr w:type="spellEnd"/>
      <w:r w:rsidR="00DB4D3C" w:rsidRPr="00A12EE6">
        <w:t xml:space="preserve">, čo spôsobí okamžité vykonanie reštartu systému. </w:t>
      </w:r>
    </w:p>
    <w:p w14:paraId="36B66D20" w14:textId="05A71294" w:rsidR="00B81B81" w:rsidRPr="00A12EE6" w:rsidRDefault="00DB4D3C" w:rsidP="006C50AE">
      <w:pPr>
        <w:pStyle w:val="Odsekzoznamu"/>
        <w:numPr>
          <w:ilvl w:val="0"/>
          <w:numId w:val="13"/>
        </w:numPr>
        <w:ind w:left="454" w:hanging="454"/>
        <w:jc w:val="both"/>
      </w:pPr>
      <w:r w:rsidRPr="00A12EE6">
        <w:t xml:space="preserve">Po reštarte systému môžeme skontrolovať, že názov servera sa zmenil, v rovnakom okne ako v kroku </w:t>
      </w:r>
      <w:r w:rsidR="002D609A" w:rsidRPr="00A12EE6">
        <w:rPr>
          <w:b/>
          <w:bCs/>
          <w:color w:val="0070C0"/>
        </w:rPr>
        <w:fldChar w:fldCharType="begin"/>
      </w:r>
      <w:r w:rsidR="002D609A" w:rsidRPr="00A12EE6">
        <w:rPr>
          <w:b/>
          <w:bCs/>
          <w:color w:val="0070C0"/>
        </w:rPr>
        <w:instrText xml:space="preserve"> REF _Ref176365810 \r \h  \* MERGEFORMAT </w:instrText>
      </w:r>
      <w:r w:rsidR="002D609A" w:rsidRPr="00A12EE6">
        <w:rPr>
          <w:b/>
          <w:bCs/>
          <w:color w:val="0070C0"/>
        </w:rPr>
      </w:r>
      <w:r w:rsidR="002D609A" w:rsidRPr="00A12EE6">
        <w:rPr>
          <w:b/>
          <w:bCs/>
          <w:color w:val="0070C0"/>
        </w:rPr>
        <w:fldChar w:fldCharType="separate"/>
      </w:r>
      <w:r w:rsidR="005418FC">
        <w:rPr>
          <w:b/>
          <w:bCs/>
          <w:color w:val="0070C0"/>
        </w:rPr>
        <w:t>1</w:t>
      </w:r>
      <w:r w:rsidR="002D609A" w:rsidRPr="00A12EE6">
        <w:rPr>
          <w:b/>
          <w:bCs/>
          <w:color w:val="0070C0"/>
        </w:rPr>
        <w:fldChar w:fldCharType="end"/>
      </w:r>
      <w:r w:rsidRPr="00A12EE6">
        <w:t xml:space="preserve"> tejto podkapitoly, teda v Server Manager, </w:t>
      </w:r>
      <w:proofErr w:type="spellStart"/>
      <w:r w:rsidRPr="00A12EE6">
        <w:t>Local</w:t>
      </w:r>
      <w:proofErr w:type="spellEnd"/>
      <w:r w:rsidRPr="00A12EE6">
        <w:t xml:space="preserve"> Server.</w:t>
      </w:r>
    </w:p>
    <w:p w14:paraId="30880379" w14:textId="0C7AA0B9" w:rsidR="00DB4D3C" w:rsidRPr="00A12EE6" w:rsidRDefault="00DB4D3C" w:rsidP="006C50AE">
      <w:pPr>
        <w:pStyle w:val="Nadpis3"/>
        <w:ind w:left="737" w:hanging="737"/>
      </w:pPr>
      <w:bookmarkStart w:id="139" w:name="_Ref176447574"/>
      <w:bookmarkStart w:id="140" w:name="_Toc182423502"/>
      <w:r w:rsidRPr="00A12EE6">
        <w:t>Premenovanie servera bez GUI</w:t>
      </w:r>
      <w:bookmarkEnd w:id="139"/>
      <w:bookmarkEnd w:id="140"/>
    </w:p>
    <w:p w14:paraId="1A74DE3F" w14:textId="5D735A9B" w:rsidR="00DB4D3C" w:rsidRPr="00A12EE6" w:rsidRDefault="00A35780" w:rsidP="006C50AE">
      <w:pPr>
        <w:ind w:firstLine="454"/>
        <w:jc w:val="both"/>
      </w:pPr>
      <w:r w:rsidRPr="00A12EE6">
        <w:t>Najskôr si ukážeme ako zmeniť názov na server</w:t>
      </w:r>
      <w:r w:rsidR="006B7CD9">
        <w:t>i</w:t>
      </w:r>
      <w:r w:rsidRPr="00A12EE6">
        <w:t xml:space="preserve"> nainštalovaného ako </w:t>
      </w:r>
      <w:proofErr w:type="spellStart"/>
      <w:r w:rsidRPr="00A12EE6">
        <w:t>core</w:t>
      </w:r>
      <w:proofErr w:type="spellEnd"/>
      <w:r w:rsidRPr="00A12EE6">
        <w:t xml:space="preserve">. Využijeme na to konzolu </w:t>
      </w:r>
      <w:proofErr w:type="spellStart"/>
      <w:r w:rsidRPr="00A12EE6">
        <w:t>sconfig</w:t>
      </w:r>
      <w:proofErr w:type="spellEnd"/>
      <w:r w:rsidRPr="00A12EE6">
        <w:t xml:space="preserve">, do ktorej sa dostaneme zadaním príkazu </w:t>
      </w:r>
      <w:proofErr w:type="spellStart"/>
      <w:r w:rsidRPr="00A12EE6">
        <w:t>sconfig</w:t>
      </w:r>
      <w:proofErr w:type="spellEnd"/>
      <w:r w:rsidRPr="00A12EE6">
        <w:t xml:space="preserve"> v príkazovom riadk</w:t>
      </w:r>
      <w:r w:rsidR="00C80D88" w:rsidRPr="00A12EE6">
        <w:t>u</w:t>
      </w:r>
      <w:r w:rsidRPr="00A12EE6">
        <w:t xml:space="preserve"> rovnako ako v kroku </w:t>
      </w:r>
      <w:r w:rsidR="002D609A" w:rsidRPr="00A12EE6">
        <w:rPr>
          <w:b/>
          <w:bCs/>
          <w:color w:val="0070C0"/>
        </w:rPr>
        <w:fldChar w:fldCharType="begin"/>
      </w:r>
      <w:r w:rsidR="002D609A" w:rsidRPr="00A12EE6">
        <w:rPr>
          <w:b/>
          <w:bCs/>
          <w:color w:val="0070C0"/>
        </w:rPr>
        <w:instrText xml:space="preserve"> REF _Ref176365907 \r \h  \* MERGEFORMAT </w:instrText>
      </w:r>
      <w:r w:rsidR="002D609A" w:rsidRPr="00A12EE6">
        <w:rPr>
          <w:b/>
          <w:bCs/>
          <w:color w:val="0070C0"/>
        </w:rPr>
      </w:r>
      <w:r w:rsidR="002D609A" w:rsidRPr="00A12EE6">
        <w:rPr>
          <w:b/>
          <w:bCs/>
          <w:color w:val="0070C0"/>
        </w:rPr>
        <w:fldChar w:fldCharType="separate"/>
      </w:r>
      <w:r w:rsidR="005418FC">
        <w:rPr>
          <w:b/>
          <w:bCs/>
          <w:color w:val="0070C0"/>
        </w:rPr>
        <w:t>1</w:t>
      </w:r>
      <w:r w:rsidR="002D609A" w:rsidRPr="00A12EE6">
        <w:rPr>
          <w:b/>
          <w:bCs/>
          <w:color w:val="0070C0"/>
        </w:rPr>
        <w:fldChar w:fldCharType="end"/>
      </w:r>
      <w:r w:rsidRPr="00A12EE6">
        <w:t xml:space="preserve"> v podkapitole Nastavenie statickej IP adresy bez GUI. </w:t>
      </w:r>
    </w:p>
    <w:p w14:paraId="4FC102F6" w14:textId="2A43D0C1" w:rsidR="00A35780" w:rsidRPr="00A12EE6" w:rsidRDefault="00A35780" w:rsidP="006C50AE">
      <w:pPr>
        <w:pStyle w:val="Odsekzoznamu"/>
        <w:numPr>
          <w:ilvl w:val="0"/>
          <w:numId w:val="14"/>
        </w:numPr>
        <w:ind w:left="454" w:hanging="454"/>
        <w:jc w:val="both"/>
      </w:pPr>
      <w:bookmarkStart w:id="141" w:name="_Ref176367004"/>
      <w:r w:rsidRPr="00A12EE6">
        <w:t xml:space="preserve">Po otvorení konzoly Server </w:t>
      </w:r>
      <w:proofErr w:type="spellStart"/>
      <w:r w:rsidRPr="00A12EE6">
        <w:t>Configuration</w:t>
      </w:r>
      <w:proofErr w:type="spellEnd"/>
      <w:r w:rsidRPr="00A12EE6">
        <w:t xml:space="preserve"> (</w:t>
      </w:r>
      <w:proofErr w:type="spellStart"/>
      <w:r w:rsidRPr="00A12EE6">
        <w:t>sconfig</w:t>
      </w:r>
      <w:proofErr w:type="spellEnd"/>
      <w:r w:rsidRPr="00A12EE6">
        <w:t xml:space="preserve">). Si zvolíme možnosť </w:t>
      </w:r>
      <w:r w:rsidRPr="00A12EE6">
        <w:rPr>
          <w:b/>
          <w:bCs/>
          <w:i/>
          <w:iCs/>
        </w:rPr>
        <w:t xml:space="preserve">2 </w:t>
      </w:r>
      <w:proofErr w:type="spellStart"/>
      <w:r w:rsidRPr="00A12EE6">
        <w:rPr>
          <w:b/>
          <w:bCs/>
          <w:i/>
          <w:iCs/>
        </w:rPr>
        <w:t>Computer</w:t>
      </w:r>
      <w:proofErr w:type="spellEnd"/>
      <w:r w:rsidRPr="00A12EE6">
        <w:rPr>
          <w:b/>
          <w:bCs/>
          <w:i/>
          <w:iCs/>
        </w:rPr>
        <w:t xml:space="preserve"> </w:t>
      </w:r>
      <w:proofErr w:type="spellStart"/>
      <w:r w:rsidRPr="00A12EE6">
        <w:rPr>
          <w:b/>
          <w:bCs/>
          <w:i/>
          <w:iCs/>
        </w:rPr>
        <w:t>Name</w:t>
      </w:r>
      <w:proofErr w:type="spellEnd"/>
      <w:r w:rsidRPr="00A12EE6">
        <w:t xml:space="preserve">. Tu môžeme vidieť aktuálne meno nášho </w:t>
      </w:r>
      <w:proofErr w:type="spellStart"/>
      <w:r w:rsidRPr="00A12EE6">
        <w:t>core</w:t>
      </w:r>
      <w:proofErr w:type="spellEnd"/>
      <w:r w:rsidRPr="00A12EE6">
        <w:t xml:space="preserve"> serveru.</w:t>
      </w:r>
      <w:bookmarkEnd w:id="141"/>
    </w:p>
    <w:p w14:paraId="7D4F7F7B" w14:textId="6E2E42EE" w:rsidR="00A35780" w:rsidRPr="00A12EE6" w:rsidRDefault="00A32E05" w:rsidP="00A35780">
      <w:pPr>
        <w:keepNext/>
        <w:jc w:val="center"/>
      </w:pPr>
      <w:r w:rsidRPr="00A12EE6">
        <w:rPr>
          <w:noProof/>
          <w:lang w:eastAsia="sk-SK"/>
        </w:rPr>
        <w:drawing>
          <wp:inline distT="0" distB="0" distL="0" distR="0" wp14:anchorId="7FCA9FF0" wp14:editId="63FBA5AD">
            <wp:extent cx="5760000" cy="2663350"/>
            <wp:effectExtent l="38100" t="38100" r="88900" b="99060"/>
            <wp:docPr id="1167796921"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6921" name="Obrázok 1" descr="Obrázok, na ktorom je text, snímka obrazovky, písmo&#10;&#10;Automaticky generovaný popis"/>
                    <pic:cNvPicPr/>
                  </pic:nvPicPr>
                  <pic:blipFill rotWithShape="1">
                    <a:blip r:embed="rId55"/>
                    <a:srcRect l="276" r="887"/>
                    <a:stretch/>
                  </pic:blipFill>
                  <pic:spPr bwMode="auto">
                    <a:xfrm>
                      <a:off x="0" y="0"/>
                      <a:ext cx="5760000" cy="266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59155E" w14:textId="21868603" w:rsidR="00A35780" w:rsidRPr="00A12EE6" w:rsidRDefault="00A35780" w:rsidP="00A35780">
      <w:pPr>
        <w:pStyle w:val="Popis"/>
        <w:jc w:val="center"/>
      </w:pPr>
      <w:bookmarkStart w:id="142" w:name="_Toc182423280"/>
      <w:r w:rsidRPr="00A12EE6">
        <w:t xml:space="preserve">Obr. </w:t>
      </w:r>
      <w:fldSimple w:instr=" STYLEREF 1 \s ">
        <w:r w:rsidR="005418FC">
          <w:rPr>
            <w:noProof/>
          </w:rPr>
          <w:t>2</w:t>
        </w:r>
      </w:fldSimple>
      <w:r w:rsidR="00E37B0B" w:rsidRPr="00A12EE6">
        <w:noBreakHyphen/>
      </w:r>
      <w:fldSimple w:instr=" SEQ Obr. \* ARABIC \s 1 ">
        <w:r w:rsidR="005418FC">
          <w:rPr>
            <w:noProof/>
          </w:rPr>
          <w:t>44</w:t>
        </w:r>
      </w:fldSimple>
      <w:r w:rsidRPr="00A12EE6">
        <w:t xml:space="preserve">. Server </w:t>
      </w:r>
      <w:proofErr w:type="spellStart"/>
      <w:r w:rsidRPr="00A12EE6">
        <w:t>Configuration</w:t>
      </w:r>
      <w:proofErr w:type="spellEnd"/>
      <w:r w:rsidRPr="00A12EE6">
        <w:t>, zmena mena serveru</w:t>
      </w:r>
      <w:bookmarkEnd w:id="142"/>
    </w:p>
    <w:p w14:paraId="07E06C2C" w14:textId="7F9E3C0E" w:rsidR="00A35780" w:rsidRPr="00A12EE6" w:rsidRDefault="00A35780" w:rsidP="006C50AE">
      <w:pPr>
        <w:pStyle w:val="Odsekzoznamu"/>
        <w:numPr>
          <w:ilvl w:val="0"/>
          <w:numId w:val="14"/>
        </w:numPr>
        <w:ind w:left="454" w:hanging="454"/>
        <w:jc w:val="both"/>
      </w:pPr>
      <w:bookmarkStart w:id="143" w:name="_Ref176367077"/>
      <w:r w:rsidRPr="00A12EE6">
        <w:t xml:space="preserve">Po potvrdení voľby </w:t>
      </w:r>
      <w:r w:rsidRPr="00A12EE6">
        <w:rPr>
          <w:b/>
          <w:bCs/>
          <w:i/>
          <w:iCs/>
        </w:rPr>
        <w:t>2</w:t>
      </w:r>
      <w:r w:rsidRPr="00A12EE6">
        <w:t xml:space="preserve"> sa zobrazí výzva na zadanie nového mena počítača. </w:t>
      </w:r>
      <w:r w:rsidR="006B7CD9">
        <w:t>Z</w:t>
      </w:r>
      <w:r w:rsidRPr="00A12EE6">
        <w:t xml:space="preserve">volíme názov </w:t>
      </w:r>
      <w:r w:rsidRPr="00A12EE6">
        <w:rPr>
          <w:b/>
          <w:bCs/>
          <w:i/>
          <w:iCs/>
        </w:rPr>
        <w:t>server-b</w:t>
      </w:r>
      <w:r w:rsidRPr="00A12EE6">
        <w:t xml:space="preserve">. Názvy počítačov v sieti sa musia líšiť, preto volíme pre </w:t>
      </w:r>
      <w:proofErr w:type="spellStart"/>
      <w:r w:rsidRPr="00A12EE6">
        <w:t>core</w:t>
      </w:r>
      <w:proofErr w:type="spellEnd"/>
      <w:r w:rsidRPr="00A12EE6">
        <w:t xml:space="preserve"> server iné meno ako sme </w:t>
      </w:r>
      <w:r w:rsidR="006B7CD9">
        <w:t>vybrali</w:t>
      </w:r>
      <w:r w:rsidRPr="00A12EE6">
        <w:t xml:space="preserve"> pre server s grafickým rozhraním. V</w:t>
      </w:r>
      <w:r w:rsidR="006B7CD9">
        <w:t> </w:t>
      </w:r>
      <w:r w:rsidRPr="00A12EE6">
        <w:t>prípade</w:t>
      </w:r>
      <w:r w:rsidR="006B7CD9">
        <w:t>,</w:t>
      </w:r>
      <w:r w:rsidRPr="00A12EE6">
        <w:t xml:space="preserve"> ak nechce</w:t>
      </w:r>
      <w:r w:rsidR="006B7CD9">
        <w:t>m</w:t>
      </w:r>
      <w:r w:rsidRPr="00A12EE6">
        <w:t>e meniť názov počítača nepíš</w:t>
      </w:r>
      <w:r w:rsidR="006B7CD9">
        <w:t>em</w:t>
      </w:r>
      <w:r w:rsidRPr="00A12EE6">
        <w:t>e nič a len stlač</w:t>
      </w:r>
      <w:r w:rsidR="006B7CD9">
        <w:t>ím</w:t>
      </w:r>
      <w:r w:rsidRPr="00A12EE6">
        <w:t xml:space="preserve">e tlačidlo </w:t>
      </w:r>
      <w:proofErr w:type="spellStart"/>
      <w:r w:rsidRPr="00A12EE6">
        <w:rPr>
          <w:b/>
          <w:bCs/>
          <w:i/>
          <w:iCs/>
        </w:rPr>
        <w:t>Enter</w:t>
      </w:r>
      <w:proofErr w:type="spellEnd"/>
      <w:r w:rsidRPr="00A12EE6">
        <w:t xml:space="preserve"> na klávesnici.</w:t>
      </w:r>
      <w:bookmarkEnd w:id="143"/>
      <w:r w:rsidRPr="00A12EE6">
        <w:t xml:space="preserve"> </w:t>
      </w:r>
    </w:p>
    <w:p w14:paraId="0A10F867" w14:textId="77777777" w:rsidR="0047369E" w:rsidRPr="00A12EE6" w:rsidRDefault="0047369E" w:rsidP="0047369E">
      <w:pPr>
        <w:keepNext/>
        <w:jc w:val="center"/>
      </w:pPr>
      <w:r w:rsidRPr="00A12EE6">
        <w:rPr>
          <w:noProof/>
          <w:lang w:eastAsia="sk-SK"/>
        </w:rPr>
        <w:drawing>
          <wp:inline distT="0" distB="0" distL="0" distR="0" wp14:anchorId="39AB9B9D" wp14:editId="37B8E1B6">
            <wp:extent cx="5760720" cy="856615"/>
            <wp:effectExtent l="38100" t="38100" r="87630" b="95885"/>
            <wp:docPr id="890992027" name="Obrázok 1" descr="Obrázok, na ktorom je text, snímka obrazovky, písmo, elektrická modrá&#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027" name="Obrázok 1" descr="Obrázok, na ktorom je text, snímka obrazovky, písmo, elektrická modrá&#10;&#10;Automaticky generovaný popis"/>
                    <pic:cNvPicPr/>
                  </pic:nvPicPr>
                  <pic:blipFill>
                    <a:blip r:embed="rId56"/>
                    <a:stretch>
                      <a:fillRect/>
                    </a:stretch>
                  </pic:blipFill>
                  <pic:spPr>
                    <a:xfrm>
                      <a:off x="0" y="0"/>
                      <a:ext cx="5760720" cy="856615"/>
                    </a:xfrm>
                    <a:prstGeom prst="rect">
                      <a:avLst/>
                    </a:prstGeom>
                    <a:effectLst>
                      <a:outerShdw blurRad="50800" dist="38100" dir="2700000" algn="tl" rotWithShape="0">
                        <a:prstClr val="black">
                          <a:alpha val="40000"/>
                        </a:prstClr>
                      </a:outerShdw>
                    </a:effectLst>
                  </pic:spPr>
                </pic:pic>
              </a:graphicData>
            </a:graphic>
          </wp:inline>
        </w:drawing>
      </w:r>
    </w:p>
    <w:p w14:paraId="51070AF4" w14:textId="589F4DD8" w:rsidR="0047369E" w:rsidRPr="00A12EE6" w:rsidRDefault="0047369E" w:rsidP="0047369E">
      <w:pPr>
        <w:pStyle w:val="Popis"/>
        <w:jc w:val="center"/>
      </w:pPr>
      <w:bookmarkStart w:id="144" w:name="_Toc182423281"/>
      <w:r w:rsidRPr="00A12EE6">
        <w:t xml:space="preserve">Obr. </w:t>
      </w:r>
      <w:fldSimple w:instr=" STYLEREF 1 \s ">
        <w:r w:rsidR="005418FC">
          <w:rPr>
            <w:noProof/>
          </w:rPr>
          <w:t>2</w:t>
        </w:r>
      </w:fldSimple>
      <w:r w:rsidR="00E37B0B" w:rsidRPr="00A12EE6">
        <w:noBreakHyphen/>
      </w:r>
      <w:fldSimple w:instr=" SEQ Obr. \* ARABIC \s 1 ">
        <w:r w:rsidR="005418FC">
          <w:rPr>
            <w:noProof/>
          </w:rPr>
          <w:t>45</w:t>
        </w:r>
      </w:fldSimple>
      <w:r w:rsidRPr="00A12EE6">
        <w:t>. Voľba 2, zmena mena servera</w:t>
      </w:r>
      <w:bookmarkEnd w:id="144"/>
    </w:p>
    <w:p w14:paraId="1E05E8F0" w14:textId="402C84A6" w:rsidR="00A35780" w:rsidRPr="00A12EE6" w:rsidRDefault="00CA1908" w:rsidP="006C50AE">
      <w:pPr>
        <w:pStyle w:val="Odsekzoznamu"/>
        <w:numPr>
          <w:ilvl w:val="0"/>
          <w:numId w:val="14"/>
        </w:numPr>
        <w:ind w:left="454" w:hanging="454"/>
        <w:jc w:val="both"/>
      </w:pPr>
      <w:r w:rsidRPr="00A12EE6">
        <w:t xml:space="preserve">Po potvrdení nového mena počítača sa zobrazí výzva na reštartovanie počítača, aby sa mohli aplikovať zmeny. Stlačením tlačidla </w:t>
      </w:r>
      <w:proofErr w:type="spellStart"/>
      <w:r w:rsidRPr="00A12EE6">
        <w:t>Yes</w:t>
      </w:r>
      <w:proofErr w:type="spellEnd"/>
      <w:r w:rsidRPr="00A12EE6">
        <w:t xml:space="preserve"> sa počítač okamžite reštartuje. V prípade voľby No sa reštart nevykoná</w:t>
      </w:r>
      <w:r w:rsidR="008D10AD">
        <w:t>,</w:t>
      </w:r>
      <w:r w:rsidRPr="00A12EE6">
        <w:t xml:space="preserve"> ale </w:t>
      </w:r>
      <w:r w:rsidR="008D10AD">
        <w:t>nové</w:t>
      </w:r>
      <w:r w:rsidRPr="00A12EE6">
        <w:t xml:space="preserve"> men</w:t>
      </w:r>
      <w:r w:rsidR="008D10AD">
        <w:t>o</w:t>
      </w:r>
      <w:r w:rsidRPr="00A12EE6">
        <w:t xml:space="preserve"> servera nebude aplikovaná pokiaľ nebude server reštartovaný. </w:t>
      </w:r>
    </w:p>
    <w:p w14:paraId="4C677022" w14:textId="77777777" w:rsidR="00CA1908" w:rsidRPr="00A12EE6" w:rsidRDefault="00CA1908" w:rsidP="00CA1908">
      <w:pPr>
        <w:keepNext/>
        <w:jc w:val="center"/>
      </w:pPr>
      <w:r w:rsidRPr="00A12EE6">
        <w:rPr>
          <w:noProof/>
          <w:lang w:eastAsia="sk-SK"/>
        </w:rPr>
        <w:lastRenderedPageBreak/>
        <w:drawing>
          <wp:inline distT="0" distB="0" distL="0" distR="0" wp14:anchorId="371D3CD4" wp14:editId="4AC44F71">
            <wp:extent cx="3439005" cy="1571844"/>
            <wp:effectExtent l="38100" t="38100" r="104775" b="104775"/>
            <wp:docPr id="289277542"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7542" name="Obrázok 1" descr="Obrázok, na ktorom je text, snímka obrazovky, písmo, číslo&#10;&#10;Automaticky generovaný popis"/>
                    <pic:cNvPicPr/>
                  </pic:nvPicPr>
                  <pic:blipFill>
                    <a:blip r:embed="rId57"/>
                    <a:stretch>
                      <a:fillRect/>
                    </a:stretch>
                  </pic:blipFill>
                  <pic:spPr>
                    <a:xfrm>
                      <a:off x="0" y="0"/>
                      <a:ext cx="3439005" cy="1571844"/>
                    </a:xfrm>
                    <a:prstGeom prst="rect">
                      <a:avLst/>
                    </a:prstGeom>
                    <a:effectLst>
                      <a:outerShdw blurRad="50800" dist="38100" dir="2700000" algn="tl" rotWithShape="0">
                        <a:prstClr val="black">
                          <a:alpha val="40000"/>
                        </a:prstClr>
                      </a:outerShdw>
                    </a:effectLst>
                  </pic:spPr>
                </pic:pic>
              </a:graphicData>
            </a:graphic>
          </wp:inline>
        </w:drawing>
      </w:r>
    </w:p>
    <w:p w14:paraId="0B600F28" w14:textId="1E28E4D5" w:rsidR="00CA1908" w:rsidRPr="00A12EE6" w:rsidRDefault="00CA1908" w:rsidP="00CA1908">
      <w:pPr>
        <w:pStyle w:val="Popis"/>
        <w:jc w:val="center"/>
      </w:pPr>
      <w:bookmarkStart w:id="145" w:name="_Toc182423282"/>
      <w:r w:rsidRPr="00A12EE6">
        <w:t xml:space="preserve">Obr. </w:t>
      </w:r>
      <w:fldSimple w:instr=" STYLEREF 1 \s ">
        <w:r w:rsidR="005418FC">
          <w:rPr>
            <w:noProof/>
          </w:rPr>
          <w:t>2</w:t>
        </w:r>
      </w:fldSimple>
      <w:r w:rsidR="00E37B0B" w:rsidRPr="00A12EE6">
        <w:noBreakHyphen/>
      </w:r>
      <w:fldSimple w:instr=" SEQ Obr. \* ARABIC \s 1 ">
        <w:r w:rsidR="005418FC">
          <w:rPr>
            <w:noProof/>
          </w:rPr>
          <w:t>46</w:t>
        </w:r>
      </w:fldSimple>
      <w:r w:rsidRPr="00A12EE6">
        <w:t xml:space="preserve">. Reštart pre zmenu mena, </w:t>
      </w:r>
      <w:proofErr w:type="spellStart"/>
      <w:r w:rsidRPr="00A12EE6">
        <w:t>core</w:t>
      </w:r>
      <w:proofErr w:type="spellEnd"/>
      <w:r w:rsidRPr="00A12EE6">
        <w:t xml:space="preserve"> server</w:t>
      </w:r>
      <w:bookmarkEnd w:id="145"/>
    </w:p>
    <w:p w14:paraId="1ACC55F0" w14:textId="35D6885A" w:rsidR="00A35780" w:rsidRPr="00A12EE6" w:rsidRDefault="00CA1908" w:rsidP="006C50AE">
      <w:pPr>
        <w:pStyle w:val="Odsekzoznamu"/>
        <w:numPr>
          <w:ilvl w:val="0"/>
          <w:numId w:val="14"/>
        </w:numPr>
        <w:ind w:left="454" w:hanging="454"/>
        <w:jc w:val="both"/>
      </w:pPr>
      <w:r w:rsidRPr="00A12EE6">
        <w:t xml:space="preserve">Pre jednoduchosť postupu zvolíme možnosť </w:t>
      </w:r>
      <w:proofErr w:type="spellStart"/>
      <w:r w:rsidRPr="006B7CD9">
        <w:rPr>
          <w:b/>
          <w:bCs/>
          <w:i/>
          <w:iCs/>
          <w:bdr w:val="single" w:sz="8" w:space="0" w:color="auto" w:shadow="1"/>
          <w:shd w:val="clear" w:color="auto" w:fill="D9D9D9" w:themeFill="background1" w:themeFillShade="D9"/>
        </w:rPr>
        <w:t>Yes</w:t>
      </w:r>
      <w:proofErr w:type="spellEnd"/>
      <w:r w:rsidRPr="00A12EE6">
        <w:t>, teda okamžitý reštart serveru.</w:t>
      </w:r>
    </w:p>
    <w:p w14:paraId="3EBE8858" w14:textId="562AC635" w:rsidR="00CA1908" w:rsidRPr="00A12EE6" w:rsidRDefault="00CA1908" w:rsidP="006C50AE">
      <w:pPr>
        <w:pStyle w:val="Odsekzoznamu"/>
        <w:numPr>
          <w:ilvl w:val="0"/>
          <w:numId w:val="14"/>
        </w:numPr>
        <w:ind w:left="454" w:hanging="454"/>
        <w:jc w:val="both"/>
      </w:pPr>
      <w:r w:rsidRPr="00A12EE6">
        <w:t>Po reštarte server</w:t>
      </w:r>
      <w:r w:rsidR="008D10AD">
        <w:t>u</w:t>
      </w:r>
      <w:r w:rsidRPr="00A12EE6">
        <w:t xml:space="preserve"> môžeme skontrolovať nový názov server</w:t>
      </w:r>
      <w:r w:rsidR="008D10AD">
        <w:t>u</w:t>
      </w:r>
      <w:r w:rsidRPr="00A12EE6">
        <w:t xml:space="preserve">, v okne Server </w:t>
      </w:r>
      <w:proofErr w:type="spellStart"/>
      <w:r w:rsidRPr="00A12EE6">
        <w:t>Configuration</w:t>
      </w:r>
      <w:proofErr w:type="spellEnd"/>
      <w:r w:rsidRPr="00A12EE6">
        <w:t xml:space="preserve"> ako v kroku </w:t>
      </w:r>
      <w:r w:rsidR="004D1466" w:rsidRPr="00A12EE6">
        <w:rPr>
          <w:b/>
          <w:bCs/>
          <w:color w:val="0070C0"/>
        </w:rPr>
        <w:fldChar w:fldCharType="begin"/>
      </w:r>
      <w:r w:rsidR="004D1466" w:rsidRPr="00A12EE6">
        <w:rPr>
          <w:b/>
          <w:bCs/>
          <w:color w:val="0070C0"/>
        </w:rPr>
        <w:instrText xml:space="preserve"> REF _Ref176367004 \r \h  \* MERGEFORMAT </w:instrText>
      </w:r>
      <w:r w:rsidR="004D1466" w:rsidRPr="00A12EE6">
        <w:rPr>
          <w:b/>
          <w:bCs/>
          <w:color w:val="0070C0"/>
        </w:rPr>
      </w:r>
      <w:r w:rsidR="004D1466" w:rsidRPr="00A12EE6">
        <w:rPr>
          <w:b/>
          <w:bCs/>
          <w:color w:val="0070C0"/>
        </w:rPr>
        <w:fldChar w:fldCharType="separate"/>
      </w:r>
      <w:r w:rsidR="005418FC">
        <w:rPr>
          <w:b/>
          <w:bCs/>
          <w:color w:val="0070C0"/>
        </w:rPr>
        <w:t>1</w:t>
      </w:r>
      <w:r w:rsidR="004D1466" w:rsidRPr="00A12EE6">
        <w:rPr>
          <w:b/>
          <w:bCs/>
          <w:color w:val="0070C0"/>
        </w:rPr>
        <w:fldChar w:fldCharType="end"/>
      </w:r>
      <w:r w:rsidRPr="00A12EE6">
        <w:t xml:space="preserve"> v tejto podkapitole. Môže</w:t>
      </w:r>
      <w:r w:rsidR="008D10AD">
        <w:t>m</w:t>
      </w:r>
      <w:r w:rsidRPr="00A12EE6">
        <w:t>e si všimnúť, že napriek zadaniu nového názvu server</w:t>
      </w:r>
      <w:r w:rsidR="008D10AD">
        <w:t>u</w:t>
      </w:r>
      <w:r w:rsidRPr="00A12EE6">
        <w:t>, malými písmenami</w:t>
      </w:r>
      <w:r w:rsidR="008D10AD">
        <w:t xml:space="preserve"> </w:t>
      </w:r>
      <w:r w:rsidRPr="00A12EE6">
        <w:t xml:space="preserve">sa v konzole Server </w:t>
      </w:r>
      <w:proofErr w:type="spellStart"/>
      <w:r w:rsidRPr="00A12EE6">
        <w:t>Configuration</w:t>
      </w:r>
      <w:proofErr w:type="spellEnd"/>
      <w:r w:rsidRPr="00A12EE6">
        <w:t xml:space="preserve"> názov uvádza veľkými písmenami.</w:t>
      </w:r>
    </w:p>
    <w:p w14:paraId="71682FC8" w14:textId="2F37CF38" w:rsidR="000B6E92" w:rsidRPr="00A12EE6" w:rsidRDefault="000B6E92" w:rsidP="006C50AE">
      <w:pPr>
        <w:ind w:firstLine="454"/>
        <w:jc w:val="both"/>
      </w:pPr>
      <w:r w:rsidRPr="00A12EE6">
        <w:t>Teraz uvedieme príklad ako zmeniť názov servera pomocou príkazového riadk</w:t>
      </w:r>
      <w:r w:rsidR="00C80D88" w:rsidRPr="00A12EE6">
        <w:t>u</w:t>
      </w:r>
      <w:r w:rsidRPr="00A12EE6">
        <w:t xml:space="preserve">. </w:t>
      </w:r>
      <w:r w:rsidR="00FC2F76" w:rsidRPr="00A12EE6">
        <w:t xml:space="preserve">Príklad si ukážeme na </w:t>
      </w:r>
      <w:proofErr w:type="spellStart"/>
      <w:r w:rsidR="00FC2F76" w:rsidRPr="00A12EE6">
        <w:t>core</w:t>
      </w:r>
      <w:proofErr w:type="spellEnd"/>
      <w:r w:rsidR="00FC2F76" w:rsidRPr="00A12EE6">
        <w:t xml:space="preserve"> server</w:t>
      </w:r>
      <w:r w:rsidR="008D10AD">
        <w:t>i</w:t>
      </w:r>
      <w:r w:rsidR="00FC2F76" w:rsidRPr="00A12EE6">
        <w:t>, ale je možné ho vykonať na akomkoľvek operačnom systéme Windows.</w:t>
      </w:r>
    </w:p>
    <w:p w14:paraId="67BC1686" w14:textId="3F89BBEF" w:rsidR="00FC2F76" w:rsidRPr="00A12EE6" w:rsidRDefault="00FC2F76" w:rsidP="006C50AE">
      <w:pPr>
        <w:pStyle w:val="Odsekzoznamu"/>
        <w:numPr>
          <w:ilvl w:val="0"/>
          <w:numId w:val="15"/>
        </w:numPr>
        <w:ind w:left="454" w:hanging="454"/>
        <w:jc w:val="both"/>
      </w:pPr>
      <w:bookmarkStart w:id="146" w:name="_Ref176367299"/>
      <w:r w:rsidRPr="00A12EE6">
        <w:t xml:space="preserve">Ako prvé potrebujeme zistiť existujúci názov nášho počítača. To vykonáme pomocou príkazu </w:t>
      </w:r>
      <w:proofErr w:type="spellStart"/>
      <w:r w:rsidRPr="00A12EE6">
        <w:rPr>
          <w:b/>
          <w:bCs/>
          <w:i/>
          <w:iCs/>
        </w:rPr>
        <w:t>hostname</w:t>
      </w:r>
      <w:proofErr w:type="spellEnd"/>
      <w:r w:rsidRPr="00A12EE6">
        <w:t xml:space="preserve">. Po potvrdení príkazu </w:t>
      </w:r>
      <w:proofErr w:type="spellStart"/>
      <w:r w:rsidRPr="00A12EE6">
        <w:t>kláveso</w:t>
      </w:r>
      <w:r w:rsidR="008D10AD">
        <w:t>u</w:t>
      </w:r>
      <w:proofErr w:type="spellEnd"/>
      <w:r w:rsidRPr="00A12EE6">
        <w:t xml:space="preserve"> </w:t>
      </w:r>
      <w:proofErr w:type="spellStart"/>
      <w:r w:rsidRPr="00A12EE6">
        <w:rPr>
          <w:b/>
          <w:bCs/>
          <w:i/>
          <w:iCs/>
        </w:rPr>
        <w:t>Enter</w:t>
      </w:r>
      <w:proofErr w:type="spellEnd"/>
      <w:r w:rsidRPr="00A12EE6">
        <w:t>, sa zobrazí aktuálny názov počítača.</w:t>
      </w:r>
      <w:bookmarkEnd w:id="146"/>
    </w:p>
    <w:p w14:paraId="77E99148" w14:textId="77777777" w:rsidR="00FC2F76" w:rsidRPr="00A12EE6" w:rsidRDefault="00FC2F76" w:rsidP="00FC2F76">
      <w:pPr>
        <w:keepNext/>
        <w:jc w:val="center"/>
      </w:pPr>
      <w:r w:rsidRPr="00A12EE6">
        <w:rPr>
          <w:noProof/>
          <w:lang w:eastAsia="sk-SK"/>
        </w:rPr>
        <w:drawing>
          <wp:inline distT="0" distB="0" distL="0" distR="0" wp14:anchorId="1FC99984" wp14:editId="387F8259">
            <wp:extent cx="5760720" cy="842645"/>
            <wp:effectExtent l="38100" t="38100" r="87630" b="90805"/>
            <wp:docPr id="1173357834" name="Obrázok 1" descr="Obrázok, na ktorom je text, softvér, písmo,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7834" name="Obrázok 1" descr="Obrázok, na ktorom je text, softvér, písmo, multimediálny softvér&#10;&#10;Automaticky generovaný popis"/>
                    <pic:cNvPicPr/>
                  </pic:nvPicPr>
                  <pic:blipFill>
                    <a:blip r:embed="rId58"/>
                    <a:stretch>
                      <a:fillRect/>
                    </a:stretch>
                  </pic:blipFill>
                  <pic:spPr>
                    <a:xfrm>
                      <a:off x="0" y="0"/>
                      <a:ext cx="5760720" cy="842645"/>
                    </a:xfrm>
                    <a:prstGeom prst="rect">
                      <a:avLst/>
                    </a:prstGeom>
                    <a:effectLst>
                      <a:outerShdw blurRad="50800" dist="38100" dir="2700000" algn="tl" rotWithShape="0">
                        <a:prstClr val="black">
                          <a:alpha val="40000"/>
                        </a:prstClr>
                      </a:outerShdw>
                    </a:effectLst>
                  </pic:spPr>
                </pic:pic>
              </a:graphicData>
            </a:graphic>
          </wp:inline>
        </w:drawing>
      </w:r>
    </w:p>
    <w:p w14:paraId="3E11CF8A" w14:textId="0FF62E21" w:rsidR="00FC2F76" w:rsidRPr="00A12EE6" w:rsidRDefault="00FC2F76" w:rsidP="00FC2F76">
      <w:pPr>
        <w:pStyle w:val="Popis"/>
        <w:jc w:val="center"/>
      </w:pPr>
      <w:bookmarkStart w:id="147" w:name="_Toc182423283"/>
      <w:r w:rsidRPr="00A12EE6">
        <w:t xml:space="preserve">Obr. </w:t>
      </w:r>
      <w:fldSimple w:instr=" STYLEREF 1 \s ">
        <w:r w:rsidR="005418FC">
          <w:rPr>
            <w:noProof/>
          </w:rPr>
          <w:t>2</w:t>
        </w:r>
      </w:fldSimple>
      <w:r w:rsidR="00E37B0B" w:rsidRPr="00A12EE6">
        <w:noBreakHyphen/>
      </w:r>
      <w:fldSimple w:instr=" SEQ Obr. \* ARABIC \s 1 ">
        <w:r w:rsidR="005418FC">
          <w:rPr>
            <w:noProof/>
          </w:rPr>
          <w:t>47</w:t>
        </w:r>
      </w:fldSimple>
      <w:r w:rsidRPr="00A12EE6">
        <w:t>. Príkazový riadok, zobrazenie názvu počítača</w:t>
      </w:r>
      <w:bookmarkEnd w:id="147"/>
    </w:p>
    <w:p w14:paraId="769187F8" w14:textId="27B39EFF" w:rsidR="00FC2F76" w:rsidRPr="00A12EE6" w:rsidRDefault="00FC2F76" w:rsidP="006C50AE">
      <w:pPr>
        <w:pStyle w:val="Odsekzoznamu"/>
        <w:numPr>
          <w:ilvl w:val="0"/>
          <w:numId w:val="15"/>
        </w:numPr>
        <w:ind w:left="454" w:hanging="454"/>
        <w:jc w:val="both"/>
      </w:pPr>
      <w:r w:rsidRPr="00A12EE6">
        <w:t xml:space="preserve">Pre zmenu názvu použijeme príkaz </w:t>
      </w:r>
      <w:proofErr w:type="spellStart"/>
      <w:r w:rsidRPr="00A12EE6">
        <w:rPr>
          <w:b/>
          <w:bCs/>
          <w:i/>
          <w:iCs/>
        </w:rPr>
        <w:t>wmic</w:t>
      </w:r>
      <w:proofErr w:type="spellEnd"/>
      <w:r w:rsidRPr="00A12EE6">
        <w:rPr>
          <w:b/>
          <w:bCs/>
          <w:i/>
          <w:iCs/>
        </w:rPr>
        <w:t xml:space="preserve"> </w:t>
      </w:r>
      <w:proofErr w:type="spellStart"/>
      <w:r w:rsidRPr="00A12EE6">
        <w:rPr>
          <w:b/>
          <w:bCs/>
          <w:i/>
          <w:iCs/>
        </w:rPr>
        <w:t>computersystem</w:t>
      </w:r>
      <w:proofErr w:type="spellEnd"/>
      <w:r w:rsidRPr="00A12EE6">
        <w:rPr>
          <w:b/>
          <w:bCs/>
          <w:i/>
          <w:iCs/>
        </w:rPr>
        <w:t xml:space="preserve"> </w:t>
      </w:r>
      <w:proofErr w:type="spellStart"/>
      <w:r w:rsidRPr="00A12EE6">
        <w:rPr>
          <w:b/>
          <w:bCs/>
          <w:i/>
          <w:iCs/>
        </w:rPr>
        <w:t>where</w:t>
      </w:r>
      <w:proofErr w:type="spellEnd"/>
      <w:r w:rsidRPr="00A12EE6">
        <w:rPr>
          <w:b/>
          <w:bCs/>
          <w:i/>
          <w:iCs/>
        </w:rPr>
        <w:t xml:space="preserve"> </w:t>
      </w:r>
      <w:proofErr w:type="spellStart"/>
      <w:r w:rsidRPr="00A12EE6">
        <w:rPr>
          <w:b/>
          <w:bCs/>
          <w:i/>
          <w:iCs/>
        </w:rPr>
        <w:t>name</w:t>
      </w:r>
      <w:proofErr w:type="spellEnd"/>
      <w:r w:rsidRPr="00A12EE6">
        <w:rPr>
          <w:b/>
          <w:bCs/>
          <w:i/>
          <w:iCs/>
        </w:rPr>
        <w:t>="%</w:t>
      </w:r>
      <w:proofErr w:type="spellStart"/>
      <w:r w:rsidRPr="00A12EE6">
        <w:rPr>
          <w:b/>
          <w:bCs/>
          <w:i/>
          <w:iCs/>
        </w:rPr>
        <w:t>computername</w:t>
      </w:r>
      <w:proofErr w:type="spellEnd"/>
      <w:r w:rsidRPr="00A12EE6">
        <w:rPr>
          <w:b/>
          <w:bCs/>
          <w:i/>
          <w:iCs/>
        </w:rPr>
        <w:t xml:space="preserve">%" </w:t>
      </w:r>
      <w:proofErr w:type="spellStart"/>
      <w:r w:rsidRPr="00A12EE6">
        <w:rPr>
          <w:b/>
          <w:bCs/>
          <w:i/>
          <w:iCs/>
        </w:rPr>
        <w:t>call</w:t>
      </w:r>
      <w:proofErr w:type="spellEnd"/>
      <w:r w:rsidRPr="00A12EE6">
        <w:rPr>
          <w:b/>
          <w:bCs/>
          <w:i/>
          <w:iCs/>
        </w:rPr>
        <w:t xml:space="preserve"> </w:t>
      </w:r>
      <w:proofErr w:type="spellStart"/>
      <w:r w:rsidRPr="00A12EE6">
        <w:rPr>
          <w:b/>
          <w:bCs/>
          <w:i/>
          <w:iCs/>
        </w:rPr>
        <w:t>rename</w:t>
      </w:r>
      <w:proofErr w:type="spellEnd"/>
      <w:r w:rsidRPr="00A12EE6">
        <w:rPr>
          <w:b/>
          <w:bCs/>
          <w:i/>
          <w:iCs/>
        </w:rPr>
        <w:t xml:space="preserve"> </w:t>
      </w:r>
      <w:proofErr w:type="spellStart"/>
      <w:r w:rsidRPr="00A12EE6">
        <w:rPr>
          <w:b/>
          <w:bCs/>
          <w:i/>
          <w:iCs/>
        </w:rPr>
        <w:t>name</w:t>
      </w:r>
      <w:proofErr w:type="spellEnd"/>
      <w:r w:rsidRPr="00A12EE6">
        <w:rPr>
          <w:b/>
          <w:bCs/>
          <w:i/>
          <w:iCs/>
        </w:rPr>
        <w:t>="server-b"</w:t>
      </w:r>
      <w:r w:rsidR="004D1466" w:rsidRPr="00A12EE6">
        <w:rPr>
          <w:b/>
          <w:bCs/>
          <w:i/>
          <w:iCs/>
        </w:rPr>
        <w:t xml:space="preserve">. </w:t>
      </w:r>
      <w:r w:rsidRPr="00A12EE6">
        <w:t>Tento príkaz využíva premenn</w:t>
      </w:r>
      <w:r w:rsidR="003747FC" w:rsidRPr="00A12EE6">
        <w:t>ú prostredia (</w:t>
      </w:r>
      <w:proofErr w:type="spellStart"/>
      <w:r w:rsidR="003747FC" w:rsidRPr="00A12EE6">
        <w:t>environment</w:t>
      </w:r>
      <w:proofErr w:type="spellEnd"/>
      <w:r w:rsidR="003747FC" w:rsidRPr="00A12EE6">
        <w:t xml:space="preserve"> </w:t>
      </w:r>
      <w:proofErr w:type="spellStart"/>
      <w:r w:rsidR="003747FC" w:rsidRPr="00A12EE6">
        <w:t>variable</w:t>
      </w:r>
      <w:proofErr w:type="spellEnd"/>
      <w:r w:rsidR="003747FC" w:rsidRPr="00A12EE6">
        <w:t>)</w:t>
      </w:r>
      <w:r w:rsidRPr="00A12EE6">
        <w:t xml:space="preserve"> %</w:t>
      </w:r>
      <w:proofErr w:type="spellStart"/>
      <w:r w:rsidRPr="00A12EE6">
        <w:t>computername</w:t>
      </w:r>
      <w:proofErr w:type="spellEnd"/>
      <w:r w:rsidRPr="00A12EE6">
        <w:t xml:space="preserve">% na zistenie aktuálneho názvu počítača aby sme ho nemuseli manuálne prepisovať a následne definujeme nový názov </w:t>
      </w:r>
      <w:proofErr w:type="spellStart"/>
      <w:r w:rsidRPr="00A12EE6">
        <w:t>počitača</w:t>
      </w:r>
      <w:proofErr w:type="spellEnd"/>
      <w:r w:rsidRPr="00A12EE6">
        <w:t xml:space="preserve">, v tomto prípade sa bude volať server-b. Po potvrdení príkazu </w:t>
      </w:r>
      <w:proofErr w:type="spellStart"/>
      <w:r w:rsidRPr="00A12EE6">
        <w:t>kláveso</w:t>
      </w:r>
      <w:r w:rsidR="008D10AD">
        <w:t>u</w:t>
      </w:r>
      <w:proofErr w:type="spellEnd"/>
      <w:r w:rsidRPr="00A12EE6">
        <w:t xml:space="preserve"> </w:t>
      </w:r>
      <w:proofErr w:type="spellStart"/>
      <w:r w:rsidRPr="00A12EE6">
        <w:rPr>
          <w:b/>
          <w:bCs/>
          <w:i/>
          <w:iCs/>
        </w:rPr>
        <w:t>Enter</w:t>
      </w:r>
      <w:proofErr w:type="spellEnd"/>
      <w:r w:rsidRPr="00A12EE6">
        <w:t xml:space="preserve"> sa príkaz úspešne vykonal čo potvrdzuje hlásenie </w:t>
      </w:r>
      <w:proofErr w:type="spellStart"/>
      <w:r w:rsidRPr="00A12EE6">
        <w:t>Method</w:t>
      </w:r>
      <w:proofErr w:type="spellEnd"/>
      <w:r w:rsidRPr="00A12EE6">
        <w:t xml:space="preserve"> </w:t>
      </w:r>
      <w:proofErr w:type="spellStart"/>
      <w:r w:rsidRPr="00A12EE6">
        <w:t>execution</w:t>
      </w:r>
      <w:proofErr w:type="spellEnd"/>
      <w:r w:rsidRPr="00A12EE6">
        <w:t xml:space="preserve"> </w:t>
      </w:r>
      <w:proofErr w:type="spellStart"/>
      <w:r w:rsidRPr="00A12EE6">
        <w:t>succesful</w:t>
      </w:r>
      <w:proofErr w:type="spellEnd"/>
      <w:r w:rsidRPr="00A12EE6">
        <w:t>.</w:t>
      </w:r>
    </w:p>
    <w:p w14:paraId="2D5725F8" w14:textId="77777777" w:rsidR="00FC2F76" w:rsidRPr="00A12EE6" w:rsidRDefault="00FC2F76" w:rsidP="00FC2F76">
      <w:pPr>
        <w:keepNext/>
        <w:jc w:val="center"/>
      </w:pPr>
      <w:r w:rsidRPr="00A12EE6">
        <w:rPr>
          <w:noProof/>
          <w:lang w:eastAsia="sk-SK"/>
        </w:rPr>
        <w:drawing>
          <wp:inline distT="0" distB="0" distL="0" distR="0" wp14:anchorId="2C8DD622" wp14:editId="621B96E5">
            <wp:extent cx="5760720" cy="1799590"/>
            <wp:effectExtent l="38100" t="38100" r="87630" b="86360"/>
            <wp:docPr id="13230210"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10" name="Obrázok 1" descr="Obrázok, na ktorom je text, snímka obrazovky, softvér, webová stránka&#10;&#10;Automaticky generovaný popis"/>
                    <pic:cNvPicPr/>
                  </pic:nvPicPr>
                  <pic:blipFill>
                    <a:blip r:embed="rId59"/>
                    <a:stretch>
                      <a:fillRect/>
                    </a:stretch>
                  </pic:blipFill>
                  <pic:spPr>
                    <a:xfrm>
                      <a:off x="0" y="0"/>
                      <a:ext cx="5760720" cy="1799590"/>
                    </a:xfrm>
                    <a:prstGeom prst="rect">
                      <a:avLst/>
                    </a:prstGeom>
                    <a:effectLst>
                      <a:outerShdw blurRad="50800" dist="38100" dir="2700000" algn="tl" rotWithShape="0">
                        <a:prstClr val="black">
                          <a:alpha val="40000"/>
                        </a:prstClr>
                      </a:outerShdw>
                    </a:effectLst>
                  </pic:spPr>
                </pic:pic>
              </a:graphicData>
            </a:graphic>
          </wp:inline>
        </w:drawing>
      </w:r>
    </w:p>
    <w:p w14:paraId="74A427CC" w14:textId="268C6D03" w:rsidR="00FC2F76" w:rsidRPr="00A12EE6" w:rsidRDefault="00FC2F76" w:rsidP="00FC2F76">
      <w:pPr>
        <w:pStyle w:val="Popis"/>
        <w:jc w:val="center"/>
      </w:pPr>
      <w:bookmarkStart w:id="148" w:name="_Toc182423284"/>
      <w:r w:rsidRPr="00A12EE6">
        <w:t xml:space="preserve">Obr. </w:t>
      </w:r>
      <w:fldSimple w:instr=" STYLEREF 1 \s ">
        <w:r w:rsidR="005418FC">
          <w:rPr>
            <w:noProof/>
          </w:rPr>
          <w:t>2</w:t>
        </w:r>
      </w:fldSimple>
      <w:r w:rsidR="00E37B0B" w:rsidRPr="00A12EE6">
        <w:noBreakHyphen/>
      </w:r>
      <w:fldSimple w:instr=" SEQ Obr. \* ARABIC \s 1 ">
        <w:r w:rsidR="005418FC">
          <w:rPr>
            <w:noProof/>
          </w:rPr>
          <w:t>48</w:t>
        </w:r>
      </w:fldSimple>
      <w:r w:rsidRPr="00A12EE6">
        <w:t>. Príkazový riadok, premenovanie počítača</w:t>
      </w:r>
      <w:bookmarkEnd w:id="148"/>
    </w:p>
    <w:p w14:paraId="7C0ED766" w14:textId="4DC7C92C" w:rsidR="003C6881" w:rsidRPr="00A12EE6" w:rsidRDefault="00581535" w:rsidP="006C50AE">
      <w:pPr>
        <w:pStyle w:val="Odsekzoznamu"/>
        <w:numPr>
          <w:ilvl w:val="0"/>
          <w:numId w:val="15"/>
        </w:numPr>
        <w:ind w:left="454" w:hanging="454"/>
        <w:jc w:val="both"/>
      </w:pPr>
      <w:r w:rsidRPr="00A12EE6">
        <w:lastRenderedPageBreak/>
        <w:t>V prípade ak by s</w:t>
      </w:r>
      <w:r w:rsidR="008D10AD">
        <w:t>m</w:t>
      </w:r>
      <w:r w:rsidRPr="00A12EE6">
        <w:t xml:space="preserve">e sa pokúsili zobraziť existujúce meno počítača pomocou príkazu </w:t>
      </w:r>
      <w:proofErr w:type="spellStart"/>
      <w:r w:rsidRPr="00A12EE6">
        <w:t>hostname</w:t>
      </w:r>
      <w:proofErr w:type="spellEnd"/>
      <w:r w:rsidRPr="00A12EE6">
        <w:t xml:space="preserve"> tak by s</w:t>
      </w:r>
      <w:r w:rsidR="008D10AD">
        <w:t>m</w:t>
      </w:r>
      <w:r w:rsidRPr="00A12EE6">
        <w:t xml:space="preserve">e zistili, že meno sa nezmenilo. Je to z dôvodu, že operačný systém ešte nebol reštartovaný a  zmena názvu </w:t>
      </w:r>
      <w:r w:rsidR="008D10AD">
        <w:t xml:space="preserve">sa </w:t>
      </w:r>
      <w:r w:rsidRPr="00A12EE6">
        <w:t>neaplikovala.</w:t>
      </w:r>
      <w:r w:rsidR="00F574D8" w:rsidRPr="00A12EE6">
        <w:t xml:space="preserve"> Reštart systému môžeme vykonať napríklad pomocou príkazu </w:t>
      </w:r>
      <w:r w:rsidR="004D1466" w:rsidRPr="00A12EE6">
        <w:t>príkazového riadk</w:t>
      </w:r>
      <w:r w:rsidR="00C80D88" w:rsidRPr="00A12EE6">
        <w:t>u</w:t>
      </w:r>
      <w:r w:rsidR="004D1466" w:rsidRPr="00A12EE6">
        <w:t xml:space="preserve"> </w:t>
      </w:r>
      <w:proofErr w:type="spellStart"/>
      <w:r w:rsidR="00F574D8" w:rsidRPr="00A12EE6">
        <w:rPr>
          <w:b/>
          <w:bCs/>
          <w:i/>
          <w:iCs/>
        </w:rPr>
        <w:t>shutdown</w:t>
      </w:r>
      <w:proofErr w:type="spellEnd"/>
      <w:r w:rsidR="00F574D8" w:rsidRPr="00A12EE6">
        <w:rPr>
          <w:b/>
          <w:bCs/>
          <w:i/>
          <w:iCs/>
        </w:rPr>
        <w:t xml:space="preserve"> -r -f -t 01</w:t>
      </w:r>
      <w:r w:rsidR="004D1466" w:rsidRPr="00A12EE6">
        <w:t xml:space="preserve">. </w:t>
      </w:r>
      <w:r w:rsidR="00F574D8" w:rsidRPr="00A12EE6">
        <w:t xml:space="preserve">Prepínač r spôsobí reštartovanie systému. Prepínač f, značí príkaz </w:t>
      </w:r>
      <w:proofErr w:type="spellStart"/>
      <w:r w:rsidR="00F574D8" w:rsidRPr="00A12EE6">
        <w:t>force</w:t>
      </w:r>
      <w:proofErr w:type="spellEnd"/>
      <w:r w:rsidR="00F574D8" w:rsidRPr="00A12EE6">
        <w:t xml:space="preserve">, teda vykonanie príkazu na silu. Nezobrazia sa žiadne hlásenia, ktoré </w:t>
      </w:r>
      <w:r w:rsidR="008D10AD">
        <w:t>je potrebné</w:t>
      </w:r>
      <w:r w:rsidR="00F574D8" w:rsidRPr="00A12EE6">
        <w:t xml:space="preserve"> potvrdiť pred vykonaním reštartu používateľom. </w:t>
      </w:r>
      <w:r w:rsidR="008D10AD">
        <w:t>P</w:t>
      </w:r>
      <w:r w:rsidR="00F574D8" w:rsidRPr="00A12EE6">
        <w:t>osledný prepínač</w:t>
      </w:r>
      <w:r w:rsidR="004D1466" w:rsidRPr="00A12EE6">
        <w:t xml:space="preserve"> je</w:t>
      </w:r>
      <w:r w:rsidR="00F574D8" w:rsidRPr="00A12EE6">
        <w:t xml:space="preserve"> t s číslo 01</w:t>
      </w:r>
      <w:r w:rsidR="004D1466" w:rsidRPr="00A12EE6">
        <w:t>,</w:t>
      </w:r>
      <w:r w:rsidR="00F574D8" w:rsidRPr="00A12EE6">
        <w:t xml:space="preserve"> znamená čas kedy má byť príkaz vykonaný. Číslo 01 predstavuje 1 sekundu od potvrdenia príkazu </w:t>
      </w:r>
      <w:proofErr w:type="spellStart"/>
      <w:r w:rsidR="00F574D8" w:rsidRPr="00A12EE6">
        <w:t>kláveso</w:t>
      </w:r>
      <w:r w:rsidR="008D10AD">
        <w:t>u</w:t>
      </w:r>
      <w:proofErr w:type="spellEnd"/>
      <w:r w:rsidR="00F574D8" w:rsidRPr="00A12EE6">
        <w:t xml:space="preserve"> </w:t>
      </w:r>
      <w:proofErr w:type="spellStart"/>
      <w:r w:rsidR="00F574D8" w:rsidRPr="00A12EE6">
        <w:rPr>
          <w:b/>
          <w:bCs/>
          <w:i/>
          <w:iCs/>
        </w:rPr>
        <w:t>Enter</w:t>
      </w:r>
      <w:proofErr w:type="spellEnd"/>
      <w:r w:rsidR="00F574D8" w:rsidRPr="00A12EE6">
        <w:t>. Server sa reštartuje bez našej ďalšej interakcie.</w:t>
      </w:r>
    </w:p>
    <w:p w14:paraId="5736F4BF" w14:textId="77777777" w:rsidR="003C6881" w:rsidRPr="00A12EE6" w:rsidRDefault="003C6881" w:rsidP="003C6881">
      <w:pPr>
        <w:keepNext/>
        <w:jc w:val="center"/>
      </w:pPr>
      <w:r w:rsidRPr="00A12EE6">
        <w:rPr>
          <w:noProof/>
          <w:lang w:eastAsia="sk-SK"/>
        </w:rPr>
        <w:drawing>
          <wp:inline distT="0" distB="0" distL="0" distR="0" wp14:anchorId="1C4CDDDE" wp14:editId="2E404AE3">
            <wp:extent cx="5760720" cy="601980"/>
            <wp:effectExtent l="38100" t="38100" r="87630" b="102870"/>
            <wp:docPr id="968790121"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0121" name="Obrázok 1" descr="Obrázok, na ktorom je text, snímka obrazovky, písmo, softvér&#10;&#10;Automaticky generovaný popis"/>
                    <pic:cNvPicPr/>
                  </pic:nvPicPr>
                  <pic:blipFill>
                    <a:blip r:embed="rId60"/>
                    <a:stretch>
                      <a:fillRect/>
                    </a:stretch>
                  </pic:blipFill>
                  <pic:spPr>
                    <a:xfrm>
                      <a:off x="0" y="0"/>
                      <a:ext cx="5760720" cy="601980"/>
                    </a:xfrm>
                    <a:prstGeom prst="rect">
                      <a:avLst/>
                    </a:prstGeom>
                    <a:effectLst>
                      <a:outerShdw blurRad="50800" dist="38100" dir="2700000" algn="tl" rotWithShape="0">
                        <a:prstClr val="black">
                          <a:alpha val="40000"/>
                        </a:prstClr>
                      </a:outerShdw>
                    </a:effectLst>
                  </pic:spPr>
                </pic:pic>
              </a:graphicData>
            </a:graphic>
          </wp:inline>
        </w:drawing>
      </w:r>
    </w:p>
    <w:p w14:paraId="2BAB4847" w14:textId="0B3D3E5F" w:rsidR="003C6881" w:rsidRPr="00A12EE6" w:rsidRDefault="003C6881" w:rsidP="003C6881">
      <w:pPr>
        <w:pStyle w:val="Popis"/>
        <w:jc w:val="center"/>
      </w:pPr>
      <w:bookmarkStart w:id="149" w:name="_Toc182423285"/>
      <w:r w:rsidRPr="00A12EE6">
        <w:t xml:space="preserve">Obr. </w:t>
      </w:r>
      <w:fldSimple w:instr=" STYLEREF 1 \s ">
        <w:r w:rsidR="005418FC">
          <w:rPr>
            <w:noProof/>
          </w:rPr>
          <w:t>2</w:t>
        </w:r>
      </w:fldSimple>
      <w:r w:rsidR="00E37B0B" w:rsidRPr="00A12EE6">
        <w:noBreakHyphen/>
      </w:r>
      <w:fldSimple w:instr=" SEQ Obr. \* ARABIC \s 1 ">
        <w:r w:rsidR="005418FC">
          <w:rPr>
            <w:noProof/>
          </w:rPr>
          <w:t>49</w:t>
        </w:r>
      </w:fldSimple>
      <w:r w:rsidRPr="00A12EE6">
        <w:t>. Príkazový riadok, reštart systému</w:t>
      </w:r>
      <w:bookmarkEnd w:id="149"/>
    </w:p>
    <w:p w14:paraId="5DE1BDCB" w14:textId="3B3DCB88" w:rsidR="00F574D8" w:rsidRPr="00A12EE6" w:rsidRDefault="00F574D8" w:rsidP="006C50AE">
      <w:pPr>
        <w:pStyle w:val="Odsekzoznamu"/>
        <w:numPr>
          <w:ilvl w:val="0"/>
          <w:numId w:val="15"/>
        </w:numPr>
        <w:ind w:left="454" w:hanging="454"/>
        <w:jc w:val="both"/>
      </w:pPr>
      <w:r w:rsidRPr="00A12EE6">
        <w:t xml:space="preserve">Následne si môžeme overiť či sa zmena názvu vykonala </w:t>
      </w:r>
      <w:r w:rsidR="003C6881" w:rsidRPr="00A12EE6">
        <w:t>pomocou</w:t>
      </w:r>
      <w:r w:rsidRPr="00A12EE6">
        <w:t xml:space="preserve"> už </w:t>
      </w:r>
      <w:r w:rsidR="003C6881" w:rsidRPr="00A12EE6">
        <w:t>spomínaného</w:t>
      </w:r>
      <w:r w:rsidRPr="00A12EE6">
        <w:t xml:space="preserve"> príkazu </w:t>
      </w:r>
      <w:proofErr w:type="spellStart"/>
      <w:r w:rsidRPr="00A12EE6">
        <w:t>hostname</w:t>
      </w:r>
      <w:proofErr w:type="spellEnd"/>
      <w:r w:rsidRPr="00A12EE6">
        <w:t>.</w:t>
      </w:r>
    </w:p>
    <w:p w14:paraId="2C7E6B06" w14:textId="7A6AA9DE" w:rsidR="00092970" w:rsidRPr="00A12EE6" w:rsidRDefault="00092970" w:rsidP="006C50AE">
      <w:pPr>
        <w:ind w:firstLine="454"/>
        <w:jc w:val="both"/>
      </w:pPr>
      <w:r w:rsidRPr="00A12EE6">
        <w:t>Ako posledn</w:t>
      </w:r>
      <w:r w:rsidR="008D10AD">
        <w:t>ú</w:t>
      </w:r>
      <w:r w:rsidRPr="00A12EE6">
        <w:t xml:space="preserve"> uvedieme možnosť </w:t>
      </w:r>
      <w:r w:rsidR="008D10AD">
        <w:t>zmeny</w:t>
      </w:r>
      <w:r w:rsidRPr="00A12EE6">
        <w:t xml:space="preserve"> názvu počítača pomocou príkazov </w:t>
      </w:r>
      <w:proofErr w:type="spellStart"/>
      <w:r w:rsidRPr="00A12EE6">
        <w:t>powershell</w:t>
      </w:r>
      <w:proofErr w:type="spellEnd"/>
      <w:r w:rsidRPr="00A12EE6">
        <w:t xml:space="preserve">. Opäť budeme pracovať na </w:t>
      </w:r>
      <w:proofErr w:type="spellStart"/>
      <w:r w:rsidRPr="00A12EE6">
        <w:t>core</w:t>
      </w:r>
      <w:proofErr w:type="spellEnd"/>
      <w:r w:rsidRPr="00A12EE6">
        <w:t xml:space="preserve"> server</w:t>
      </w:r>
      <w:r w:rsidR="008D10AD">
        <w:t>i,</w:t>
      </w:r>
      <w:r w:rsidRPr="00A12EE6">
        <w:t xml:space="preserve"> ale postup je rovnaký pre akýkoľvek operačný systém Windows.</w:t>
      </w:r>
    </w:p>
    <w:p w14:paraId="6368F086" w14:textId="207AEDC9" w:rsidR="00092970" w:rsidRPr="00A12EE6" w:rsidRDefault="003747FC" w:rsidP="006C50AE">
      <w:pPr>
        <w:pStyle w:val="Odsekzoznamu"/>
        <w:numPr>
          <w:ilvl w:val="0"/>
          <w:numId w:val="16"/>
        </w:numPr>
        <w:ind w:left="454" w:hanging="454"/>
        <w:jc w:val="both"/>
      </w:pPr>
      <w:r w:rsidRPr="00A12EE6">
        <w:t xml:space="preserve">Na zistenie aktuálneho názvu počítača pomocou </w:t>
      </w:r>
      <w:proofErr w:type="spellStart"/>
      <w:r w:rsidRPr="00A12EE6">
        <w:t>powershell</w:t>
      </w:r>
      <w:proofErr w:type="spellEnd"/>
      <w:r w:rsidRPr="00A12EE6">
        <w:t xml:space="preserve">, môžeme použiť </w:t>
      </w:r>
      <w:r w:rsidR="000C3E25" w:rsidRPr="00A12EE6">
        <w:t>napríklad</w:t>
      </w:r>
      <w:r w:rsidR="00902A28" w:rsidRPr="00A12EE6">
        <w:t xml:space="preserve"> </w:t>
      </w:r>
      <w:r w:rsidRPr="00A12EE6">
        <w:t xml:space="preserve">príkaz </w:t>
      </w:r>
      <w:r w:rsidR="00902A28" w:rsidRPr="00A12EE6">
        <w:t xml:space="preserve">premennej prostredia </w:t>
      </w:r>
      <w:r w:rsidR="00902A28" w:rsidRPr="00A12EE6">
        <w:rPr>
          <w:b/>
          <w:bCs/>
          <w:i/>
          <w:iCs/>
        </w:rPr>
        <w:t>$</w:t>
      </w:r>
      <w:proofErr w:type="spellStart"/>
      <w:r w:rsidR="00902A28" w:rsidRPr="00A12EE6">
        <w:rPr>
          <w:b/>
          <w:bCs/>
          <w:i/>
          <w:iCs/>
        </w:rPr>
        <w:t>env:computername</w:t>
      </w:r>
      <w:proofErr w:type="spellEnd"/>
      <w:r w:rsidR="00902A28" w:rsidRPr="00A12EE6">
        <w:t xml:space="preserve">. Táto premenná nám vypíše aktuálne meno počítača. Keďže </w:t>
      </w:r>
      <w:proofErr w:type="spellStart"/>
      <w:r w:rsidR="00902A28" w:rsidRPr="00A12EE6">
        <w:t>powershell</w:t>
      </w:r>
      <w:proofErr w:type="spellEnd"/>
      <w:r w:rsidR="00902A28" w:rsidRPr="00A12EE6">
        <w:t xml:space="preserve"> pozná aj príkazy príkazového riadk</w:t>
      </w:r>
      <w:r w:rsidR="00C80D88" w:rsidRPr="00A12EE6">
        <w:t>u</w:t>
      </w:r>
      <w:r w:rsidR="00902A28" w:rsidRPr="00A12EE6">
        <w:t xml:space="preserve">, je možné použiť aj príkaz </w:t>
      </w:r>
      <w:proofErr w:type="spellStart"/>
      <w:r w:rsidR="00902A28" w:rsidRPr="00A12EE6">
        <w:t>hostname</w:t>
      </w:r>
      <w:proofErr w:type="spellEnd"/>
      <w:r w:rsidR="00902A28" w:rsidRPr="00A12EE6">
        <w:t xml:space="preserve"> z predchádzajúceho príkladu.</w:t>
      </w:r>
    </w:p>
    <w:p w14:paraId="4362B8F2" w14:textId="77777777" w:rsidR="00902A28" w:rsidRPr="00A12EE6" w:rsidRDefault="00902A28" w:rsidP="00902A28">
      <w:pPr>
        <w:keepNext/>
        <w:jc w:val="center"/>
      </w:pPr>
      <w:r w:rsidRPr="00A12EE6">
        <w:rPr>
          <w:noProof/>
          <w:lang w:eastAsia="sk-SK"/>
        </w:rPr>
        <w:drawing>
          <wp:inline distT="0" distB="0" distL="0" distR="0" wp14:anchorId="1993E58C" wp14:editId="5389A47C">
            <wp:extent cx="5760720" cy="592455"/>
            <wp:effectExtent l="38100" t="38100" r="87630" b="93345"/>
            <wp:docPr id="766627223"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7223" name="Obrázok 1" descr="Obrázok, na ktorom je text, snímka obrazovky, písmo&#10;&#10;Automaticky generovaný popis"/>
                    <pic:cNvPicPr/>
                  </pic:nvPicPr>
                  <pic:blipFill>
                    <a:blip r:embed="rId61"/>
                    <a:stretch>
                      <a:fillRect/>
                    </a:stretch>
                  </pic:blipFill>
                  <pic:spPr>
                    <a:xfrm>
                      <a:off x="0" y="0"/>
                      <a:ext cx="5760720" cy="592455"/>
                    </a:xfrm>
                    <a:prstGeom prst="rect">
                      <a:avLst/>
                    </a:prstGeom>
                    <a:effectLst>
                      <a:outerShdw blurRad="50800" dist="38100" dir="2700000" algn="tl" rotWithShape="0">
                        <a:prstClr val="black">
                          <a:alpha val="40000"/>
                        </a:prstClr>
                      </a:outerShdw>
                    </a:effectLst>
                  </pic:spPr>
                </pic:pic>
              </a:graphicData>
            </a:graphic>
          </wp:inline>
        </w:drawing>
      </w:r>
    </w:p>
    <w:p w14:paraId="1208CF2A" w14:textId="09EBF750" w:rsidR="00902A28" w:rsidRPr="00A12EE6" w:rsidRDefault="00902A28" w:rsidP="00902A28">
      <w:pPr>
        <w:pStyle w:val="Popis"/>
        <w:jc w:val="center"/>
      </w:pPr>
      <w:bookmarkStart w:id="150" w:name="_Toc182423286"/>
      <w:r w:rsidRPr="00A12EE6">
        <w:t xml:space="preserve">Obr. </w:t>
      </w:r>
      <w:fldSimple w:instr=" STYLEREF 1 \s ">
        <w:r w:rsidR="005418FC">
          <w:rPr>
            <w:noProof/>
          </w:rPr>
          <w:t>2</w:t>
        </w:r>
      </w:fldSimple>
      <w:r w:rsidR="00E37B0B" w:rsidRPr="00A12EE6">
        <w:noBreakHyphen/>
      </w:r>
      <w:fldSimple w:instr=" SEQ Obr. \* ARABIC \s 1 ">
        <w:r w:rsidR="005418FC">
          <w:rPr>
            <w:noProof/>
          </w:rPr>
          <w:t>50</w:t>
        </w:r>
      </w:fldSimple>
      <w:r w:rsidRPr="00A12EE6">
        <w:t xml:space="preserve">. </w:t>
      </w:r>
      <w:proofErr w:type="spellStart"/>
      <w:r w:rsidRPr="00A12EE6">
        <w:t>Powershell</w:t>
      </w:r>
      <w:proofErr w:type="spellEnd"/>
      <w:r w:rsidRPr="00A12EE6">
        <w:t>, zistenie názvu počítača</w:t>
      </w:r>
      <w:bookmarkEnd w:id="150"/>
    </w:p>
    <w:p w14:paraId="318CD1DC" w14:textId="01B18B0E" w:rsidR="00902A28" w:rsidRPr="00A12EE6" w:rsidRDefault="00902A28" w:rsidP="006C50AE">
      <w:pPr>
        <w:pStyle w:val="Odsekzoznamu"/>
        <w:numPr>
          <w:ilvl w:val="0"/>
          <w:numId w:val="16"/>
        </w:numPr>
        <w:ind w:left="454" w:hanging="454"/>
        <w:jc w:val="both"/>
      </w:pPr>
      <w:r w:rsidRPr="00A12EE6">
        <w:t>Na zmenu názvu počítača pomocou </w:t>
      </w:r>
      <w:proofErr w:type="spellStart"/>
      <w:r w:rsidRPr="00A12EE6">
        <w:t>powershell</w:t>
      </w:r>
      <w:proofErr w:type="spellEnd"/>
      <w:r w:rsidRPr="00A12EE6">
        <w:t xml:space="preserve"> príkazov, môžeme použiť jednoduchý </w:t>
      </w:r>
      <w:proofErr w:type="spellStart"/>
      <w:r w:rsidRPr="00A12EE6">
        <w:t>cmdlet</w:t>
      </w:r>
      <w:proofErr w:type="spellEnd"/>
      <w:r w:rsidRPr="00A12EE6">
        <w:t xml:space="preserve"> </w:t>
      </w:r>
      <w:proofErr w:type="spellStart"/>
      <w:r w:rsidRPr="00A12EE6">
        <w:rPr>
          <w:b/>
          <w:bCs/>
          <w:i/>
          <w:iCs/>
        </w:rPr>
        <w:t>Rename-Computer</w:t>
      </w:r>
      <w:proofErr w:type="spellEnd"/>
      <w:r w:rsidRPr="00A12EE6">
        <w:rPr>
          <w:b/>
          <w:bCs/>
          <w:i/>
          <w:iCs/>
        </w:rPr>
        <w:t xml:space="preserve"> -</w:t>
      </w:r>
      <w:proofErr w:type="spellStart"/>
      <w:r w:rsidRPr="00A12EE6">
        <w:rPr>
          <w:b/>
          <w:bCs/>
          <w:i/>
          <w:iCs/>
        </w:rPr>
        <w:t>NewName</w:t>
      </w:r>
      <w:proofErr w:type="spellEnd"/>
      <w:r w:rsidRPr="00A12EE6">
        <w:rPr>
          <w:b/>
          <w:bCs/>
          <w:i/>
          <w:iCs/>
        </w:rPr>
        <w:t xml:space="preserve"> "server-b"</w:t>
      </w:r>
      <w:r w:rsidRPr="00A12EE6">
        <w:t xml:space="preserve">. Tento príkaz zabezpečí zmenu názvu počítača na </w:t>
      </w:r>
      <w:r w:rsidRPr="00A12EE6">
        <w:rPr>
          <w:b/>
          <w:bCs/>
          <w:i/>
          <w:iCs/>
        </w:rPr>
        <w:t>server-b</w:t>
      </w:r>
      <w:r w:rsidRPr="00A12EE6">
        <w:t>. Po vykonaní príkazu sa zobrazí žltý text s varovaním, že zmeny sa prejavia až po reštartovaní počítača.</w:t>
      </w:r>
    </w:p>
    <w:p w14:paraId="219FBD39" w14:textId="77777777" w:rsidR="00902A28" w:rsidRPr="00A12EE6" w:rsidRDefault="00902A28" w:rsidP="00902A28">
      <w:pPr>
        <w:keepNext/>
        <w:jc w:val="center"/>
      </w:pPr>
      <w:r w:rsidRPr="00A12EE6">
        <w:rPr>
          <w:noProof/>
          <w:lang w:eastAsia="sk-SK"/>
        </w:rPr>
        <w:drawing>
          <wp:inline distT="0" distB="0" distL="0" distR="0" wp14:anchorId="07E209E2" wp14:editId="41AFC398">
            <wp:extent cx="5760720" cy="728345"/>
            <wp:effectExtent l="38100" t="38100" r="87630" b="90805"/>
            <wp:docPr id="116860188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1882" name="Obrázok 1" descr="Obrázok, na ktorom je text, snímka obrazovky, písmo, softvér&#10;&#10;Automaticky generovaný popis"/>
                    <pic:cNvPicPr/>
                  </pic:nvPicPr>
                  <pic:blipFill>
                    <a:blip r:embed="rId62"/>
                    <a:stretch>
                      <a:fillRect/>
                    </a:stretch>
                  </pic:blipFill>
                  <pic:spPr>
                    <a:xfrm>
                      <a:off x="0" y="0"/>
                      <a:ext cx="5760720" cy="728345"/>
                    </a:xfrm>
                    <a:prstGeom prst="rect">
                      <a:avLst/>
                    </a:prstGeom>
                    <a:effectLst>
                      <a:outerShdw blurRad="50800" dist="38100" dir="2700000" algn="tl" rotWithShape="0">
                        <a:prstClr val="black">
                          <a:alpha val="40000"/>
                        </a:prstClr>
                      </a:outerShdw>
                    </a:effectLst>
                  </pic:spPr>
                </pic:pic>
              </a:graphicData>
            </a:graphic>
          </wp:inline>
        </w:drawing>
      </w:r>
    </w:p>
    <w:p w14:paraId="3F623E64" w14:textId="295EDBC0" w:rsidR="00902A28" w:rsidRPr="00A12EE6" w:rsidRDefault="00902A28" w:rsidP="00902A28">
      <w:pPr>
        <w:pStyle w:val="Popis"/>
        <w:jc w:val="center"/>
      </w:pPr>
      <w:bookmarkStart w:id="151" w:name="_Toc182423287"/>
      <w:r w:rsidRPr="00A12EE6">
        <w:t xml:space="preserve">Obr. </w:t>
      </w:r>
      <w:fldSimple w:instr=" STYLEREF 1 \s ">
        <w:r w:rsidR="005418FC">
          <w:rPr>
            <w:noProof/>
          </w:rPr>
          <w:t>2</w:t>
        </w:r>
      </w:fldSimple>
      <w:r w:rsidR="00E37B0B" w:rsidRPr="00A12EE6">
        <w:noBreakHyphen/>
      </w:r>
      <w:fldSimple w:instr=" SEQ Obr. \* ARABIC \s 1 ">
        <w:r w:rsidR="005418FC">
          <w:rPr>
            <w:noProof/>
          </w:rPr>
          <w:t>51</w:t>
        </w:r>
      </w:fldSimple>
      <w:r w:rsidRPr="00A12EE6">
        <w:t xml:space="preserve">. </w:t>
      </w:r>
      <w:proofErr w:type="spellStart"/>
      <w:r w:rsidRPr="00A12EE6">
        <w:t>Powershell</w:t>
      </w:r>
      <w:proofErr w:type="spellEnd"/>
      <w:r w:rsidRPr="00A12EE6">
        <w:t>, zmena názvu počítača</w:t>
      </w:r>
      <w:bookmarkEnd w:id="151"/>
    </w:p>
    <w:p w14:paraId="4F659B3C" w14:textId="5BB4760B" w:rsidR="00902A28" w:rsidRPr="00A12EE6" w:rsidRDefault="000C3E25" w:rsidP="006C50AE">
      <w:pPr>
        <w:pStyle w:val="Odsekzoznamu"/>
        <w:numPr>
          <w:ilvl w:val="0"/>
          <w:numId w:val="16"/>
        </w:numPr>
        <w:ind w:left="454" w:hanging="454"/>
        <w:jc w:val="both"/>
      </w:pPr>
      <w:r w:rsidRPr="00A12EE6">
        <w:t xml:space="preserve">Reštart počítača môžeme vykonať </w:t>
      </w:r>
      <w:proofErr w:type="spellStart"/>
      <w:r w:rsidRPr="00A12EE6">
        <w:t>powershell</w:t>
      </w:r>
      <w:proofErr w:type="spellEnd"/>
      <w:r w:rsidRPr="00A12EE6">
        <w:t xml:space="preserve"> príkazom </w:t>
      </w:r>
      <w:proofErr w:type="spellStart"/>
      <w:r w:rsidRPr="00A12EE6">
        <w:rPr>
          <w:b/>
          <w:bCs/>
          <w:i/>
          <w:iCs/>
        </w:rPr>
        <w:t>Restart-Computer</w:t>
      </w:r>
      <w:proofErr w:type="spellEnd"/>
      <w:r w:rsidRPr="00A12EE6">
        <w:rPr>
          <w:b/>
          <w:bCs/>
          <w:i/>
          <w:iCs/>
        </w:rPr>
        <w:t xml:space="preserve"> -</w:t>
      </w:r>
      <w:proofErr w:type="spellStart"/>
      <w:r w:rsidRPr="00A12EE6">
        <w:rPr>
          <w:b/>
          <w:bCs/>
          <w:i/>
          <w:iCs/>
        </w:rPr>
        <w:t>Force</w:t>
      </w:r>
      <w:proofErr w:type="spellEnd"/>
      <w:r w:rsidRPr="00A12EE6">
        <w:t xml:space="preserve">. Kde prepínač </w:t>
      </w:r>
      <w:proofErr w:type="spellStart"/>
      <w:r w:rsidRPr="00A12EE6">
        <w:t>Force</w:t>
      </w:r>
      <w:proofErr w:type="spellEnd"/>
      <w:r w:rsidRPr="00A12EE6">
        <w:t xml:space="preserve"> vynúti reštartovanie počítača bez akýchkoľvek dodatočných otázok.</w:t>
      </w:r>
    </w:p>
    <w:p w14:paraId="6BADEB1D" w14:textId="77777777" w:rsidR="000C3E25" w:rsidRPr="00A12EE6" w:rsidRDefault="000C3E25" w:rsidP="00C8734A">
      <w:pPr>
        <w:keepNext/>
        <w:jc w:val="center"/>
      </w:pPr>
      <w:r w:rsidRPr="00A12EE6">
        <w:rPr>
          <w:noProof/>
          <w:lang w:eastAsia="sk-SK"/>
        </w:rPr>
        <w:lastRenderedPageBreak/>
        <w:drawing>
          <wp:inline distT="0" distB="0" distL="0" distR="0" wp14:anchorId="22E32FD0" wp14:editId="2BE4501B">
            <wp:extent cx="5760720" cy="531495"/>
            <wp:effectExtent l="38100" t="38100" r="87630" b="97155"/>
            <wp:docPr id="2127954477" name="Obrázok 1" descr="Obrázok, na ktorom je text, snímka obrazovky, písmo,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4477" name="Obrázok 1" descr="Obrázok, na ktorom je text, snímka obrazovky, písmo, multimediálny softvér&#10;&#10;Automaticky generovaný popis"/>
                    <pic:cNvPicPr/>
                  </pic:nvPicPr>
                  <pic:blipFill>
                    <a:blip r:embed="rId63"/>
                    <a:stretch>
                      <a:fillRect/>
                    </a:stretch>
                  </pic:blipFill>
                  <pic:spPr>
                    <a:xfrm>
                      <a:off x="0" y="0"/>
                      <a:ext cx="5760720" cy="531495"/>
                    </a:xfrm>
                    <a:prstGeom prst="rect">
                      <a:avLst/>
                    </a:prstGeom>
                    <a:effectLst>
                      <a:outerShdw blurRad="50800" dist="38100" dir="2700000" algn="tl" rotWithShape="0">
                        <a:prstClr val="black">
                          <a:alpha val="40000"/>
                        </a:prstClr>
                      </a:outerShdw>
                    </a:effectLst>
                  </pic:spPr>
                </pic:pic>
              </a:graphicData>
            </a:graphic>
          </wp:inline>
        </w:drawing>
      </w:r>
    </w:p>
    <w:p w14:paraId="7D84C293" w14:textId="51C2CD74" w:rsidR="000C3E25" w:rsidRPr="00A12EE6" w:rsidRDefault="000C3E25" w:rsidP="004D1466">
      <w:pPr>
        <w:pStyle w:val="Popis"/>
        <w:jc w:val="center"/>
      </w:pPr>
      <w:bookmarkStart w:id="152" w:name="_Toc182423288"/>
      <w:r w:rsidRPr="00A12EE6">
        <w:t xml:space="preserve">Obr. </w:t>
      </w:r>
      <w:fldSimple w:instr=" STYLEREF 1 \s ">
        <w:r w:rsidR="005418FC">
          <w:rPr>
            <w:noProof/>
          </w:rPr>
          <w:t>2</w:t>
        </w:r>
      </w:fldSimple>
      <w:r w:rsidR="00E37B0B" w:rsidRPr="00A12EE6">
        <w:noBreakHyphen/>
      </w:r>
      <w:fldSimple w:instr=" SEQ Obr. \* ARABIC \s 1 ">
        <w:r w:rsidR="005418FC">
          <w:rPr>
            <w:noProof/>
          </w:rPr>
          <w:t>52</w:t>
        </w:r>
      </w:fldSimple>
      <w:r w:rsidRPr="00A12EE6">
        <w:t xml:space="preserve">. </w:t>
      </w:r>
      <w:proofErr w:type="spellStart"/>
      <w:r w:rsidRPr="00A12EE6">
        <w:t>Powershell</w:t>
      </w:r>
      <w:proofErr w:type="spellEnd"/>
      <w:r w:rsidRPr="00A12EE6">
        <w:t>, reštart počítača</w:t>
      </w:r>
      <w:bookmarkEnd w:id="152"/>
    </w:p>
    <w:p w14:paraId="24B230B8" w14:textId="49A07884" w:rsidR="00CD7171" w:rsidRPr="00A12EE6" w:rsidRDefault="000C3E25" w:rsidP="006C50AE">
      <w:pPr>
        <w:pStyle w:val="Odsekzoznamu"/>
        <w:numPr>
          <w:ilvl w:val="0"/>
          <w:numId w:val="16"/>
        </w:numPr>
        <w:ind w:left="454" w:hanging="454"/>
        <w:jc w:val="both"/>
      </w:pPr>
      <w:r w:rsidRPr="00A12EE6">
        <w:t xml:space="preserve">Po reštartovaní počítača si môžeme overiť či bola vykonaná zmena </w:t>
      </w:r>
      <w:r w:rsidR="008D10AD">
        <w:t xml:space="preserve">názvu </w:t>
      </w:r>
      <w:r w:rsidRPr="00A12EE6">
        <w:t>počítača niektorým z predchádzajúcich príkladov. Napríklad $</w:t>
      </w:r>
      <w:proofErr w:type="spellStart"/>
      <w:r w:rsidRPr="00A12EE6">
        <w:t>env:computername</w:t>
      </w:r>
      <w:proofErr w:type="spellEnd"/>
      <w:r w:rsidRPr="00A12EE6">
        <w:t>.</w:t>
      </w:r>
    </w:p>
    <w:p w14:paraId="6156653D" w14:textId="67EDFA80" w:rsidR="004B7768" w:rsidRPr="00A12EE6" w:rsidRDefault="004B7768" w:rsidP="006C50AE">
      <w:pPr>
        <w:pStyle w:val="Nadpis2"/>
        <w:ind w:left="624" w:hanging="624"/>
        <w:jc w:val="both"/>
      </w:pPr>
      <w:bookmarkStart w:id="153" w:name="_Toc182423503"/>
      <w:r w:rsidRPr="00A12EE6">
        <w:t>Povolenie odpovedať na ICMP pakety</w:t>
      </w:r>
      <w:bookmarkEnd w:id="153"/>
    </w:p>
    <w:p w14:paraId="0A3537D0" w14:textId="4818F433" w:rsidR="004B7768" w:rsidRPr="00A12EE6" w:rsidRDefault="009823B0" w:rsidP="006C50AE">
      <w:pPr>
        <w:ind w:firstLine="454"/>
        <w:jc w:val="both"/>
      </w:pPr>
      <w:r w:rsidRPr="00A12EE6">
        <w:t xml:space="preserve">Jednou z možností, ktoré využívajú správcovia systémov na rýchlu kontrolu, či je systém dostupný v sieti, je program </w:t>
      </w:r>
      <w:proofErr w:type="spellStart"/>
      <w:r w:rsidRPr="00A12EE6">
        <w:t>ping</w:t>
      </w:r>
      <w:proofErr w:type="spellEnd"/>
      <w:r w:rsidRPr="00A12EE6">
        <w:t xml:space="preserve">. Program </w:t>
      </w:r>
      <w:proofErr w:type="spellStart"/>
      <w:r w:rsidRPr="00A12EE6">
        <w:t>ping</w:t>
      </w:r>
      <w:proofErr w:type="spellEnd"/>
      <w:r w:rsidRPr="00A12EE6">
        <w:t xml:space="preserve"> využíva ICMP pakety na meranie odozvy daného systému v sieti. Z bezpečnostných dôvodov je vo všetkých novších operačných systémoch spoločnosti Microsoft zakázané odpovedanie na ICMP požiadavky. Zakazuje to vstavaný </w:t>
      </w:r>
      <w:r w:rsidRPr="00231279">
        <w:rPr>
          <w:highlight w:val="yellow"/>
          <w:rPrChange w:id="154" w:author="Baráth, Július" w:date="2024-11-14T08:53:00Z" w16du:dateUtc="2024-11-14T07:53:00Z">
            <w:rPr/>
          </w:rPrChange>
        </w:rPr>
        <w:t>firewall</w:t>
      </w:r>
      <w:r w:rsidRPr="00A12EE6">
        <w:t xml:space="preserve">. V tejto podkapitole si uvedieme ako povoliť odpovedanie na ICMP pakety vo vstavanom Windows </w:t>
      </w:r>
      <w:r w:rsidR="00C80D88" w:rsidRPr="00A12EE6">
        <w:t>F</w:t>
      </w:r>
      <w:r w:rsidRPr="00A12EE6">
        <w:t xml:space="preserve">irewall-e, na serveri s nainštalovaným grafickým rozhraním, </w:t>
      </w:r>
      <w:r w:rsidR="0067655F" w:rsidRPr="00A12EE6">
        <w:t>na server</w:t>
      </w:r>
      <w:r w:rsidR="00D5023A">
        <w:t>i</w:t>
      </w:r>
      <w:r w:rsidR="0067655F" w:rsidRPr="00A12EE6">
        <w:t xml:space="preserve"> nainštalovanom ako </w:t>
      </w:r>
      <w:proofErr w:type="spellStart"/>
      <w:r w:rsidR="0067655F" w:rsidRPr="00A12EE6">
        <w:t>core</w:t>
      </w:r>
      <w:proofErr w:type="spellEnd"/>
      <w:r w:rsidR="0067655F" w:rsidRPr="00A12EE6">
        <w:t xml:space="preserve"> server a ako to povoliť pomocou príkazového riadku a </w:t>
      </w:r>
      <w:proofErr w:type="spellStart"/>
      <w:r w:rsidR="0067655F" w:rsidRPr="00A12EE6">
        <w:t>powershell</w:t>
      </w:r>
      <w:proofErr w:type="spellEnd"/>
      <w:r w:rsidR="0067655F" w:rsidRPr="00A12EE6">
        <w:t xml:space="preserve"> príkazov. </w:t>
      </w:r>
      <w:r w:rsidR="00D5023A">
        <w:t>U</w:t>
      </w:r>
      <w:r w:rsidR="0067655F" w:rsidRPr="00A12EE6">
        <w:t xml:space="preserve">vedieme aj príklady ako úplne vypnúť vstavaný Windows Firewall. V žiadnom prípade však neodporúčame používanie akéhokoľvek systému bez aktívneho </w:t>
      </w:r>
      <w:r w:rsidR="0067655F" w:rsidRPr="001B1624">
        <w:rPr>
          <w:highlight w:val="yellow"/>
          <w:rPrChange w:id="155" w:author="Baráth, Július" w:date="2024-11-14T08:53:00Z" w16du:dateUtc="2024-11-14T07:53:00Z">
            <w:rPr/>
          </w:rPrChange>
        </w:rPr>
        <w:t>firewall-u</w:t>
      </w:r>
      <w:r w:rsidR="0067655F" w:rsidRPr="00A12EE6">
        <w:t>.</w:t>
      </w:r>
      <w:r w:rsidR="0075306E" w:rsidRPr="00A12EE6">
        <w:t xml:space="preserve"> Nastavenie povolenia odpovedania na ICMP pakety robí</w:t>
      </w:r>
      <w:r w:rsidR="00C937A2" w:rsidRPr="00A12EE6">
        <w:t>me</w:t>
      </w:r>
      <w:r w:rsidR="0075306E" w:rsidRPr="00A12EE6">
        <w:t xml:space="preserve"> v zabudovanom </w:t>
      </w:r>
      <w:r w:rsidR="00FC7001" w:rsidRPr="00A12EE6">
        <w:t xml:space="preserve">Windows </w:t>
      </w:r>
      <w:r w:rsidR="00C80D88" w:rsidRPr="00A12EE6">
        <w:t>F</w:t>
      </w:r>
      <w:r w:rsidR="0075306E" w:rsidRPr="00A12EE6">
        <w:t>irewall-e</w:t>
      </w:r>
      <w:r w:rsidR="00FC7001" w:rsidRPr="00A12EE6">
        <w:t xml:space="preserve"> a</w:t>
      </w:r>
      <w:r w:rsidR="0075306E" w:rsidRPr="00A12EE6">
        <w:t xml:space="preserve"> </w:t>
      </w:r>
      <w:r w:rsidR="00FC7001" w:rsidRPr="00A12EE6">
        <w:t>n</w:t>
      </w:r>
      <w:r w:rsidR="0075306E" w:rsidRPr="00A12EE6">
        <w:t xml:space="preserve">epredpokladáme, že je aktívny akýkoľvek iný </w:t>
      </w:r>
      <w:r w:rsidR="0075306E" w:rsidRPr="001B1624">
        <w:rPr>
          <w:highlight w:val="yellow"/>
          <w:rPrChange w:id="156" w:author="Baráth, Július" w:date="2024-11-14T08:54:00Z" w16du:dateUtc="2024-11-14T07:54:00Z">
            <w:rPr/>
          </w:rPrChange>
        </w:rPr>
        <w:t>firewall</w:t>
      </w:r>
      <w:r w:rsidR="0075306E" w:rsidRPr="00A12EE6">
        <w:t xml:space="preserve"> tretej strany. Bežne, </w:t>
      </w:r>
      <w:r w:rsidR="0075306E" w:rsidRPr="009E1727">
        <w:rPr>
          <w:highlight w:val="yellow"/>
          <w:rPrChange w:id="157" w:author="Baráth, Július" w:date="2024-11-14T08:54:00Z" w16du:dateUtc="2024-11-14T07:54:00Z">
            <w:rPr/>
          </w:rPrChange>
        </w:rPr>
        <w:t>firewall</w:t>
      </w:r>
      <w:r w:rsidR="0075306E" w:rsidRPr="00A12EE6">
        <w:t xml:space="preserve"> obsahujú aj základné antivírusové riešenia. Zabudovaný Windows </w:t>
      </w:r>
      <w:r w:rsidR="00C80D88" w:rsidRPr="00A12EE6">
        <w:t>F</w:t>
      </w:r>
      <w:r w:rsidR="0075306E" w:rsidRPr="00A12EE6">
        <w:t xml:space="preserve">irewall sa zvyčajne automaticky deaktivuje ak je použité bezpečnostné riešenie tretej strany, ktoré používa nejaký druh </w:t>
      </w:r>
      <w:r w:rsidR="0075306E" w:rsidRPr="009E1727">
        <w:rPr>
          <w:highlight w:val="yellow"/>
          <w:rPrChange w:id="158" w:author="Baráth, Július" w:date="2024-11-14T08:54:00Z" w16du:dateUtc="2024-11-14T07:54:00Z">
            <w:rPr/>
          </w:rPrChange>
        </w:rPr>
        <w:t>firewall-u</w:t>
      </w:r>
      <w:r w:rsidR="0075306E" w:rsidRPr="00A12EE6">
        <w:t>.</w:t>
      </w:r>
      <w:r w:rsidR="00FC7001" w:rsidRPr="00A12EE6">
        <w:t xml:space="preserve"> V tom prípade bude </w:t>
      </w:r>
      <w:r w:rsidR="00C937A2" w:rsidRPr="00A12EE6">
        <w:t>po</w:t>
      </w:r>
      <w:r w:rsidR="00FC7001" w:rsidRPr="00A12EE6">
        <w:t>treb</w:t>
      </w:r>
      <w:r w:rsidR="00C937A2" w:rsidRPr="00A12EE6">
        <w:t>né</w:t>
      </w:r>
      <w:r w:rsidR="00FC7001" w:rsidRPr="00A12EE6">
        <w:t xml:space="preserve"> podobné nastavenia urobiť v týchto bezpečnostných riešeniach.</w:t>
      </w:r>
    </w:p>
    <w:p w14:paraId="72BEFFA9" w14:textId="60B8FA7B" w:rsidR="0075306E" w:rsidRPr="00A12EE6" w:rsidRDefault="0075306E" w:rsidP="006C50AE">
      <w:pPr>
        <w:pStyle w:val="Nadpis3"/>
        <w:ind w:left="737" w:hanging="737"/>
      </w:pPr>
      <w:bookmarkStart w:id="159" w:name="_Ref176369613"/>
      <w:bookmarkStart w:id="160" w:name="_Ref176442685"/>
      <w:bookmarkStart w:id="161" w:name="_Toc182423504"/>
      <w:r w:rsidRPr="00A12EE6">
        <w:t>Nastavenie povolenia odpovedí ICMP pomocou GUI</w:t>
      </w:r>
      <w:bookmarkEnd w:id="159"/>
      <w:bookmarkEnd w:id="160"/>
      <w:bookmarkEnd w:id="161"/>
    </w:p>
    <w:p w14:paraId="17453869" w14:textId="78426380" w:rsidR="00AE0431" w:rsidRPr="00A12EE6" w:rsidRDefault="00AE0431" w:rsidP="006C50AE">
      <w:pPr>
        <w:pStyle w:val="Odsekzoznamu"/>
        <w:numPr>
          <w:ilvl w:val="0"/>
          <w:numId w:val="17"/>
        </w:numPr>
        <w:ind w:left="454" w:hanging="454"/>
        <w:jc w:val="both"/>
      </w:pPr>
      <w:bookmarkStart w:id="162" w:name="_Ref176368713"/>
      <w:r w:rsidRPr="00A12EE6">
        <w:t xml:space="preserve">Na začiatok overíme či dokáže program </w:t>
      </w:r>
      <w:proofErr w:type="spellStart"/>
      <w:r w:rsidRPr="00A12EE6">
        <w:t>ping</w:t>
      </w:r>
      <w:proofErr w:type="spellEnd"/>
      <w:r w:rsidRPr="00A12EE6">
        <w:t xml:space="preserve"> kontaktovať server s IP adresou, ktorú sme nastavovali v predchádzajúcich podkapitolách</w:t>
      </w:r>
      <w:r w:rsidR="00C937A2" w:rsidRPr="00A12EE6">
        <w:t>, teda</w:t>
      </w:r>
      <w:r w:rsidRPr="00A12EE6">
        <w:t xml:space="preserve"> adresu 172.20.50.11. Na spustenie programu </w:t>
      </w:r>
      <w:proofErr w:type="spellStart"/>
      <w:r w:rsidRPr="00A12EE6">
        <w:t>ping</w:t>
      </w:r>
      <w:proofErr w:type="spellEnd"/>
      <w:r w:rsidRPr="00A12EE6">
        <w:t xml:space="preserve"> využijeme server nainštalovaný ako </w:t>
      </w:r>
      <w:proofErr w:type="spellStart"/>
      <w:r w:rsidRPr="00A12EE6">
        <w:t>core</w:t>
      </w:r>
      <w:proofErr w:type="spellEnd"/>
      <w:r w:rsidRPr="00A12EE6">
        <w:t xml:space="preserve"> server s IP adresou 172.20.50.12. Keďže obidve IP adresy sú z rovnakého rozsahu mali by servery byť schopné spolu komunikovať.</w:t>
      </w:r>
      <w:r w:rsidR="00C937A2" w:rsidRPr="00A12EE6">
        <w:t xml:space="preserve"> Spustíme príkaz </w:t>
      </w:r>
      <w:proofErr w:type="spellStart"/>
      <w:r w:rsidR="00C937A2" w:rsidRPr="00A12EE6">
        <w:rPr>
          <w:b/>
          <w:bCs/>
          <w:i/>
          <w:iCs/>
        </w:rPr>
        <w:t>ping</w:t>
      </w:r>
      <w:proofErr w:type="spellEnd"/>
      <w:r w:rsidR="00C937A2" w:rsidRPr="00A12EE6">
        <w:rPr>
          <w:b/>
          <w:bCs/>
          <w:i/>
          <w:iCs/>
        </w:rPr>
        <w:t xml:space="preserve"> 172.20.50.11</w:t>
      </w:r>
      <w:r w:rsidR="00C937A2" w:rsidRPr="00A12EE6">
        <w:t xml:space="preserve"> z príkazového riadk</w:t>
      </w:r>
      <w:r w:rsidR="00C80D88" w:rsidRPr="00A12EE6">
        <w:t>u</w:t>
      </w:r>
      <w:r w:rsidR="00C937A2" w:rsidRPr="00A12EE6">
        <w:t>.</w:t>
      </w:r>
      <w:r w:rsidRPr="00A12EE6">
        <w:t xml:space="preserve"> Podľa predpokladu ale program </w:t>
      </w:r>
      <w:proofErr w:type="spellStart"/>
      <w:r w:rsidRPr="00A12EE6">
        <w:t>ping</w:t>
      </w:r>
      <w:proofErr w:type="spellEnd"/>
      <w:r w:rsidRPr="00A12EE6">
        <w:t xml:space="preserve"> vráti hodnotu </w:t>
      </w:r>
      <w:proofErr w:type="spellStart"/>
      <w:r w:rsidRPr="00A12EE6">
        <w:t>Request</w:t>
      </w:r>
      <w:proofErr w:type="spellEnd"/>
      <w:r w:rsidRPr="00A12EE6">
        <w:t xml:space="preserve"> </w:t>
      </w:r>
      <w:proofErr w:type="spellStart"/>
      <w:r w:rsidRPr="00A12EE6">
        <w:t>timed</w:t>
      </w:r>
      <w:proofErr w:type="spellEnd"/>
      <w:r w:rsidRPr="00A12EE6">
        <w:t xml:space="preserve"> </w:t>
      </w:r>
      <w:proofErr w:type="spellStart"/>
      <w:r w:rsidRPr="00A12EE6">
        <w:t>out</w:t>
      </w:r>
      <w:proofErr w:type="spellEnd"/>
      <w:r w:rsidRPr="00A12EE6">
        <w:t>, ktorá signalizuje, že nie je schopný získať odpoveď od dopytovaného systému.</w:t>
      </w:r>
      <w:bookmarkEnd w:id="162"/>
      <w:r w:rsidRPr="00A12EE6">
        <w:t xml:space="preserve"> </w:t>
      </w:r>
    </w:p>
    <w:p w14:paraId="22757B49" w14:textId="77777777" w:rsidR="00AE0431" w:rsidRPr="00A12EE6" w:rsidRDefault="00AE0431" w:rsidP="006C50AE">
      <w:pPr>
        <w:keepNext/>
        <w:jc w:val="center"/>
      </w:pPr>
      <w:r w:rsidRPr="00A12EE6">
        <w:rPr>
          <w:noProof/>
          <w:lang w:eastAsia="sk-SK"/>
        </w:rPr>
        <w:drawing>
          <wp:inline distT="0" distB="0" distL="0" distR="0" wp14:anchorId="3BF71E7B" wp14:editId="17505191">
            <wp:extent cx="5760720" cy="1640840"/>
            <wp:effectExtent l="38100" t="38100" r="87630" b="92710"/>
            <wp:docPr id="674318886"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8886" name="Obrázok 1" descr="Obrázok, na ktorom je text, snímka obrazovky, písmo, softvér&#10;&#10;Automaticky generovaný popis"/>
                    <pic:cNvPicPr/>
                  </pic:nvPicPr>
                  <pic:blipFill>
                    <a:blip r:embed="rId64"/>
                    <a:stretch>
                      <a:fillRect/>
                    </a:stretch>
                  </pic:blipFill>
                  <pic:spPr>
                    <a:xfrm>
                      <a:off x="0" y="0"/>
                      <a:ext cx="5760720" cy="1640840"/>
                    </a:xfrm>
                    <a:prstGeom prst="rect">
                      <a:avLst/>
                    </a:prstGeom>
                    <a:effectLst>
                      <a:outerShdw blurRad="50800" dist="38100" dir="2700000" algn="tl" rotWithShape="0">
                        <a:prstClr val="black">
                          <a:alpha val="40000"/>
                        </a:prstClr>
                      </a:outerShdw>
                    </a:effectLst>
                  </pic:spPr>
                </pic:pic>
              </a:graphicData>
            </a:graphic>
          </wp:inline>
        </w:drawing>
      </w:r>
    </w:p>
    <w:p w14:paraId="40937449" w14:textId="659C0463" w:rsidR="00AE0431" w:rsidRPr="00A12EE6" w:rsidRDefault="00AE0431" w:rsidP="006C50AE">
      <w:pPr>
        <w:pStyle w:val="Popis"/>
        <w:jc w:val="center"/>
      </w:pPr>
      <w:bookmarkStart w:id="163" w:name="_Toc182423289"/>
      <w:r w:rsidRPr="00A12EE6">
        <w:t xml:space="preserve">Obr. </w:t>
      </w:r>
      <w:fldSimple w:instr=" STYLEREF 1 \s ">
        <w:r w:rsidR="005418FC">
          <w:rPr>
            <w:noProof/>
          </w:rPr>
          <w:t>2</w:t>
        </w:r>
      </w:fldSimple>
      <w:r w:rsidR="00E37B0B" w:rsidRPr="00A12EE6">
        <w:noBreakHyphen/>
      </w:r>
      <w:fldSimple w:instr=" SEQ Obr. \* ARABIC \s 1 ">
        <w:r w:rsidR="005418FC">
          <w:rPr>
            <w:noProof/>
          </w:rPr>
          <w:t>53</w:t>
        </w:r>
      </w:fldSimple>
      <w:r w:rsidRPr="00A12EE6">
        <w:t xml:space="preserve">. Odpoveď programu </w:t>
      </w:r>
      <w:proofErr w:type="spellStart"/>
      <w:r w:rsidRPr="00A12EE6">
        <w:t>ping</w:t>
      </w:r>
      <w:proofErr w:type="spellEnd"/>
      <w:r w:rsidRPr="00A12EE6">
        <w:t>, neúspešné odpovede</w:t>
      </w:r>
      <w:r w:rsidR="00230B0B" w:rsidRPr="00A12EE6">
        <w:t xml:space="preserve"> na 172.20.50.12</w:t>
      </w:r>
      <w:bookmarkEnd w:id="163"/>
    </w:p>
    <w:p w14:paraId="66BF3710" w14:textId="44E17B23" w:rsidR="0075306E" w:rsidRPr="00A12EE6" w:rsidRDefault="0075306E" w:rsidP="006C50AE">
      <w:pPr>
        <w:pStyle w:val="Odsekzoznamu"/>
        <w:numPr>
          <w:ilvl w:val="0"/>
          <w:numId w:val="17"/>
        </w:numPr>
        <w:ind w:left="454" w:hanging="454"/>
        <w:jc w:val="both"/>
      </w:pPr>
      <w:r w:rsidRPr="00A12EE6">
        <w:t xml:space="preserve">Na nastavenie firewall-u využijeme konzolu Server Manager a v nej </w:t>
      </w:r>
      <w:proofErr w:type="spellStart"/>
      <w:r w:rsidRPr="00A12EE6">
        <w:t>Local</w:t>
      </w:r>
      <w:proofErr w:type="spellEnd"/>
      <w:r w:rsidRPr="00A12EE6">
        <w:t xml:space="preserve"> Server. Je to tá istá konzola ktorú sme využívali vo všetkých príkladoch kde sme niečo nastavovali na server</w:t>
      </w:r>
      <w:r w:rsidR="00D5023A">
        <w:t>i</w:t>
      </w:r>
      <w:r w:rsidRPr="00A12EE6">
        <w:t xml:space="preserve"> </w:t>
      </w:r>
      <w:r w:rsidRPr="00A12EE6">
        <w:lastRenderedPageBreak/>
        <w:t xml:space="preserve">s grafickým rozhraním. Tu nás bude zaujímať položka </w:t>
      </w:r>
      <w:r w:rsidRPr="00A12EE6">
        <w:rPr>
          <w:b/>
          <w:bCs/>
          <w:i/>
          <w:iCs/>
        </w:rPr>
        <w:t>Windows Firewall</w:t>
      </w:r>
      <w:r w:rsidRPr="00A12EE6">
        <w:t>. Môže</w:t>
      </w:r>
      <w:r w:rsidR="00D5023A">
        <w:t>m</w:t>
      </w:r>
      <w:r w:rsidRPr="00A12EE6">
        <w:t xml:space="preserve">e si všimnúť, že </w:t>
      </w:r>
      <w:r w:rsidRPr="009E1727">
        <w:rPr>
          <w:highlight w:val="yellow"/>
          <w:rPrChange w:id="164" w:author="Baráth, Július" w:date="2024-11-14T08:54:00Z" w16du:dateUtc="2024-11-14T07:54:00Z">
            <w:rPr/>
          </w:rPrChange>
        </w:rPr>
        <w:t>firewall</w:t>
      </w:r>
      <w:r w:rsidRPr="00A12EE6">
        <w:t xml:space="preserve"> je zapnutý, </w:t>
      </w:r>
      <w:r w:rsidR="00D5023A">
        <w:t>signalizuje to</w:t>
      </w:r>
      <w:r w:rsidRPr="00A12EE6">
        <w:t xml:space="preserve"> modrý text </w:t>
      </w:r>
      <w:proofErr w:type="spellStart"/>
      <w:r w:rsidRPr="00A12EE6">
        <w:rPr>
          <w:b/>
          <w:bCs/>
          <w:i/>
          <w:iCs/>
        </w:rPr>
        <w:t>Public</w:t>
      </w:r>
      <w:proofErr w:type="spellEnd"/>
      <w:r w:rsidRPr="00A12EE6">
        <w:rPr>
          <w:b/>
          <w:bCs/>
          <w:i/>
          <w:iCs/>
        </w:rPr>
        <w:t>: On</w:t>
      </w:r>
      <w:r w:rsidRPr="00A12EE6">
        <w:t>.</w:t>
      </w:r>
    </w:p>
    <w:p w14:paraId="0991F4A3" w14:textId="77777777" w:rsidR="00FC7001" w:rsidRPr="00A12EE6" w:rsidRDefault="00FC7001" w:rsidP="00FC7001">
      <w:pPr>
        <w:keepNext/>
        <w:jc w:val="center"/>
      </w:pPr>
      <w:r w:rsidRPr="00A12EE6">
        <w:rPr>
          <w:noProof/>
          <w:lang w:eastAsia="sk-SK"/>
        </w:rPr>
        <w:drawing>
          <wp:inline distT="0" distB="0" distL="0" distR="0" wp14:anchorId="0D746B19" wp14:editId="06442674">
            <wp:extent cx="5760720" cy="1490980"/>
            <wp:effectExtent l="38100" t="38100" r="87630" b="90170"/>
            <wp:docPr id="1556975587"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5587" name="Obrázok 1" descr="Obrázok, na ktorom je text, snímka obrazovky, softvér, písmo&#10;&#10;Automaticky generovaný popis"/>
                    <pic:cNvPicPr/>
                  </pic:nvPicPr>
                  <pic:blipFill>
                    <a:blip r:embed="rId65"/>
                    <a:stretch>
                      <a:fillRect/>
                    </a:stretch>
                  </pic:blipFill>
                  <pic:spPr>
                    <a:xfrm>
                      <a:off x="0" y="0"/>
                      <a:ext cx="5760720" cy="1490980"/>
                    </a:xfrm>
                    <a:prstGeom prst="rect">
                      <a:avLst/>
                    </a:prstGeom>
                    <a:effectLst>
                      <a:outerShdw blurRad="50800" dist="38100" dir="2700000" algn="tl" rotWithShape="0">
                        <a:prstClr val="black">
                          <a:alpha val="40000"/>
                        </a:prstClr>
                      </a:outerShdw>
                    </a:effectLst>
                  </pic:spPr>
                </pic:pic>
              </a:graphicData>
            </a:graphic>
          </wp:inline>
        </w:drawing>
      </w:r>
    </w:p>
    <w:p w14:paraId="4E9AB298" w14:textId="0A9F2856" w:rsidR="00FC7001" w:rsidRPr="00A12EE6" w:rsidRDefault="00FC7001" w:rsidP="00FC7001">
      <w:pPr>
        <w:pStyle w:val="Popis"/>
        <w:jc w:val="center"/>
      </w:pPr>
      <w:bookmarkStart w:id="165" w:name="_Toc182423290"/>
      <w:r w:rsidRPr="00A12EE6">
        <w:t xml:space="preserve">Obr. </w:t>
      </w:r>
      <w:fldSimple w:instr=" STYLEREF 1 \s ">
        <w:r w:rsidR="005418FC">
          <w:rPr>
            <w:noProof/>
          </w:rPr>
          <w:t>2</w:t>
        </w:r>
      </w:fldSimple>
      <w:r w:rsidR="00E37B0B" w:rsidRPr="00A12EE6">
        <w:noBreakHyphen/>
      </w:r>
      <w:fldSimple w:instr=" SEQ Obr. \* ARABIC \s 1 ">
        <w:r w:rsidR="005418FC">
          <w:rPr>
            <w:noProof/>
          </w:rPr>
          <w:t>54</w:t>
        </w:r>
      </w:fldSimple>
      <w:r w:rsidRPr="00A12EE6">
        <w:t>. Server Manager, Windows Firewall</w:t>
      </w:r>
      <w:bookmarkEnd w:id="165"/>
    </w:p>
    <w:p w14:paraId="571C46DD" w14:textId="2A9FA07C" w:rsidR="00FC7001" w:rsidRPr="00A12EE6" w:rsidRDefault="00FC7001" w:rsidP="006C50AE">
      <w:pPr>
        <w:pStyle w:val="Odsekzoznamu"/>
        <w:numPr>
          <w:ilvl w:val="0"/>
          <w:numId w:val="17"/>
        </w:numPr>
        <w:ind w:left="454" w:hanging="454"/>
        <w:jc w:val="both"/>
      </w:pPr>
      <w:bookmarkStart w:id="166" w:name="_Ref176369454"/>
      <w:r w:rsidRPr="00A12EE6">
        <w:t xml:space="preserve">Po kliknutí na </w:t>
      </w:r>
      <w:proofErr w:type="spellStart"/>
      <w:r w:rsidRPr="00A12EE6">
        <w:rPr>
          <w:b/>
          <w:bCs/>
          <w:i/>
          <w:iCs/>
        </w:rPr>
        <w:t>Public</w:t>
      </w:r>
      <w:proofErr w:type="spellEnd"/>
      <w:r w:rsidRPr="00A12EE6">
        <w:rPr>
          <w:b/>
          <w:bCs/>
          <w:i/>
          <w:iCs/>
        </w:rPr>
        <w:t>: On</w:t>
      </w:r>
      <w:r w:rsidRPr="00A12EE6">
        <w:t xml:space="preserve"> sa otvorí nové okno Windows Firewall. Je potrebné uviesť, že Windows Firewall, rozlišuje tri typy sietí, </w:t>
      </w:r>
      <w:proofErr w:type="spellStart"/>
      <w:r w:rsidRPr="00A12EE6">
        <w:rPr>
          <w:b/>
          <w:bCs/>
          <w:i/>
          <w:iCs/>
        </w:rPr>
        <w:t>Private</w:t>
      </w:r>
      <w:proofErr w:type="spellEnd"/>
      <w:r w:rsidRPr="00A12EE6">
        <w:rPr>
          <w:b/>
          <w:bCs/>
          <w:i/>
          <w:iCs/>
        </w:rPr>
        <w:t xml:space="preserve"> </w:t>
      </w:r>
      <w:proofErr w:type="spellStart"/>
      <w:r w:rsidRPr="00A12EE6">
        <w:rPr>
          <w:b/>
          <w:bCs/>
          <w:i/>
          <w:iCs/>
        </w:rPr>
        <w:t>networks</w:t>
      </w:r>
      <w:proofErr w:type="spellEnd"/>
      <w:r w:rsidRPr="00A12EE6">
        <w:t xml:space="preserve">, </w:t>
      </w:r>
      <w:proofErr w:type="spellStart"/>
      <w:r w:rsidRPr="00A12EE6">
        <w:rPr>
          <w:b/>
          <w:bCs/>
          <w:i/>
          <w:iCs/>
        </w:rPr>
        <w:t>Guest</w:t>
      </w:r>
      <w:proofErr w:type="spellEnd"/>
      <w:r w:rsidRPr="00A12EE6">
        <w:rPr>
          <w:b/>
          <w:bCs/>
          <w:i/>
          <w:iCs/>
        </w:rPr>
        <w:t xml:space="preserve"> or </w:t>
      </w:r>
      <w:proofErr w:type="spellStart"/>
      <w:r w:rsidRPr="00A12EE6">
        <w:rPr>
          <w:b/>
          <w:bCs/>
          <w:i/>
          <w:iCs/>
        </w:rPr>
        <w:t>public</w:t>
      </w:r>
      <w:proofErr w:type="spellEnd"/>
      <w:r w:rsidRPr="00A12EE6">
        <w:rPr>
          <w:b/>
          <w:bCs/>
          <w:i/>
          <w:iCs/>
        </w:rPr>
        <w:t xml:space="preserve"> </w:t>
      </w:r>
      <w:proofErr w:type="spellStart"/>
      <w:r w:rsidRPr="00A12EE6">
        <w:rPr>
          <w:b/>
          <w:bCs/>
          <w:i/>
          <w:iCs/>
        </w:rPr>
        <w:t>networks</w:t>
      </w:r>
      <w:proofErr w:type="spellEnd"/>
      <w:r w:rsidRPr="00A12EE6">
        <w:t xml:space="preserve"> a </w:t>
      </w:r>
      <w:proofErr w:type="spellStart"/>
      <w:r w:rsidRPr="00A12EE6">
        <w:rPr>
          <w:b/>
          <w:bCs/>
          <w:i/>
          <w:iCs/>
        </w:rPr>
        <w:t>Domain</w:t>
      </w:r>
      <w:proofErr w:type="spellEnd"/>
      <w:r w:rsidRPr="00A12EE6">
        <w:rPr>
          <w:b/>
          <w:bCs/>
          <w:i/>
          <w:iCs/>
        </w:rPr>
        <w:t xml:space="preserve"> </w:t>
      </w:r>
      <w:proofErr w:type="spellStart"/>
      <w:r w:rsidRPr="00A12EE6">
        <w:rPr>
          <w:b/>
          <w:bCs/>
          <w:i/>
          <w:iCs/>
        </w:rPr>
        <w:t>networks</w:t>
      </w:r>
      <w:proofErr w:type="spellEnd"/>
      <w:r w:rsidRPr="00A12EE6">
        <w:t xml:space="preserve">. Táto posledná možnosť je dostupná až po zaradení počítača do domény. </w:t>
      </w:r>
      <w:r w:rsidR="00EA4826" w:rsidRPr="00A12EE6">
        <w:t>Keďže náš server zatiaľ nie je v žiadnej doméne, táto možnosť sa nám nezobrazuje. Všetky nastavenia</w:t>
      </w:r>
      <w:r w:rsidR="00D5023A">
        <w:t>,</w:t>
      </w:r>
      <w:r w:rsidR="00EA4826" w:rsidRPr="00A12EE6">
        <w:t xml:space="preserve"> ktoré sa vykonávajú na </w:t>
      </w:r>
      <w:r w:rsidR="00EA4826" w:rsidRPr="005D6B6A">
        <w:rPr>
          <w:highlight w:val="yellow"/>
          <w:rPrChange w:id="167" w:author="Baráth, Július" w:date="2024-11-14T08:54:00Z" w16du:dateUtc="2024-11-14T07:54:00Z">
            <w:rPr/>
          </w:rPrChange>
        </w:rPr>
        <w:t>firewall-i</w:t>
      </w:r>
      <w:r w:rsidR="00EA4826" w:rsidRPr="00A12EE6">
        <w:t xml:space="preserve"> sa môžu aplikovať na všetky tri siete alebo len </w:t>
      </w:r>
      <w:r w:rsidR="00C937A2" w:rsidRPr="00A12EE6">
        <w:t xml:space="preserve">na </w:t>
      </w:r>
      <w:r w:rsidR="00EA4826" w:rsidRPr="00A12EE6">
        <w:t>niektoré z nich. Napríklad povolenie odpovedať na ICMP pakety by sme mohli povoliť len pre počítače, ktoré sa nachádzajú v doméne a tie ktoré sú v zvyšných dvoch typoch si</w:t>
      </w:r>
      <w:r w:rsidR="004529B5" w:rsidRPr="00A12EE6">
        <w:t xml:space="preserve">eťach by to mali zakázané. </w:t>
      </w:r>
      <w:r w:rsidR="00D5023A">
        <w:t>Z toho vyplýva, že</w:t>
      </w:r>
      <w:r w:rsidR="00EA4826" w:rsidRPr="00A12EE6">
        <w:t xml:space="preserve"> program </w:t>
      </w:r>
      <w:proofErr w:type="spellStart"/>
      <w:r w:rsidR="00EA4826" w:rsidRPr="00A12EE6">
        <w:t>ping</w:t>
      </w:r>
      <w:proofErr w:type="spellEnd"/>
      <w:r w:rsidR="00EA4826" w:rsidRPr="00A12EE6">
        <w:t xml:space="preserve"> bude dostávať odpovede len </w:t>
      </w:r>
      <w:r w:rsidR="004529B5" w:rsidRPr="00A12EE6">
        <w:t xml:space="preserve">ak počítač z ktorého budeme spúšťať program </w:t>
      </w:r>
      <w:proofErr w:type="spellStart"/>
      <w:r w:rsidR="004529B5" w:rsidRPr="00A12EE6">
        <w:t>ping</w:t>
      </w:r>
      <w:proofErr w:type="spellEnd"/>
      <w:r w:rsidR="004529B5" w:rsidRPr="00A12EE6">
        <w:t xml:space="preserve"> bude v domén. V ostatných prípadoch program </w:t>
      </w:r>
      <w:proofErr w:type="spellStart"/>
      <w:r w:rsidR="004529B5" w:rsidRPr="00A12EE6">
        <w:t>ping</w:t>
      </w:r>
      <w:proofErr w:type="spellEnd"/>
      <w:r w:rsidR="004529B5" w:rsidRPr="00A12EE6">
        <w:t xml:space="preserve"> bude hlásiť systém </w:t>
      </w:r>
      <w:r w:rsidR="00D5023A">
        <w:t>ako nedostupný</w:t>
      </w:r>
      <w:r w:rsidR="004529B5" w:rsidRPr="00A12EE6">
        <w:t>.</w:t>
      </w:r>
      <w:bookmarkEnd w:id="166"/>
    </w:p>
    <w:p w14:paraId="77398AC3" w14:textId="77777777" w:rsidR="002674BD" w:rsidRPr="00A12EE6" w:rsidRDefault="002674BD" w:rsidP="002674BD">
      <w:pPr>
        <w:keepNext/>
        <w:jc w:val="center"/>
      </w:pPr>
      <w:r w:rsidRPr="00A12EE6">
        <w:rPr>
          <w:noProof/>
          <w:lang w:eastAsia="sk-SK"/>
        </w:rPr>
        <w:drawing>
          <wp:inline distT="0" distB="0" distL="0" distR="0" wp14:anchorId="3C1B861C" wp14:editId="01FDC998">
            <wp:extent cx="5760720" cy="3058160"/>
            <wp:effectExtent l="38100" t="38100" r="87630" b="104140"/>
            <wp:docPr id="372681575" name="Obrázok 1" descr="Obrázok, na ktorom je text, snímka obrazovky, softvér,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1575" name="Obrázok 1" descr="Obrázok, na ktorom je text, snímka obrazovky, softvér, číslo&#10;&#10;Automaticky generovaný popis"/>
                    <pic:cNvPicPr/>
                  </pic:nvPicPr>
                  <pic:blipFill>
                    <a:blip r:embed="rId66"/>
                    <a:stretch>
                      <a:fillRect/>
                    </a:stretch>
                  </pic:blipFill>
                  <pic:spPr>
                    <a:xfrm>
                      <a:off x="0" y="0"/>
                      <a:ext cx="5760720" cy="3058160"/>
                    </a:xfrm>
                    <a:prstGeom prst="rect">
                      <a:avLst/>
                    </a:prstGeom>
                    <a:effectLst>
                      <a:outerShdw blurRad="50800" dist="38100" dir="2700000" algn="tl" rotWithShape="0">
                        <a:prstClr val="black">
                          <a:alpha val="40000"/>
                        </a:prstClr>
                      </a:outerShdw>
                    </a:effectLst>
                  </pic:spPr>
                </pic:pic>
              </a:graphicData>
            </a:graphic>
          </wp:inline>
        </w:drawing>
      </w:r>
    </w:p>
    <w:p w14:paraId="0665D2C6" w14:textId="5B5CF1A5" w:rsidR="002674BD" w:rsidRPr="00A12EE6" w:rsidRDefault="002674BD" w:rsidP="002674BD">
      <w:pPr>
        <w:pStyle w:val="Popis"/>
        <w:jc w:val="center"/>
      </w:pPr>
      <w:bookmarkStart w:id="168" w:name="_Toc182423291"/>
      <w:r w:rsidRPr="00A12EE6">
        <w:t xml:space="preserve">Obr. </w:t>
      </w:r>
      <w:fldSimple w:instr=" STYLEREF 1 \s ">
        <w:r w:rsidR="005418FC">
          <w:rPr>
            <w:noProof/>
          </w:rPr>
          <w:t>2</w:t>
        </w:r>
      </w:fldSimple>
      <w:r w:rsidR="00E37B0B" w:rsidRPr="00A12EE6">
        <w:noBreakHyphen/>
      </w:r>
      <w:fldSimple w:instr=" SEQ Obr. \* ARABIC \s 1 ">
        <w:r w:rsidR="005418FC">
          <w:rPr>
            <w:noProof/>
          </w:rPr>
          <w:t>55</w:t>
        </w:r>
      </w:fldSimple>
      <w:r w:rsidRPr="00A12EE6">
        <w:t>. Okno Windows Firewall</w:t>
      </w:r>
      <w:bookmarkEnd w:id="168"/>
    </w:p>
    <w:p w14:paraId="3F9B5663" w14:textId="4CFDBFDD" w:rsidR="00FC7001" w:rsidRPr="00A12EE6" w:rsidRDefault="00C323FD" w:rsidP="006C50AE">
      <w:pPr>
        <w:pStyle w:val="Odsekzoznamu"/>
        <w:numPr>
          <w:ilvl w:val="0"/>
          <w:numId w:val="17"/>
        </w:numPr>
        <w:ind w:left="454" w:hanging="454"/>
        <w:jc w:val="both"/>
      </w:pPr>
      <w:r w:rsidRPr="00A12EE6">
        <w:t xml:space="preserve">Pre nastavenie povolenia odpovedať na ICMP pakety, </w:t>
      </w:r>
      <w:r w:rsidR="00D5023A">
        <w:t>zvolíme</w:t>
      </w:r>
      <w:r w:rsidRPr="00A12EE6">
        <w:t xml:space="preserve"> možnosť </w:t>
      </w:r>
      <w:proofErr w:type="spellStart"/>
      <w:r w:rsidRPr="00A12EE6">
        <w:rPr>
          <w:b/>
          <w:bCs/>
          <w:i/>
          <w:iCs/>
        </w:rPr>
        <w:t>Advanced</w:t>
      </w:r>
      <w:proofErr w:type="spellEnd"/>
      <w:r w:rsidRPr="00A12EE6">
        <w:rPr>
          <w:b/>
          <w:bCs/>
          <w:i/>
          <w:iCs/>
        </w:rPr>
        <w:t xml:space="preserve"> </w:t>
      </w:r>
      <w:proofErr w:type="spellStart"/>
      <w:r w:rsidRPr="00A12EE6">
        <w:rPr>
          <w:b/>
          <w:bCs/>
          <w:i/>
          <w:iCs/>
        </w:rPr>
        <w:t>settings</w:t>
      </w:r>
      <w:proofErr w:type="spellEnd"/>
      <w:r w:rsidRPr="00A12EE6">
        <w:t xml:space="preserve"> v pravej časti obrazovky. Otvorí sa nové okno Windows Firewall </w:t>
      </w:r>
      <w:proofErr w:type="spellStart"/>
      <w:r w:rsidRPr="00A12EE6">
        <w:t>with</w:t>
      </w:r>
      <w:proofErr w:type="spellEnd"/>
      <w:r w:rsidRPr="00A12EE6">
        <w:t xml:space="preserve"> </w:t>
      </w:r>
      <w:proofErr w:type="spellStart"/>
      <w:r w:rsidRPr="00A12EE6">
        <w:t>Advanced</w:t>
      </w:r>
      <w:proofErr w:type="spellEnd"/>
      <w:r w:rsidRPr="00A12EE6">
        <w:t xml:space="preserve"> </w:t>
      </w:r>
      <w:proofErr w:type="spellStart"/>
      <w:r w:rsidRPr="00A12EE6">
        <w:t>Security</w:t>
      </w:r>
      <w:proofErr w:type="spellEnd"/>
      <w:r w:rsidRPr="00A12EE6">
        <w:t xml:space="preserve">. V tomto okne si môžeme všimnúť, že </w:t>
      </w:r>
      <w:r w:rsidR="00D5023A">
        <w:t xml:space="preserve">už </w:t>
      </w:r>
      <w:r w:rsidRPr="00A12EE6">
        <w:t xml:space="preserve">sú dostupné všetky tri profily sietí </w:t>
      </w:r>
      <w:proofErr w:type="spellStart"/>
      <w:r w:rsidRPr="00A12EE6">
        <w:t>Domain</w:t>
      </w:r>
      <w:proofErr w:type="spellEnd"/>
      <w:r w:rsidRPr="00A12EE6">
        <w:t xml:space="preserve"> Profile, </w:t>
      </w:r>
      <w:proofErr w:type="spellStart"/>
      <w:r w:rsidRPr="00A12EE6">
        <w:t>Private</w:t>
      </w:r>
      <w:proofErr w:type="spellEnd"/>
      <w:r w:rsidRPr="00A12EE6">
        <w:t xml:space="preserve"> Profile ako aj </w:t>
      </w:r>
      <w:proofErr w:type="spellStart"/>
      <w:r w:rsidRPr="00A12EE6">
        <w:t>Public</w:t>
      </w:r>
      <w:proofErr w:type="spellEnd"/>
      <w:r w:rsidRPr="00A12EE6">
        <w:t xml:space="preserve"> Profile</w:t>
      </w:r>
      <w:r w:rsidR="00510DD0" w:rsidRPr="00A12EE6">
        <w:t>.</w:t>
      </w:r>
    </w:p>
    <w:p w14:paraId="27BE3401" w14:textId="77777777" w:rsidR="00C323FD" w:rsidRPr="00A12EE6" w:rsidRDefault="00C323FD" w:rsidP="00C323FD">
      <w:pPr>
        <w:keepNext/>
        <w:jc w:val="center"/>
      </w:pPr>
      <w:r w:rsidRPr="00A12EE6">
        <w:rPr>
          <w:noProof/>
          <w:lang w:eastAsia="sk-SK"/>
        </w:rPr>
        <w:lastRenderedPageBreak/>
        <w:drawing>
          <wp:inline distT="0" distB="0" distL="0" distR="0" wp14:anchorId="2762DBCF" wp14:editId="15C5BBAC">
            <wp:extent cx="5760720" cy="2894330"/>
            <wp:effectExtent l="38100" t="38100" r="87630" b="96520"/>
            <wp:docPr id="1921574344"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4344" name="Obrázok 1" descr="Obrázok, na ktorom je text, snímka obrazovky, softvér, počítačová ikona&#10;&#10;Automaticky generovaný popis"/>
                    <pic:cNvPicPr/>
                  </pic:nvPicPr>
                  <pic:blipFill>
                    <a:blip r:embed="rId67"/>
                    <a:stretch>
                      <a:fillRect/>
                    </a:stretch>
                  </pic:blipFill>
                  <pic:spPr>
                    <a:xfrm>
                      <a:off x="0" y="0"/>
                      <a:ext cx="5760720" cy="2894330"/>
                    </a:xfrm>
                    <a:prstGeom prst="rect">
                      <a:avLst/>
                    </a:prstGeom>
                    <a:effectLst>
                      <a:outerShdw blurRad="50800" dist="38100" dir="2700000" algn="tl" rotWithShape="0">
                        <a:prstClr val="black">
                          <a:alpha val="40000"/>
                        </a:prstClr>
                      </a:outerShdw>
                    </a:effectLst>
                  </pic:spPr>
                </pic:pic>
              </a:graphicData>
            </a:graphic>
          </wp:inline>
        </w:drawing>
      </w:r>
    </w:p>
    <w:p w14:paraId="1AB65623" w14:textId="6AF6A65A" w:rsidR="00C323FD" w:rsidRPr="00A12EE6" w:rsidRDefault="00C323FD" w:rsidP="00C323FD">
      <w:pPr>
        <w:pStyle w:val="Popis"/>
        <w:jc w:val="center"/>
      </w:pPr>
      <w:bookmarkStart w:id="169" w:name="_Toc182423292"/>
      <w:r w:rsidRPr="00A12EE6">
        <w:t xml:space="preserve">Obr. </w:t>
      </w:r>
      <w:fldSimple w:instr=" STYLEREF 1 \s ">
        <w:r w:rsidR="005418FC">
          <w:rPr>
            <w:noProof/>
          </w:rPr>
          <w:t>2</w:t>
        </w:r>
      </w:fldSimple>
      <w:r w:rsidR="00E37B0B" w:rsidRPr="00A12EE6">
        <w:noBreakHyphen/>
      </w:r>
      <w:fldSimple w:instr=" SEQ Obr. \* ARABIC \s 1 ">
        <w:r w:rsidR="005418FC">
          <w:rPr>
            <w:noProof/>
          </w:rPr>
          <w:t>56</w:t>
        </w:r>
      </w:fldSimple>
      <w:r w:rsidRPr="00A12EE6">
        <w:t xml:space="preserve">. Okno Windows Firewall </w:t>
      </w:r>
      <w:proofErr w:type="spellStart"/>
      <w:r w:rsidRPr="00A12EE6">
        <w:t>with</w:t>
      </w:r>
      <w:proofErr w:type="spellEnd"/>
      <w:r w:rsidRPr="00A12EE6">
        <w:t xml:space="preserve"> </w:t>
      </w:r>
      <w:proofErr w:type="spellStart"/>
      <w:r w:rsidRPr="00A12EE6">
        <w:t>Advanced</w:t>
      </w:r>
      <w:proofErr w:type="spellEnd"/>
      <w:r w:rsidRPr="00A12EE6">
        <w:t xml:space="preserve"> </w:t>
      </w:r>
      <w:proofErr w:type="spellStart"/>
      <w:r w:rsidRPr="00A12EE6">
        <w:t>Security</w:t>
      </w:r>
      <w:bookmarkEnd w:id="169"/>
      <w:proofErr w:type="spellEnd"/>
    </w:p>
    <w:p w14:paraId="6B581001" w14:textId="72C027D9" w:rsidR="00C323FD" w:rsidRPr="00A12EE6" w:rsidRDefault="00510DD0" w:rsidP="006C50AE">
      <w:pPr>
        <w:pStyle w:val="Odsekzoznamu"/>
        <w:numPr>
          <w:ilvl w:val="0"/>
          <w:numId w:val="17"/>
        </w:numPr>
        <w:ind w:left="454" w:hanging="454"/>
        <w:jc w:val="both"/>
      </w:pPr>
      <w:bookmarkStart w:id="170" w:name="_Ref176368584"/>
      <w:r w:rsidRPr="00A12EE6">
        <w:t xml:space="preserve">V ľavej časti okna zvolíme </w:t>
      </w:r>
      <w:proofErr w:type="spellStart"/>
      <w:r w:rsidRPr="00A12EE6">
        <w:rPr>
          <w:b/>
          <w:bCs/>
          <w:i/>
          <w:iCs/>
        </w:rPr>
        <w:t>Inbound</w:t>
      </w:r>
      <w:proofErr w:type="spellEnd"/>
      <w:r w:rsidRPr="00A12EE6">
        <w:rPr>
          <w:b/>
          <w:bCs/>
          <w:i/>
          <w:iCs/>
        </w:rPr>
        <w:t xml:space="preserve"> </w:t>
      </w:r>
      <w:proofErr w:type="spellStart"/>
      <w:r w:rsidRPr="00A12EE6">
        <w:rPr>
          <w:b/>
          <w:bCs/>
          <w:i/>
          <w:iCs/>
        </w:rPr>
        <w:t>Rules</w:t>
      </w:r>
      <w:proofErr w:type="spellEnd"/>
      <w:r w:rsidRPr="00A12EE6">
        <w:t xml:space="preserve"> pre úpravu vstupných pravidiel. Tu hľadáme</w:t>
      </w:r>
      <w:r w:rsidR="00D4213F" w:rsidRPr="00A12EE6">
        <w:t xml:space="preserve"> </w:t>
      </w:r>
      <w:r w:rsidRPr="00A12EE6">
        <w:t xml:space="preserve">pravidlo s názvom </w:t>
      </w:r>
      <w:proofErr w:type="spellStart"/>
      <w:r w:rsidRPr="00A12EE6">
        <w:rPr>
          <w:b/>
          <w:bCs/>
          <w:i/>
          <w:iCs/>
        </w:rPr>
        <w:t>File</w:t>
      </w:r>
      <w:proofErr w:type="spellEnd"/>
      <w:r w:rsidRPr="00A12EE6">
        <w:rPr>
          <w:b/>
          <w:bCs/>
          <w:i/>
          <w:iCs/>
        </w:rPr>
        <w:t xml:space="preserve"> and Printer </w:t>
      </w:r>
      <w:proofErr w:type="spellStart"/>
      <w:r w:rsidRPr="00A12EE6">
        <w:rPr>
          <w:b/>
          <w:bCs/>
          <w:i/>
          <w:iCs/>
        </w:rPr>
        <w:t>Sharing</w:t>
      </w:r>
      <w:proofErr w:type="spellEnd"/>
      <w:r w:rsidRPr="00A12EE6">
        <w:rPr>
          <w:b/>
          <w:bCs/>
          <w:i/>
          <w:iCs/>
        </w:rPr>
        <w:t xml:space="preserve"> (Echo </w:t>
      </w:r>
      <w:proofErr w:type="spellStart"/>
      <w:r w:rsidRPr="00A12EE6">
        <w:rPr>
          <w:b/>
          <w:bCs/>
          <w:i/>
          <w:iCs/>
        </w:rPr>
        <w:t>Request</w:t>
      </w:r>
      <w:proofErr w:type="spellEnd"/>
      <w:r w:rsidRPr="00A12EE6">
        <w:rPr>
          <w:b/>
          <w:bCs/>
          <w:i/>
          <w:iCs/>
        </w:rPr>
        <w:t xml:space="preserve"> – ICMPv4-In)</w:t>
      </w:r>
      <w:r w:rsidRPr="00A12EE6">
        <w:t>, keďže chcem</w:t>
      </w:r>
      <w:r w:rsidR="00D5023A">
        <w:t>e</w:t>
      </w:r>
      <w:r w:rsidRPr="00A12EE6">
        <w:t xml:space="preserve"> povoliť odpovedanie na ICMP pakety len pre verziu protokolu IP verzie 4.</w:t>
      </w:r>
      <w:r w:rsidR="00975457" w:rsidRPr="00A12EE6">
        <w:t xml:space="preserve"> Môže</w:t>
      </w:r>
      <w:r w:rsidR="00D5023A">
        <w:t>m</w:t>
      </w:r>
      <w:r w:rsidR="00975457" w:rsidRPr="00A12EE6">
        <w:t>e si všimnúť, že pravidlo nie je povolené</w:t>
      </w:r>
      <w:r w:rsidR="00C937A2" w:rsidRPr="00A12EE6">
        <w:t>,</w:t>
      </w:r>
      <w:r w:rsidR="00975457" w:rsidRPr="00A12EE6">
        <w:t xml:space="preserve"> pretože pre</w:t>
      </w:r>
      <w:r w:rsidR="00D5023A">
        <w:t>d</w:t>
      </w:r>
      <w:r w:rsidR="00975457" w:rsidRPr="00A12EE6">
        <w:t xml:space="preserve"> názvom pravidla sa nachádza sivá ikona.</w:t>
      </w:r>
      <w:bookmarkEnd w:id="170"/>
    </w:p>
    <w:p w14:paraId="3E7A48AE" w14:textId="77777777" w:rsidR="00510DD0" w:rsidRPr="00A12EE6" w:rsidRDefault="00510DD0" w:rsidP="00510DD0">
      <w:pPr>
        <w:keepNext/>
        <w:jc w:val="center"/>
      </w:pPr>
      <w:r w:rsidRPr="00A12EE6">
        <w:rPr>
          <w:noProof/>
          <w:lang w:eastAsia="sk-SK"/>
        </w:rPr>
        <w:drawing>
          <wp:inline distT="0" distB="0" distL="0" distR="0" wp14:anchorId="5EA85F34" wp14:editId="742AF57F">
            <wp:extent cx="5760720" cy="2834640"/>
            <wp:effectExtent l="38100" t="38100" r="87630" b="99060"/>
            <wp:docPr id="1600688844"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8844" name="Obrázok 1" descr="Obrázok, na ktorom je text, snímka obrazovky, softvér, počítačová ikona&#10;&#10;Automaticky generovaný popis"/>
                    <pic:cNvPicPr/>
                  </pic:nvPicPr>
                  <pic:blipFill>
                    <a:blip r:embed="rId68"/>
                    <a:stretch>
                      <a:fillRect/>
                    </a:stretch>
                  </pic:blipFill>
                  <pic:spPr>
                    <a:xfrm>
                      <a:off x="0" y="0"/>
                      <a:ext cx="5760720" cy="2834640"/>
                    </a:xfrm>
                    <a:prstGeom prst="rect">
                      <a:avLst/>
                    </a:prstGeom>
                    <a:effectLst>
                      <a:outerShdw blurRad="50800" dist="38100" dir="2700000" algn="tl" rotWithShape="0">
                        <a:prstClr val="black">
                          <a:alpha val="40000"/>
                        </a:prstClr>
                      </a:outerShdw>
                    </a:effectLst>
                  </pic:spPr>
                </pic:pic>
              </a:graphicData>
            </a:graphic>
          </wp:inline>
        </w:drawing>
      </w:r>
    </w:p>
    <w:p w14:paraId="7B3FD1F9" w14:textId="6B4D7941" w:rsidR="00510DD0" w:rsidRPr="00A12EE6" w:rsidRDefault="00510DD0" w:rsidP="00510DD0">
      <w:pPr>
        <w:pStyle w:val="Popis"/>
        <w:jc w:val="center"/>
      </w:pPr>
      <w:bookmarkStart w:id="171" w:name="_Toc182423293"/>
      <w:r w:rsidRPr="00A12EE6">
        <w:t xml:space="preserve">Obr. </w:t>
      </w:r>
      <w:fldSimple w:instr=" STYLEREF 1 \s ">
        <w:r w:rsidR="005418FC">
          <w:rPr>
            <w:noProof/>
          </w:rPr>
          <w:t>2</w:t>
        </w:r>
      </w:fldSimple>
      <w:r w:rsidR="00E37B0B" w:rsidRPr="00A12EE6">
        <w:noBreakHyphen/>
      </w:r>
      <w:fldSimple w:instr=" SEQ Obr. \* ARABIC \s 1 ">
        <w:r w:rsidR="005418FC">
          <w:rPr>
            <w:noProof/>
          </w:rPr>
          <w:t>57</w:t>
        </w:r>
      </w:fldSimple>
      <w:r w:rsidRPr="00A12EE6">
        <w:t xml:space="preserve">. </w:t>
      </w:r>
      <w:proofErr w:type="spellStart"/>
      <w:r w:rsidRPr="00A12EE6">
        <w:t>Inbound</w:t>
      </w:r>
      <w:proofErr w:type="spellEnd"/>
      <w:r w:rsidRPr="00A12EE6">
        <w:t xml:space="preserve"> </w:t>
      </w:r>
      <w:proofErr w:type="spellStart"/>
      <w:r w:rsidRPr="00A12EE6">
        <w:t>Rules</w:t>
      </w:r>
      <w:proofErr w:type="spellEnd"/>
      <w:r w:rsidRPr="00A12EE6">
        <w:t>, Windows Firewall</w:t>
      </w:r>
      <w:bookmarkEnd w:id="171"/>
    </w:p>
    <w:p w14:paraId="310839AA" w14:textId="2D318E1C" w:rsidR="00FC7001" w:rsidRPr="00A12EE6" w:rsidRDefault="00975457" w:rsidP="006C50AE">
      <w:pPr>
        <w:pStyle w:val="Odsekzoznamu"/>
        <w:numPr>
          <w:ilvl w:val="0"/>
          <w:numId w:val="17"/>
        </w:numPr>
        <w:ind w:left="454" w:hanging="454"/>
        <w:jc w:val="both"/>
      </w:pPr>
      <w:r w:rsidRPr="00A12EE6">
        <w:t xml:space="preserve">Dvojklikom na názov tohto pravidla sa otvorí nové okno, v ktorom môžeme upravovať nastavenie pravidla. Zaujímať nás bude karta </w:t>
      </w:r>
      <w:proofErr w:type="spellStart"/>
      <w:r w:rsidRPr="00A12EE6">
        <w:rPr>
          <w:b/>
          <w:bCs/>
          <w:i/>
          <w:iCs/>
        </w:rPr>
        <w:t>Advanced</w:t>
      </w:r>
      <w:proofErr w:type="spellEnd"/>
      <w:r w:rsidRPr="00A12EE6">
        <w:t xml:space="preserve">. V tejto karte, v časti </w:t>
      </w:r>
      <w:proofErr w:type="spellStart"/>
      <w:r w:rsidRPr="00A12EE6">
        <w:t>Profiles</w:t>
      </w:r>
      <w:proofErr w:type="spellEnd"/>
      <w:r w:rsidRPr="00A12EE6">
        <w:t>, môžeme nastaviť, pre ktoré profily sa má dané pravidlo aplikovať. Ponecháme zaškrtnuté všetky profily z dôvodu jednoduchosti. Odporúčame zvážiť</w:t>
      </w:r>
      <w:r w:rsidR="00D5023A">
        <w:t>,</w:t>
      </w:r>
      <w:r w:rsidRPr="00A12EE6">
        <w:t xml:space="preserve"> čo a pre koho povoľujeme jednotlivé pravidlá. Mala by platiť zásada, najskôr všetko zakázať a potom povoľovať len to čo je naozaj nutné. Keďže pracujeme v laboratórnom prostredí, neberieme až taký ohľad na </w:t>
      </w:r>
      <w:r w:rsidRPr="00A12EE6">
        <w:lastRenderedPageBreak/>
        <w:t>bezpečnosť</w:t>
      </w:r>
      <w:r w:rsidR="00D5023A">
        <w:t>.</w:t>
      </w:r>
      <w:r w:rsidRPr="00A12EE6">
        <w:t xml:space="preserve"> </w:t>
      </w:r>
      <w:r w:rsidR="00D5023A">
        <w:t>N</w:t>
      </w:r>
      <w:r w:rsidRPr="00A12EE6">
        <w:t xml:space="preserve">echceme </w:t>
      </w:r>
      <w:r w:rsidR="00D5023A">
        <w:t xml:space="preserve">však </w:t>
      </w:r>
      <w:r w:rsidRPr="00A12EE6">
        <w:t>nabádať čitateľa k laxnému prístupu k bezpečnosti.</w:t>
      </w:r>
      <w:r w:rsidR="00D57FB6" w:rsidRPr="00A12EE6">
        <w:t xml:space="preserve"> Po nastavení profilov klikneme na tlačidlo </w:t>
      </w:r>
      <w:r w:rsidR="00D57FB6" w:rsidRPr="00D5023A">
        <w:rPr>
          <w:b/>
          <w:bCs/>
          <w:i/>
          <w:iCs/>
          <w:bdr w:val="single" w:sz="8" w:space="0" w:color="auto" w:shadow="1"/>
          <w:shd w:val="clear" w:color="auto" w:fill="D9D9D9" w:themeFill="background1" w:themeFillShade="D9"/>
        </w:rPr>
        <w:t>OK</w:t>
      </w:r>
      <w:r w:rsidR="00D57FB6" w:rsidRPr="00A12EE6">
        <w:t xml:space="preserve"> pričom okno sa zavrie.</w:t>
      </w:r>
    </w:p>
    <w:p w14:paraId="0B0D5E86" w14:textId="77777777" w:rsidR="00975457" w:rsidRPr="00A12EE6" w:rsidRDefault="00975457" w:rsidP="00975457">
      <w:pPr>
        <w:keepNext/>
        <w:jc w:val="center"/>
      </w:pPr>
      <w:r w:rsidRPr="00A12EE6">
        <w:rPr>
          <w:noProof/>
          <w:lang w:eastAsia="sk-SK"/>
        </w:rPr>
        <w:drawing>
          <wp:inline distT="0" distB="0" distL="0" distR="0" wp14:anchorId="46C38678" wp14:editId="4D30DFEE">
            <wp:extent cx="4201111" cy="5572903"/>
            <wp:effectExtent l="38100" t="38100" r="104775" b="104140"/>
            <wp:docPr id="957300528"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0528" name="Obrázok 1" descr="Obrázok, na ktorom je text, elektronika, snímka obrazovky, displej&#10;&#10;Automaticky generovaný popis"/>
                    <pic:cNvPicPr/>
                  </pic:nvPicPr>
                  <pic:blipFill>
                    <a:blip r:embed="rId69"/>
                    <a:stretch>
                      <a:fillRect/>
                    </a:stretch>
                  </pic:blipFill>
                  <pic:spPr>
                    <a:xfrm>
                      <a:off x="0" y="0"/>
                      <a:ext cx="4201111" cy="5572903"/>
                    </a:xfrm>
                    <a:prstGeom prst="rect">
                      <a:avLst/>
                    </a:prstGeom>
                    <a:effectLst>
                      <a:outerShdw blurRad="50800" dist="38100" dir="2700000" algn="tl" rotWithShape="0">
                        <a:prstClr val="black">
                          <a:alpha val="40000"/>
                        </a:prstClr>
                      </a:outerShdw>
                    </a:effectLst>
                  </pic:spPr>
                </pic:pic>
              </a:graphicData>
            </a:graphic>
          </wp:inline>
        </w:drawing>
      </w:r>
    </w:p>
    <w:p w14:paraId="1B783AAB" w14:textId="5E5CEE61" w:rsidR="00975457" w:rsidRPr="00A12EE6" w:rsidRDefault="00975457" w:rsidP="00975457">
      <w:pPr>
        <w:pStyle w:val="Popis"/>
        <w:jc w:val="center"/>
      </w:pPr>
      <w:bookmarkStart w:id="172" w:name="_Toc182423294"/>
      <w:r w:rsidRPr="00A12EE6">
        <w:t xml:space="preserve">Obr. </w:t>
      </w:r>
      <w:fldSimple w:instr=" STYLEREF 1 \s ">
        <w:r w:rsidR="005418FC">
          <w:rPr>
            <w:noProof/>
          </w:rPr>
          <w:t>2</w:t>
        </w:r>
      </w:fldSimple>
      <w:r w:rsidR="00E37B0B" w:rsidRPr="00A12EE6">
        <w:noBreakHyphen/>
      </w:r>
      <w:fldSimple w:instr=" SEQ Obr. \* ARABIC \s 1 ">
        <w:r w:rsidR="005418FC">
          <w:rPr>
            <w:noProof/>
          </w:rPr>
          <w:t>58</w:t>
        </w:r>
      </w:fldSimple>
      <w:r w:rsidRPr="00A12EE6">
        <w:t xml:space="preserve">. Nastavenie pravidla </w:t>
      </w:r>
      <w:proofErr w:type="spellStart"/>
      <w:r w:rsidRPr="00A12EE6">
        <w:t>File</w:t>
      </w:r>
      <w:proofErr w:type="spellEnd"/>
      <w:r w:rsidRPr="00A12EE6">
        <w:t xml:space="preserve"> and Printer </w:t>
      </w:r>
      <w:proofErr w:type="spellStart"/>
      <w:r w:rsidRPr="00A12EE6">
        <w:t>Sharing</w:t>
      </w:r>
      <w:proofErr w:type="spellEnd"/>
      <w:r w:rsidRPr="00A12EE6">
        <w:t xml:space="preserve"> (Echo </w:t>
      </w:r>
      <w:proofErr w:type="spellStart"/>
      <w:r w:rsidRPr="00A12EE6">
        <w:t>Request</w:t>
      </w:r>
      <w:proofErr w:type="spellEnd"/>
      <w:r w:rsidRPr="00A12EE6">
        <w:t xml:space="preserve"> – ICMPv4-In)</w:t>
      </w:r>
      <w:bookmarkEnd w:id="172"/>
    </w:p>
    <w:p w14:paraId="5188B923" w14:textId="78EC5C5C" w:rsidR="00975457" w:rsidRPr="00A12EE6" w:rsidRDefault="00D57FB6" w:rsidP="006C50AE">
      <w:pPr>
        <w:pStyle w:val="Odsekzoznamu"/>
        <w:numPr>
          <w:ilvl w:val="0"/>
          <w:numId w:val="17"/>
        </w:numPr>
        <w:ind w:left="454" w:hanging="454"/>
        <w:jc w:val="both"/>
      </w:pPr>
      <w:r w:rsidRPr="00A12EE6">
        <w:t>Pravidlo stále nie je aktívne. Pre</w:t>
      </w:r>
      <w:r w:rsidR="00D4213F" w:rsidRPr="00A12EE6">
        <w:t xml:space="preserve"> </w:t>
      </w:r>
      <w:r w:rsidRPr="00A12EE6">
        <w:t xml:space="preserve">aktiváciu pravidla treba v pravej časti okna Windows Firewall </w:t>
      </w:r>
      <w:proofErr w:type="spellStart"/>
      <w:r w:rsidRPr="00A12EE6">
        <w:t>with</w:t>
      </w:r>
      <w:proofErr w:type="spellEnd"/>
      <w:r w:rsidRPr="00A12EE6">
        <w:t xml:space="preserve"> </w:t>
      </w:r>
      <w:proofErr w:type="spellStart"/>
      <w:r w:rsidRPr="00A12EE6">
        <w:t>Advanced</w:t>
      </w:r>
      <w:proofErr w:type="spellEnd"/>
      <w:r w:rsidRPr="00A12EE6">
        <w:t xml:space="preserve"> </w:t>
      </w:r>
      <w:proofErr w:type="spellStart"/>
      <w:r w:rsidRPr="00A12EE6">
        <w:t>Security</w:t>
      </w:r>
      <w:proofErr w:type="spellEnd"/>
      <w:r w:rsidRPr="00A12EE6">
        <w:t xml:space="preserve"> (okno z kroku </w:t>
      </w:r>
      <w:r w:rsidR="00C937A2" w:rsidRPr="00A12EE6">
        <w:rPr>
          <w:b/>
          <w:bCs/>
          <w:color w:val="00B0F0"/>
        </w:rPr>
        <w:fldChar w:fldCharType="begin"/>
      </w:r>
      <w:r w:rsidR="00C937A2" w:rsidRPr="00A12EE6">
        <w:rPr>
          <w:b/>
          <w:bCs/>
          <w:color w:val="00B0F0"/>
        </w:rPr>
        <w:instrText xml:space="preserve"> REF _Ref176368584 \r \h  \* MERGEFORMAT </w:instrText>
      </w:r>
      <w:r w:rsidR="00C937A2" w:rsidRPr="00A12EE6">
        <w:rPr>
          <w:b/>
          <w:bCs/>
          <w:color w:val="00B0F0"/>
        </w:rPr>
      </w:r>
      <w:r w:rsidR="00C937A2" w:rsidRPr="00A12EE6">
        <w:rPr>
          <w:b/>
          <w:bCs/>
          <w:color w:val="00B0F0"/>
        </w:rPr>
        <w:fldChar w:fldCharType="separate"/>
      </w:r>
      <w:r w:rsidR="005418FC">
        <w:rPr>
          <w:b/>
          <w:bCs/>
          <w:color w:val="00B0F0"/>
        </w:rPr>
        <w:t>5</w:t>
      </w:r>
      <w:r w:rsidR="00C937A2" w:rsidRPr="00A12EE6">
        <w:rPr>
          <w:b/>
          <w:bCs/>
          <w:color w:val="00B0F0"/>
        </w:rPr>
        <w:fldChar w:fldCharType="end"/>
      </w:r>
      <w:r w:rsidRPr="00A12EE6">
        <w:t xml:space="preserve">), v časti </w:t>
      </w:r>
      <w:proofErr w:type="spellStart"/>
      <w:r w:rsidRPr="00A12EE6">
        <w:t>Actions</w:t>
      </w:r>
      <w:proofErr w:type="spellEnd"/>
      <w:r w:rsidRPr="00A12EE6">
        <w:t xml:space="preserve">, kliknúť na </w:t>
      </w:r>
      <w:proofErr w:type="spellStart"/>
      <w:r w:rsidRPr="00A12EE6">
        <w:rPr>
          <w:b/>
          <w:bCs/>
          <w:i/>
          <w:iCs/>
        </w:rPr>
        <w:t>Enable</w:t>
      </w:r>
      <w:proofErr w:type="spellEnd"/>
      <w:r w:rsidRPr="00A12EE6">
        <w:rPr>
          <w:b/>
          <w:bCs/>
          <w:i/>
          <w:iCs/>
        </w:rPr>
        <w:t xml:space="preserve"> Rule</w:t>
      </w:r>
      <w:r w:rsidRPr="00A12EE6">
        <w:t xml:space="preserve">. Obdobná možnosť sa dá dosiahnuť ak pomocou myši </w:t>
      </w:r>
      <w:r w:rsidR="00C937A2" w:rsidRPr="00A12EE6">
        <w:t>klikn</w:t>
      </w:r>
      <w:r w:rsidR="00A56499">
        <w:t>eme</w:t>
      </w:r>
      <w:r w:rsidR="00C937A2" w:rsidRPr="00A12EE6">
        <w:t xml:space="preserve"> </w:t>
      </w:r>
      <w:r w:rsidRPr="00A12EE6">
        <w:t>pravým tlačidlom na názov pravidla</w:t>
      </w:r>
      <w:r w:rsidR="00A56499">
        <w:t>,</w:t>
      </w:r>
      <w:r w:rsidRPr="00A12EE6">
        <w:t xml:space="preserve"> ktoré chceme aktivovať. Otvorí sa kontextové menu, kde prvá možnosť je </w:t>
      </w:r>
      <w:proofErr w:type="spellStart"/>
      <w:r w:rsidRPr="00A12EE6">
        <w:rPr>
          <w:b/>
          <w:bCs/>
          <w:i/>
          <w:iCs/>
        </w:rPr>
        <w:t>Enable</w:t>
      </w:r>
      <w:proofErr w:type="spellEnd"/>
      <w:r w:rsidRPr="00A12EE6">
        <w:rPr>
          <w:b/>
          <w:bCs/>
          <w:i/>
          <w:iCs/>
        </w:rPr>
        <w:t xml:space="preserve"> Rule</w:t>
      </w:r>
      <w:r w:rsidRPr="00A12EE6">
        <w:t>.</w:t>
      </w:r>
    </w:p>
    <w:p w14:paraId="3D459948" w14:textId="77777777" w:rsidR="00D57FB6" w:rsidRPr="00A12EE6" w:rsidRDefault="00D57FB6" w:rsidP="00D57FB6">
      <w:pPr>
        <w:keepNext/>
        <w:jc w:val="center"/>
      </w:pPr>
      <w:r w:rsidRPr="00A12EE6">
        <w:rPr>
          <w:noProof/>
          <w:lang w:eastAsia="sk-SK"/>
        </w:rPr>
        <w:lastRenderedPageBreak/>
        <w:drawing>
          <wp:inline distT="0" distB="0" distL="0" distR="0" wp14:anchorId="46C737B6" wp14:editId="282E8AD8">
            <wp:extent cx="1409897" cy="1371791"/>
            <wp:effectExtent l="38100" t="38100" r="95250" b="95250"/>
            <wp:docPr id="1663196898"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6898" name="Obrázok 1" descr="Obrázok, na ktorom je text, snímka obrazovky, písmo, číslo&#10;&#10;Automaticky generovaný popis"/>
                    <pic:cNvPicPr/>
                  </pic:nvPicPr>
                  <pic:blipFill>
                    <a:blip r:embed="rId70"/>
                    <a:stretch>
                      <a:fillRect/>
                    </a:stretch>
                  </pic:blipFill>
                  <pic:spPr>
                    <a:xfrm>
                      <a:off x="0" y="0"/>
                      <a:ext cx="1409897" cy="1371791"/>
                    </a:xfrm>
                    <a:prstGeom prst="rect">
                      <a:avLst/>
                    </a:prstGeom>
                    <a:effectLst>
                      <a:outerShdw blurRad="50800" dist="38100" dir="2700000" algn="tl" rotWithShape="0">
                        <a:prstClr val="black">
                          <a:alpha val="40000"/>
                        </a:prstClr>
                      </a:outerShdw>
                    </a:effectLst>
                  </pic:spPr>
                </pic:pic>
              </a:graphicData>
            </a:graphic>
          </wp:inline>
        </w:drawing>
      </w:r>
    </w:p>
    <w:p w14:paraId="418F2397" w14:textId="7B11572A" w:rsidR="00D57FB6" w:rsidRPr="00A12EE6" w:rsidRDefault="00D57FB6" w:rsidP="00D57FB6">
      <w:pPr>
        <w:pStyle w:val="Popis"/>
        <w:jc w:val="center"/>
      </w:pPr>
      <w:bookmarkStart w:id="173" w:name="_Toc182423295"/>
      <w:r w:rsidRPr="00A12EE6">
        <w:t xml:space="preserve">Obr. </w:t>
      </w:r>
      <w:fldSimple w:instr=" STYLEREF 1 \s ">
        <w:r w:rsidR="005418FC">
          <w:rPr>
            <w:noProof/>
          </w:rPr>
          <w:t>2</w:t>
        </w:r>
      </w:fldSimple>
      <w:r w:rsidR="00E37B0B" w:rsidRPr="00A12EE6">
        <w:noBreakHyphen/>
      </w:r>
      <w:fldSimple w:instr=" SEQ Obr. \* ARABIC \s 1 ">
        <w:r w:rsidR="005418FC">
          <w:rPr>
            <w:noProof/>
          </w:rPr>
          <w:t>59</w:t>
        </w:r>
      </w:fldSimple>
      <w:r w:rsidRPr="00A12EE6">
        <w:t>. Kontextové menu pre aktiváciu pravidla firewall-u</w:t>
      </w:r>
      <w:bookmarkEnd w:id="173"/>
    </w:p>
    <w:p w14:paraId="7170895D" w14:textId="613B1B48" w:rsidR="00975457" w:rsidRPr="00A12EE6" w:rsidRDefault="00D57FB6" w:rsidP="006C50AE">
      <w:pPr>
        <w:pStyle w:val="Odsekzoznamu"/>
        <w:numPr>
          <w:ilvl w:val="0"/>
          <w:numId w:val="17"/>
        </w:numPr>
        <w:ind w:left="454" w:hanging="454"/>
        <w:jc w:val="both"/>
      </w:pPr>
      <w:r w:rsidRPr="00A12EE6">
        <w:t xml:space="preserve">Po aktivácii pravidla sa zmení ikona pred názvom pravidla na zelenú. </w:t>
      </w:r>
      <w:r w:rsidR="00A56499">
        <w:t>Rovnako</w:t>
      </w:r>
      <w:r w:rsidRPr="00A12EE6">
        <w:t xml:space="preserve"> v pravej časti okna (</w:t>
      </w:r>
      <w:proofErr w:type="spellStart"/>
      <w:r w:rsidRPr="00A12EE6">
        <w:t>Actions</w:t>
      </w:r>
      <w:proofErr w:type="spellEnd"/>
      <w:r w:rsidRPr="00A12EE6">
        <w:t xml:space="preserve">) sa zmenila možnosť </w:t>
      </w:r>
      <w:proofErr w:type="spellStart"/>
      <w:r w:rsidRPr="00A12EE6">
        <w:t>Enable</w:t>
      </w:r>
      <w:proofErr w:type="spellEnd"/>
      <w:r w:rsidRPr="00A12EE6">
        <w:t xml:space="preserve"> Rule na </w:t>
      </w:r>
      <w:proofErr w:type="spellStart"/>
      <w:r w:rsidRPr="00A12EE6">
        <w:t>Disable</w:t>
      </w:r>
      <w:proofErr w:type="spellEnd"/>
      <w:r w:rsidRPr="00A12EE6">
        <w:t xml:space="preserve"> Rule.</w:t>
      </w:r>
    </w:p>
    <w:p w14:paraId="106654B3" w14:textId="7D3020C2" w:rsidR="00975457" w:rsidRPr="00A12EE6" w:rsidRDefault="00A56499" w:rsidP="006C50AE">
      <w:pPr>
        <w:pStyle w:val="Odsekzoznamu"/>
        <w:numPr>
          <w:ilvl w:val="0"/>
          <w:numId w:val="17"/>
        </w:numPr>
        <w:ind w:left="454" w:hanging="454"/>
        <w:jc w:val="both"/>
      </w:pPr>
      <w:r>
        <w:t>Potom</w:t>
      </w:r>
      <w:r w:rsidR="00AE0431" w:rsidRPr="00A12EE6">
        <w:t xml:space="preserve"> môžeme overiť, či program </w:t>
      </w:r>
      <w:proofErr w:type="spellStart"/>
      <w:r w:rsidR="00AE0431" w:rsidRPr="00A12EE6">
        <w:t>ping</w:t>
      </w:r>
      <w:proofErr w:type="spellEnd"/>
      <w:r w:rsidR="00AE0431" w:rsidRPr="00A12EE6">
        <w:t xml:space="preserve"> spustený na server</w:t>
      </w:r>
      <w:r>
        <w:t>i</w:t>
      </w:r>
      <w:r w:rsidR="00AE0431" w:rsidRPr="00A12EE6">
        <w:t xml:space="preserve">, ktorý bol použitý v kroku </w:t>
      </w:r>
      <w:r w:rsidR="00C937A2" w:rsidRPr="00A12EE6">
        <w:rPr>
          <w:b/>
          <w:bCs/>
          <w:color w:val="00B0F0"/>
        </w:rPr>
        <w:fldChar w:fldCharType="begin"/>
      </w:r>
      <w:r w:rsidR="00C937A2" w:rsidRPr="00A12EE6">
        <w:rPr>
          <w:b/>
          <w:bCs/>
          <w:color w:val="00B0F0"/>
        </w:rPr>
        <w:instrText xml:space="preserve"> REF _Ref176368713 \r \h  \* MERGEFORMAT </w:instrText>
      </w:r>
      <w:r w:rsidR="00C937A2" w:rsidRPr="00A12EE6">
        <w:rPr>
          <w:b/>
          <w:bCs/>
          <w:color w:val="00B0F0"/>
        </w:rPr>
      </w:r>
      <w:r w:rsidR="00C937A2" w:rsidRPr="00A12EE6">
        <w:rPr>
          <w:b/>
          <w:bCs/>
          <w:color w:val="00B0F0"/>
        </w:rPr>
        <w:fldChar w:fldCharType="separate"/>
      </w:r>
      <w:r w:rsidR="005418FC">
        <w:rPr>
          <w:b/>
          <w:bCs/>
          <w:color w:val="00B0F0"/>
        </w:rPr>
        <w:t>1</w:t>
      </w:r>
      <w:r w:rsidR="00C937A2" w:rsidRPr="00A12EE6">
        <w:rPr>
          <w:b/>
          <w:bCs/>
          <w:color w:val="00B0F0"/>
        </w:rPr>
        <w:fldChar w:fldCharType="end"/>
      </w:r>
      <w:r w:rsidR="00AE0431" w:rsidRPr="00A12EE6">
        <w:t>, dostáva relevantné odpovede. Ako môžeme vidieť odpovede už prechádzajú, všetky 4 odoslané pakety dostali odpoveď od dopytovaného systému.</w:t>
      </w:r>
    </w:p>
    <w:p w14:paraId="283C0761" w14:textId="77777777" w:rsidR="00AE0431" w:rsidRPr="00A12EE6" w:rsidRDefault="00AE0431" w:rsidP="00AE0431">
      <w:pPr>
        <w:keepNext/>
        <w:jc w:val="center"/>
      </w:pPr>
      <w:r w:rsidRPr="00A12EE6">
        <w:rPr>
          <w:noProof/>
          <w:lang w:eastAsia="sk-SK"/>
        </w:rPr>
        <w:drawing>
          <wp:inline distT="0" distB="0" distL="0" distR="0" wp14:anchorId="1F4715DF" wp14:editId="59ADFAD6">
            <wp:extent cx="5760720" cy="1899920"/>
            <wp:effectExtent l="38100" t="38100" r="87630" b="100330"/>
            <wp:docPr id="727052633"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2633" name="Obrázok 1" descr="Obrázok, na ktorom je text, snímka obrazovky, písmo, softvér&#10;&#10;Automaticky generovaný popis"/>
                    <pic:cNvPicPr/>
                  </pic:nvPicPr>
                  <pic:blipFill>
                    <a:blip r:embed="rId71"/>
                    <a:stretch>
                      <a:fillRect/>
                    </a:stretch>
                  </pic:blipFill>
                  <pic:spPr>
                    <a:xfrm>
                      <a:off x="0" y="0"/>
                      <a:ext cx="5760720" cy="1899920"/>
                    </a:xfrm>
                    <a:prstGeom prst="rect">
                      <a:avLst/>
                    </a:prstGeom>
                    <a:effectLst>
                      <a:outerShdw blurRad="50800" dist="38100" dir="2700000" algn="tl" rotWithShape="0">
                        <a:prstClr val="black">
                          <a:alpha val="40000"/>
                        </a:prstClr>
                      </a:outerShdw>
                    </a:effectLst>
                  </pic:spPr>
                </pic:pic>
              </a:graphicData>
            </a:graphic>
          </wp:inline>
        </w:drawing>
      </w:r>
    </w:p>
    <w:p w14:paraId="7D7AA89B" w14:textId="1E53189B" w:rsidR="00AE0431" w:rsidRPr="00A12EE6" w:rsidRDefault="00AE0431" w:rsidP="00AE0431">
      <w:pPr>
        <w:pStyle w:val="Popis"/>
        <w:jc w:val="center"/>
      </w:pPr>
      <w:bookmarkStart w:id="174" w:name="_Toc182423296"/>
      <w:r w:rsidRPr="00A12EE6">
        <w:t xml:space="preserve">Obr. </w:t>
      </w:r>
      <w:fldSimple w:instr=" STYLEREF 1 \s ">
        <w:r w:rsidR="005418FC">
          <w:rPr>
            <w:noProof/>
          </w:rPr>
          <w:t>2</w:t>
        </w:r>
      </w:fldSimple>
      <w:r w:rsidR="00E37B0B" w:rsidRPr="00A12EE6">
        <w:noBreakHyphen/>
      </w:r>
      <w:fldSimple w:instr=" SEQ Obr. \* ARABIC \s 1 ">
        <w:r w:rsidR="005418FC">
          <w:rPr>
            <w:noProof/>
          </w:rPr>
          <w:t>60</w:t>
        </w:r>
      </w:fldSimple>
      <w:r w:rsidRPr="00A12EE6">
        <w:t xml:space="preserve">. Odpoveď programu </w:t>
      </w:r>
      <w:proofErr w:type="spellStart"/>
      <w:r w:rsidRPr="00A12EE6">
        <w:t>ping</w:t>
      </w:r>
      <w:proofErr w:type="spellEnd"/>
      <w:r w:rsidRPr="00A12EE6">
        <w:t>, úspešné odpovede</w:t>
      </w:r>
      <w:r w:rsidR="00230B0B" w:rsidRPr="00A12EE6">
        <w:t xml:space="preserve"> na 172.20.50.11</w:t>
      </w:r>
      <w:bookmarkEnd w:id="174"/>
    </w:p>
    <w:p w14:paraId="7F6F64A6" w14:textId="115D5948" w:rsidR="00B35A5D" w:rsidRPr="00A12EE6" w:rsidRDefault="00B35A5D" w:rsidP="006C50AE">
      <w:pPr>
        <w:pStyle w:val="Nadpis3"/>
        <w:ind w:left="737" w:hanging="737"/>
      </w:pPr>
      <w:bookmarkStart w:id="175" w:name="_Ref176443494"/>
      <w:bookmarkStart w:id="176" w:name="_Toc182423505"/>
      <w:r w:rsidRPr="00A12EE6">
        <w:t>Nastavenie povolenia odpovedí ICMP bez GUI</w:t>
      </w:r>
      <w:bookmarkEnd w:id="175"/>
      <w:bookmarkEnd w:id="176"/>
    </w:p>
    <w:p w14:paraId="3FBBE67C" w14:textId="16EBB32B" w:rsidR="00564EFE" w:rsidRPr="00A12EE6" w:rsidRDefault="003A36C5" w:rsidP="006C50AE">
      <w:pPr>
        <w:ind w:firstLine="454"/>
        <w:jc w:val="both"/>
      </w:pPr>
      <w:r w:rsidRPr="00A12EE6">
        <w:t xml:space="preserve">V prípade servera nainštalovaného ako </w:t>
      </w:r>
      <w:proofErr w:type="spellStart"/>
      <w:r w:rsidRPr="00A12EE6">
        <w:t>core</w:t>
      </w:r>
      <w:proofErr w:type="spellEnd"/>
      <w:r w:rsidRPr="00A12EE6">
        <w:t xml:space="preserve"> server môžeme využiť konfiguračnú konzolu Server </w:t>
      </w:r>
      <w:proofErr w:type="spellStart"/>
      <w:r w:rsidRPr="00A12EE6">
        <w:t>Configuration</w:t>
      </w:r>
      <w:proofErr w:type="spellEnd"/>
      <w:r w:rsidRPr="00A12EE6">
        <w:t xml:space="preserve"> (</w:t>
      </w:r>
      <w:proofErr w:type="spellStart"/>
      <w:r w:rsidRPr="00A12EE6">
        <w:t>sconfig</w:t>
      </w:r>
      <w:proofErr w:type="spellEnd"/>
      <w:r w:rsidRPr="00A12EE6">
        <w:t>)</w:t>
      </w:r>
      <w:r w:rsidR="00230B0B" w:rsidRPr="00A12EE6">
        <w:t xml:space="preserve">, pre povolenie odpovedania na ICMP </w:t>
      </w:r>
      <w:proofErr w:type="spellStart"/>
      <w:r w:rsidR="00230B0B" w:rsidRPr="00A12EE6">
        <w:t>request</w:t>
      </w:r>
      <w:proofErr w:type="spellEnd"/>
      <w:r w:rsidR="00230B0B" w:rsidRPr="00A12EE6">
        <w:t xml:space="preserve"> pakety</w:t>
      </w:r>
      <w:r w:rsidRPr="00A12EE6">
        <w:t>.</w:t>
      </w:r>
      <w:r w:rsidR="00230B0B" w:rsidRPr="00A12EE6">
        <w:t xml:space="preserve"> Keďže server nainštalovaný ako </w:t>
      </w:r>
      <w:proofErr w:type="spellStart"/>
      <w:r w:rsidR="00230B0B" w:rsidRPr="00A12EE6">
        <w:t>core</w:t>
      </w:r>
      <w:proofErr w:type="spellEnd"/>
      <w:r w:rsidR="00230B0B" w:rsidRPr="00A12EE6">
        <w:t xml:space="preserve"> server má IP adresu 172.20.50.12, na overenie dostupnosti použije</w:t>
      </w:r>
      <w:r w:rsidR="00A56499">
        <w:t>me</w:t>
      </w:r>
      <w:r w:rsidR="00230B0B" w:rsidRPr="00A12EE6">
        <w:t xml:space="preserve"> program </w:t>
      </w:r>
      <w:proofErr w:type="spellStart"/>
      <w:r w:rsidR="00230B0B" w:rsidRPr="00A12EE6">
        <w:t>ping</w:t>
      </w:r>
      <w:proofErr w:type="spellEnd"/>
      <w:r w:rsidR="00230B0B" w:rsidRPr="00A12EE6">
        <w:t xml:space="preserve"> spustený na server</w:t>
      </w:r>
      <w:r w:rsidR="00A56499">
        <w:t>i</w:t>
      </w:r>
      <w:r w:rsidR="00230B0B" w:rsidRPr="00A12EE6">
        <w:t xml:space="preserve"> s grafickým rozhraním, ktorý má IP adresu 172.20.50.11.</w:t>
      </w:r>
    </w:p>
    <w:p w14:paraId="3658E279" w14:textId="61CB2653" w:rsidR="00230B0B" w:rsidRPr="00A12EE6" w:rsidRDefault="00230B0B" w:rsidP="006C50AE">
      <w:pPr>
        <w:pStyle w:val="Odsekzoznamu"/>
        <w:numPr>
          <w:ilvl w:val="0"/>
          <w:numId w:val="18"/>
        </w:numPr>
        <w:ind w:left="454" w:hanging="454"/>
        <w:jc w:val="both"/>
      </w:pPr>
      <w:bookmarkStart w:id="177" w:name="_Ref176369036"/>
      <w:r w:rsidRPr="00A12EE6">
        <w:t xml:space="preserve">Predpokladáme, že server s IP adresou 172.20.50.12 nebude odpovedať na ICMP požiadavky. Overíme to pomocou programu </w:t>
      </w:r>
      <w:proofErr w:type="spellStart"/>
      <w:r w:rsidRPr="00A12EE6">
        <w:t>ping</w:t>
      </w:r>
      <w:proofErr w:type="spellEnd"/>
      <w:r w:rsidRPr="00A12EE6">
        <w:t xml:space="preserve">. Výsledkom je </w:t>
      </w:r>
      <w:proofErr w:type="spellStart"/>
      <w:r w:rsidRPr="00A12EE6">
        <w:t>Request</w:t>
      </w:r>
      <w:proofErr w:type="spellEnd"/>
      <w:r w:rsidRPr="00A12EE6">
        <w:t xml:space="preserve"> </w:t>
      </w:r>
      <w:proofErr w:type="spellStart"/>
      <w:r w:rsidRPr="00A12EE6">
        <w:t>time</w:t>
      </w:r>
      <w:proofErr w:type="spellEnd"/>
      <w:r w:rsidRPr="00A12EE6">
        <w:t xml:space="preserve"> </w:t>
      </w:r>
      <w:proofErr w:type="spellStart"/>
      <w:r w:rsidRPr="00A12EE6">
        <w:t>out</w:t>
      </w:r>
      <w:proofErr w:type="spellEnd"/>
      <w:r w:rsidRPr="00A12EE6">
        <w:t>, teda server neodpovedá na ICMP pakety. Jedným z možných problémov teda môže byť, že server s IP adresou 172.20.50.12 nemá povolené vo firewall-e odpovedať na ICMP pakety.</w:t>
      </w:r>
      <w:bookmarkEnd w:id="177"/>
    </w:p>
    <w:p w14:paraId="0346FE88" w14:textId="033193EE" w:rsidR="00230B0B" w:rsidRPr="00A12EE6" w:rsidRDefault="00230B0B" w:rsidP="00230B0B">
      <w:pPr>
        <w:keepNext/>
        <w:jc w:val="center"/>
      </w:pPr>
      <w:r w:rsidRPr="00A12EE6">
        <w:rPr>
          <w:noProof/>
          <w:lang w:eastAsia="sk-SK"/>
        </w:rPr>
        <w:lastRenderedPageBreak/>
        <w:drawing>
          <wp:inline distT="0" distB="0" distL="0" distR="0" wp14:anchorId="429E5368" wp14:editId="05794909">
            <wp:extent cx="5760720" cy="1943100"/>
            <wp:effectExtent l="38100" t="38100" r="87630" b="95250"/>
            <wp:docPr id="458838405"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8405" name="Obrázok 1" descr="Obrázok, na ktorom je text, snímka obrazovky, softvér, písmo&#10;&#10;Automaticky generovaný popis"/>
                    <pic:cNvPicPr/>
                  </pic:nvPicPr>
                  <pic:blipFill rotWithShape="1">
                    <a:blip r:embed="rId72"/>
                    <a:srcRect b="32331"/>
                    <a:stretch/>
                  </pic:blipFill>
                  <pic:spPr bwMode="auto">
                    <a:xfrm>
                      <a:off x="0" y="0"/>
                      <a:ext cx="5760720" cy="19431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E6DAF0" w14:textId="030C3CC1" w:rsidR="00230B0B" w:rsidRPr="00A12EE6" w:rsidRDefault="00230B0B" w:rsidP="00230B0B">
      <w:pPr>
        <w:pStyle w:val="Popis"/>
        <w:jc w:val="center"/>
      </w:pPr>
      <w:bookmarkStart w:id="178" w:name="_Ref176369122"/>
      <w:bookmarkStart w:id="179" w:name="_Toc182423297"/>
      <w:r w:rsidRPr="00A12EE6">
        <w:t xml:space="preserve">Obr. </w:t>
      </w:r>
      <w:fldSimple w:instr=" STYLEREF 1 \s ">
        <w:r w:rsidR="005418FC">
          <w:rPr>
            <w:noProof/>
          </w:rPr>
          <w:t>2</w:t>
        </w:r>
      </w:fldSimple>
      <w:r w:rsidR="00E37B0B" w:rsidRPr="00A12EE6">
        <w:noBreakHyphen/>
      </w:r>
      <w:fldSimple w:instr=" SEQ Obr. \* ARABIC \s 1 ">
        <w:r w:rsidR="005418FC">
          <w:rPr>
            <w:noProof/>
          </w:rPr>
          <w:t>61</w:t>
        </w:r>
      </w:fldSimple>
      <w:r w:rsidRPr="00A12EE6">
        <w:t xml:space="preserve">. Odpoveď programu </w:t>
      </w:r>
      <w:proofErr w:type="spellStart"/>
      <w:r w:rsidRPr="00A12EE6">
        <w:t>ping</w:t>
      </w:r>
      <w:proofErr w:type="spellEnd"/>
      <w:r w:rsidRPr="00A12EE6">
        <w:t>, neúspešné odpovede na 172.20.50.12</w:t>
      </w:r>
      <w:bookmarkEnd w:id="178"/>
      <w:bookmarkEnd w:id="179"/>
    </w:p>
    <w:p w14:paraId="31034EF3" w14:textId="0B89DCF6" w:rsidR="00230B0B" w:rsidRPr="00A12EE6" w:rsidRDefault="00CA6861" w:rsidP="006C50AE">
      <w:pPr>
        <w:pStyle w:val="Odsekzoznamu"/>
        <w:numPr>
          <w:ilvl w:val="0"/>
          <w:numId w:val="18"/>
        </w:numPr>
        <w:ind w:left="454" w:hanging="454"/>
        <w:jc w:val="both"/>
      </w:pPr>
      <w:bookmarkStart w:id="180" w:name="_Ref176443597"/>
      <w:r w:rsidRPr="00A12EE6">
        <w:t xml:space="preserve">Na povolenie odpovedania na ICMP pakety využijeme konzolu Server </w:t>
      </w:r>
      <w:proofErr w:type="spellStart"/>
      <w:r w:rsidRPr="00A12EE6">
        <w:t>Configuration</w:t>
      </w:r>
      <w:proofErr w:type="spellEnd"/>
      <w:r w:rsidRPr="00A12EE6">
        <w:t xml:space="preserve">, ktorú vyvoláme príkazom </w:t>
      </w:r>
      <w:proofErr w:type="spellStart"/>
      <w:r w:rsidRPr="00A12EE6">
        <w:rPr>
          <w:b/>
          <w:bCs/>
          <w:i/>
          <w:iCs/>
        </w:rPr>
        <w:t>sconfig</w:t>
      </w:r>
      <w:proofErr w:type="spellEnd"/>
      <w:r w:rsidRPr="00A12EE6">
        <w:t xml:space="preserve">. V tejto konzole nás bude zaujímať možnosť číslo </w:t>
      </w:r>
      <w:r w:rsidRPr="00A12EE6">
        <w:rPr>
          <w:b/>
          <w:bCs/>
          <w:i/>
          <w:iCs/>
        </w:rPr>
        <w:t xml:space="preserve">4, </w:t>
      </w:r>
      <w:proofErr w:type="spellStart"/>
      <w:r w:rsidRPr="00A12EE6">
        <w:rPr>
          <w:b/>
          <w:bCs/>
          <w:i/>
          <w:iCs/>
        </w:rPr>
        <w:t>Configure</w:t>
      </w:r>
      <w:proofErr w:type="spellEnd"/>
      <w:r w:rsidRPr="00A12EE6">
        <w:rPr>
          <w:b/>
          <w:bCs/>
          <w:i/>
          <w:iCs/>
        </w:rPr>
        <w:t xml:space="preserve"> </w:t>
      </w:r>
      <w:proofErr w:type="spellStart"/>
      <w:r w:rsidRPr="00A12EE6">
        <w:rPr>
          <w:b/>
          <w:bCs/>
          <w:i/>
          <w:iCs/>
        </w:rPr>
        <w:t>Remote</w:t>
      </w:r>
      <w:proofErr w:type="spellEnd"/>
      <w:r w:rsidRPr="00A12EE6">
        <w:rPr>
          <w:b/>
          <w:bCs/>
          <w:i/>
          <w:iCs/>
        </w:rPr>
        <w:t xml:space="preserve"> Management</w:t>
      </w:r>
      <w:r w:rsidRPr="00A12EE6">
        <w:t>. V tejto časti sa nastavuje vzdialená správa.</w:t>
      </w:r>
      <w:bookmarkEnd w:id="180"/>
    </w:p>
    <w:p w14:paraId="1F17C78A" w14:textId="77777777" w:rsidR="00CA6861" w:rsidRPr="00A12EE6" w:rsidRDefault="00CA6861" w:rsidP="00CA6861">
      <w:pPr>
        <w:keepNext/>
        <w:jc w:val="center"/>
      </w:pPr>
      <w:r w:rsidRPr="00A12EE6">
        <w:rPr>
          <w:noProof/>
          <w:lang w:eastAsia="sk-SK"/>
        </w:rPr>
        <w:drawing>
          <wp:inline distT="0" distB="0" distL="0" distR="0" wp14:anchorId="6A03C1DE" wp14:editId="0268FB9C">
            <wp:extent cx="5760720" cy="2893060"/>
            <wp:effectExtent l="38100" t="38100" r="87630" b="97790"/>
            <wp:docPr id="1582695583"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5583" name="Obrázok 1" descr="Obrázok, na ktorom je text, snímka obrazovky, písmo&#10;&#10;Automaticky generovaný popis"/>
                    <pic:cNvPicPr/>
                  </pic:nvPicPr>
                  <pic:blipFill>
                    <a:blip r:embed="rId73"/>
                    <a:stretch>
                      <a:fillRect/>
                    </a:stretch>
                  </pic:blipFill>
                  <pic:spPr>
                    <a:xfrm>
                      <a:off x="0" y="0"/>
                      <a:ext cx="5760720" cy="2893060"/>
                    </a:xfrm>
                    <a:prstGeom prst="rect">
                      <a:avLst/>
                    </a:prstGeom>
                    <a:effectLst>
                      <a:outerShdw blurRad="50800" dist="38100" dir="2700000" algn="tl" rotWithShape="0">
                        <a:prstClr val="black">
                          <a:alpha val="40000"/>
                        </a:prstClr>
                      </a:outerShdw>
                    </a:effectLst>
                  </pic:spPr>
                </pic:pic>
              </a:graphicData>
            </a:graphic>
          </wp:inline>
        </w:drawing>
      </w:r>
    </w:p>
    <w:p w14:paraId="07A3A3F9" w14:textId="26423FE2" w:rsidR="00CA6861" w:rsidRPr="00A12EE6" w:rsidRDefault="00CA6861" w:rsidP="00CA6861">
      <w:pPr>
        <w:pStyle w:val="Popis"/>
        <w:jc w:val="center"/>
      </w:pPr>
      <w:bookmarkStart w:id="181" w:name="_Ref176443652"/>
      <w:bookmarkStart w:id="182" w:name="_Toc182423298"/>
      <w:r w:rsidRPr="00A12EE6">
        <w:t xml:space="preserve">Obr. </w:t>
      </w:r>
      <w:fldSimple w:instr=" STYLEREF 1 \s ">
        <w:r w:rsidR="005418FC">
          <w:rPr>
            <w:noProof/>
          </w:rPr>
          <w:t>2</w:t>
        </w:r>
      </w:fldSimple>
      <w:r w:rsidR="00E37B0B" w:rsidRPr="00A12EE6">
        <w:noBreakHyphen/>
      </w:r>
      <w:fldSimple w:instr=" SEQ Obr. \* ARABIC \s 1 ">
        <w:r w:rsidR="005418FC">
          <w:rPr>
            <w:noProof/>
          </w:rPr>
          <w:t>62</w:t>
        </w:r>
      </w:fldSimple>
      <w:r w:rsidRPr="00A12EE6">
        <w:t xml:space="preserve">. Povolenie ICMP pomocou </w:t>
      </w:r>
      <w:proofErr w:type="spellStart"/>
      <w:r w:rsidRPr="00A12EE6">
        <w:t>sconfig</w:t>
      </w:r>
      <w:bookmarkEnd w:id="181"/>
      <w:bookmarkEnd w:id="182"/>
      <w:proofErr w:type="spellEnd"/>
    </w:p>
    <w:p w14:paraId="278D005B" w14:textId="4888A8F6" w:rsidR="00CA6861" w:rsidRPr="00A12EE6" w:rsidRDefault="001F77BC" w:rsidP="006C50AE">
      <w:pPr>
        <w:pStyle w:val="Odsekzoznamu"/>
        <w:numPr>
          <w:ilvl w:val="0"/>
          <w:numId w:val="18"/>
        </w:numPr>
        <w:ind w:left="454" w:hanging="454"/>
        <w:jc w:val="both"/>
      </w:pPr>
      <w:bookmarkStart w:id="183" w:name="_Ref176368946"/>
      <w:r w:rsidRPr="00A12EE6">
        <w:t xml:space="preserve">Máme na výber 4 možnosti. Prvá povoľuje vzdialenú správu, druhá ju zakazuje a tretia možnosť nastavuje odpovedanie na ICMP pakety. Posledná možnosť číslo 4 je návrat do hlavného menu. Zvolíme možnosť </w:t>
      </w:r>
      <w:r w:rsidRPr="00A12EE6">
        <w:rPr>
          <w:b/>
          <w:bCs/>
          <w:i/>
          <w:iCs/>
        </w:rPr>
        <w:t xml:space="preserve">3, </w:t>
      </w:r>
      <w:proofErr w:type="spellStart"/>
      <w:r w:rsidRPr="00A12EE6">
        <w:rPr>
          <w:b/>
          <w:bCs/>
          <w:i/>
          <w:iCs/>
        </w:rPr>
        <w:t>Configure</w:t>
      </w:r>
      <w:proofErr w:type="spellEnd"/>
      <w:r w:rsidRPr="00A12EE6">
        <w:rPr>
          <w:b/>
          <w:bCs/>
          <w:i/>
          <w:iCs/>
        </w:rPr>
        <w:t xml:space="preserve"> Server </w:t>
      </w:r>
      <w:proofErr w:type="spellStart"/>
      <w:r w:rsidRPr="00A12EE6">
        <w:rPr>
          <w:b/>
          <w:bCs/>
          <w:i/>
          <w:iCs/>
        </w:rPr>
        <w:t>Response</w:t>
      </w:r>
      <w:proofErr w:type="spellEnd"/>
      <w:r w:rsidRPr="00A12EE6">
        <w:rPr>
          <w:b/>
          <w:bCs/>
          <w:i/>
          <w:iCs/>
        </w:rPr>
        <w:t xml:space="preserve"> to </w:t>
      </w:r>
      <w:proofErr w:type="spellStart"/>
      <w:r w:rsidRPr="00A12EE6">
        <w:rPr>
          <w:b/>
          <w:bCs/>
          <w:i/>
          <w:iCs/>
        </w:rPr>
        <w:t>Ping</w:t>
      </w:r>
      <w:proofErr w:type="spellEnd"/>
      <w:r w:rsidRPr="00A12EE6">
        <w:t>.</w:t>
      </w:r>
      <w:bookmarkEnd w:id="183"/>
    </w:p>
    <w:p w14:paraId="287E36AB" w14:textId="77777777" w:rsidR="00CA6861" w:rsidRPr="00A12EE6" w:rsidRDefault="00CA6861" w:rsidP="00CA6861">
      <w:pPr>
        <w:keepNext/>
        <w:jc w:val="center"/>
      </w:pPr>
      <w:r w:rsidRPr="00A12EE6">
        <w:rPr>
          <w:noProof/>
          <w:lang w:eastAsia="sk-SK"/>
        </w:rPr>
        <w:lastRenderedPageBreak/>
        <w:drawing>
          <wp:inline distT="0" distB="0" distL="0" distR="0" wp14:anchorId="48D50666" wp14:editId="610A7DDF">
            <wp:extent cx="5760720" cy="2893060"/>
            <wp:effectExtent l="38100" t="38100" r="87630" b="97790"/>
            <wp:docPr id="106396876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8760" name="Obrázok 1" descr="Obrázok, na ktorom je text, snímka obrazovky, písmo, softvér&#10;&#10;Automaticky generovaný popis"/>
                    <pic:cNvPicPr/>
                  </pic:nvPicPr>
                  <pic:blipFill>
                    <a:blip r:embed="rId74"/>
                    <a:stretch>
                      <a:fillRect/>
                    </a:stretch>
                  </pic:blipFill>
                  <pic:spPr>
                    <a:xfrm>
                      <a:off x="0" y="0"/>
                      <a:ext cx="5760720" cy="2893060"/>
                    </a:xfrm>
                    <a:prstGeom prst="rect">
                      <a:avLst/>
                    </a:prstGeom>
                    <a:effectLst>
                      <a:outerShdw blurRad="50800" dist="38100" dir="2700000" algn="tl" rotWithShape="0">
                        <a:prstClr val="black">
                          <a:alpha val="40000"/>
                        </a:prstClr>
                      </a:outerShdw>
                    </a:effectLst>
                  </pic:spPr>
                </pic:pic>
              </a:graphicData>
            </a:graphic>
          </wp:inline>
        </w:drawing>
      </w:r>
    </w:p>
    <w:p w14:paraId="4C372BD1" w14:textId="4833E1FA" w:rsidR="00CA6861" w:rsidRPr="00A12EE6" w:rsidRDefault="00CA6861" w:rsidP="00CA6861">
      <w:pPr>
        <w:pStyle w:val="Popis"/>
        <w:jc w:val="center"/>
      </w:pPr>
      <w:bookmarkStart w:id="184" w:name="_Toc182423299"/>
      <w:r w:rsidRPr="00A12EE6">
        <w:t xml:space="preserve">Obr. </w:t>
      </w:r>
      <w:fldSimple w:instr=" STYLEREF 1 \s ">
        <w:r w:rsidR="005418FC">
          <w:rPr>
            <w:noProof/>
          </w:rPr>
          <w:t>2</w:t>
        </w:r>
      </w:fldSimple>
      <w:r w:rsidR="00E37B0B" w:rsidRPr="00A12EE6">
        <w:noBreakHyphen/>
      </w:r>
      <w:fldSimple w:instr=" SEQ Obr. \* ARABIC \s 1 ">
        <w:r w:rsidR="005418FC">
          <w:rPr>
            <w:noProof/>
          </w:rPr>
          <w:t>63</w:t>
        </w:r>
      </w:fldSimple>
      <w:r w:rsidRPr="00A12EE6">
        <w:t>. Povolenie ICMP, možnosť 4</w:t>
      </w:r>
      <w:bookmarkEnd w:id="184"/>
    </w:p>
    <w:p w14:paraId="1CD37811" w14:textId="16EB6597" w:rsidR="00CA6861" w:rsidRPr="00A12EE6" w:rsidRDefault="001F77BC" w:rsidP="006C50AE">
      <w:pPr>
        <w:pStyle w:val="Odsekzoznamu"/>
        <w:numPr>
          <w:ilvl w:val="0"/>
          <w:numId w:val="18"/>
        </w:numPr>
        <w:ind w:left="454" w:hanging="454"/>
        <w:jc w:val="both"/>
      </w:pPr>
      <w:r w:rsidRPr="00A12EE6">
        <w:t>Po potvrdení možnosti číslo 3 sa objaví okno, ktoré sa nás pýta či chceme povoliť</w:t>
      </w:r>
      <w:r w:rsidR="00A56499">
        <w:t>,</w:t>
      </w:r>
      <w:r w:rsidRPr="00A12EE6">
        <w:t xml:space="preserve"> aby vzdialené počítače mohli dostávať odpoveď na ICMP pakety. </w:t>
      </w:r>
    </w:p>
    <w:p w14:paraId="1825BF70" w14:textId="77777777" w:rsidR="001F77BC" w:rsidRPr="00A12EE6" w:rsidRDefault="001F77BC" w:rsidP="001F77BC">
      <w:pPr>
        <w:keepNext/>
        <w:jc w:val="center"/>
      </w:pPr>
      <w:r w:rsidRPr="00A12EE6">
        <w:rPr>
          <w:noProof/>
          <w:lang w:eastAsia="sk-SK"/>
        </w:rPr>
        <w:drawing>
          <wp:inline distT="0" distB="0" distL="0" distR="0" wp14:anchorId="55AA4597" wp14:editId="68AEA583">
            <wp:extent cx="2676899" cy="1343212"/>
            <wp:effectExtent l="38100" t="38100" r="104775" b="85725"/>
            <wp:docPr id="740242219"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2219" name="Obrázok 1" descr="Obrázok, na ktorom je text, snímka obrazovky, písmo, rad&#10;&#10;Automaticky generovaný popis"/>
                    <pic:cNvPicPr/>
                  </pic:nvPicPr>
                  <pic:blipFill>
                    <a:blip r:embed="rId75"/>
                    <a:stretch>
                      <a:fillRect/>
                    </a:stretch>
                  </pic:blipFill>
                  <pic:spPr>
                    <a:xfrm>
                      <a:off x="0" y="0"/>
                      <a:ext cx="2676899" cy="1343212"/>
                    </a:xfrm>
                    <a:prstGeom prst="rect">
                      <a:avLst/>
                    </a:prstGeom>
                    <a:effectLst>
                      <a:outerShdw blurRad="50800" dist="38100" dir="2700000" algn="tl" rotWithShape="0">
                        <a:prstClr val="black">
                          <a:alpha val="40000"/>
                        </a:prstClr>
                      </a:outerShdw>
                    </a:effectLst>
                  </pic:spPr>
                </pic:pic>
              </a:graphicData>
            </a:graphic>
          </wp:inline>
        </w:drawing>
      </w:r>
    </w:p>
    <w:p w14:paraId="5C0F8321" w14:textId="42025888" w:rsidR="001F77BC" w:rsidRPr="00A12EE6" w:rsidRDefault="001F77BC" w:rsidP="001F77BC">
      <w:pPr>
        <w:pStyle w:val="Popis"/>
        <w:jc w:val="center"/>
      </w:pPr>
      <w:bookmarkStart w:id="185" w:name="_Toc182423300"/>
      <w:r w:rsidRPr="00A12EE6">
        <w:t xml:space="preserve">Obr. </w:t>
      </w:r>
      <w:fldSimple w:instr=" STYLEREF 1 \s ">
        <w:r w:rsidR="005418FC">
          <w:rPr>
            <w:noProof/>
          </w:rPr>
          <w:t>2</w:t>
        </w:r>
      </w:fldSimple>
      <w:r w:rsidR="00E37B0B" w:rsidRPr="00A12EE6">
        <w:noBreakHyphen/>
      </w:r>
      <w:fldSimple w:instr=" SEQ Obr. \* ARABIC \s 1 ">
        <w:r w:rsidR="005418FC">
          <w:rPr>
            <w:noProof/>
          </w:rPr>
          <w:t>64</w:t>
        </w:r>
      </w:fldSimple>
      <w:r w:rsidRPr="00A12EE6">
        <w:t>. Povolenie vzdialeným počítačom odpovedať na ICMP pakety</w:t>
      </w:r>
      <w:bookmarkEnd w:id="185"/>
    </w:p>
    <w:p w14:paraId="70952742" w14:textId="374669E1" w:rsidR="00CA6861" w:rsidRPr="00A12EE6" w:rsidRDefault="001F77BC" w:rsidP="006C50AE">
      <w:pPr>
        <w:pStyle w:val="Odsekzoznamu"/>
        <w:numPr>
          <w:ilvl w:val="0"/>
          <w:numId w:val="18"/>
        </w:numPr>
        <w:ind w:left="454" w:hanging="454"/>
        <w:jc w:val="both"/>
      </w:pPr>
      <w:r w:rsidRPr="00A12EE6">
        <w:t xml:space="preserve">Voľbou tlačidla </w:t>
      </w:r>
      <w:proofErr w:type="spellStart"/>
      <w:r w:rsidRPr="00A56499">
        <w:rPr>
          <w:b/>
          <w:bCs/>
          <w:i/>
          <w:iCs/>
          <w:bdr w:val="single" w:sz="8" w:space="0" w:color="auto" w:shadow="1"/>
          <w:shd w:val="clear" w:color="auto" w:fill="D9D9D9" w:themeFill="background1" w:themeFillShade="D9"/>
        </w:rPr>
        <w:t>Yes</w:t>
      </w:r>
      <w:proofErr w:type="spellEnd"/>
      <w:r w:rsidRPr="00A12EE6">
        <w:t xml:space="preserve"> sa povolí odpovedanie na ICMP požiadavky. O čom nás informuje posledné informačné okno. Po potvrdení tlačidlom </w:t>
      </w:r>
      <w:r w:rsidRPr="00A56499">
        <w:rPr>
          <w:b/>
          <w:bCs/>
          <w:i/>
          <w:iCs/>
          <w:bdr w:val="single" w:sz="8" w:space="0" w:color="auto" w:shadow="1"/>
          <w:shd w:val="clear" w:color="auto" w:fill="D9D9D9" w:themeFill="background1" w:themeFillShade="D9"/>
        </w:rPr>
        <w:t>OK</w:t>
      </w:r>
      <w:r w:rsidRPr="00A12EE6">
        <w:t xml:space="preserve"> sa okno zavrie a vrátime sa do </w:t>
      </w:r>
      <w:r w:rsidR="000E5115" w:rsidRPr="00A12EE6">
        <w:t xml:space="preserve">konfiguračnej konzoly rovnakej ako v kroku </w:t>
      </w:r>
      <w:r w:rsidR="00C937A2" w:rsidRPr="00A12EE6">
        <w:rPr>
          <w:b/>
          <w:bCs/>
          <w:color w:val="00B0F0"/>
        </w:rPr>
        <w:fldChar w:fldCharType="begin"/>
      </w:r>
      <w:r w:rsidR="00C937A2" w:rsidRPr="00A12EE6">
        <w:rPr>
          <w:b/>
          <w:bCs/>
          <w:color w:val="00B0F0"/>
        </w:rPr>
        <w:instrText xml:space="preserve"> REF _Ref176368946 \r \h  \* MERGEFORMAT </w:instrText>
      </w:r>
      <w:r w:rsidR="00C937A2" w:rsidRPr="00A12EE6">
        <w:rPr>
          <w:b/>
          <w:bCs/>
          <w:color w:val="00B0F0"/>
        </w:rPr>
      </w:r>
      <w:r w:rsidR="00C937A2" w:rsidRPr="00A12EE6">
        <w:rPr>
          <w:b/>
          <w:bCs/>
          <w:color w:val="00B0F0"/>
        </w:rPr>
        <w:fldChar w:fldCharType="separate"/>
      </w:r>
      <w:r w:rsidR="005418FC">
        <w:rPr>
          <w:b/>
          <w:bCs/>
          <w:color w:val="00B0F0"/>
        </w:rPr>
        <w:t>3</w:t>
      </w:r>
      <w:r w:rsidR="00C937A2" w:rsidRPr="00A12EE6">
        <w:rPr>
          <w:b/>
          <w:bCs/>
          <w:color w:val="00B0F0"/>
        </w:rPr>
        <w:fldChar w:fldCharType="end"/>
      </w:r>
      <w:r w:rsidR="000E5115" w:rsidRPr="00A12EE6">
        <w:t>. Tu zvolíme možnosť číslo 4 pre návrat do hlavného menu.</w:t>
      </w:r>
    </w:p>
    <w:p w14:paraId="46A11783" w14:textId="77777777" w:rsidR="001F77BC" w:rsidRPr="00A12EE6" w:rsidRDefault="001F77BC" w:rsidP="001F77BC">
      <w:pPr>
        <w:keepNext/>
        <w:jc w:val="center"/>
      </w:pPr>
      <w:r w:rsidRPr="00A12EE6">
        <w:rPr>
          <w:noProof/>
          <w:lang w:eastAsia="sk-SK"/>
        </w:rPr>
        <w:drawing>
          <wp:inline distT="0" distB="0" distL="0" distR="0" wp14:anchorId="0397EDC6" wp14:editId="45E317A2">
            <wp:extent cx="2581635" cy="1400370"/>
            <wp:effectExtent l="38100" t="38100" r="104775" b="104775"/>
            <wp:docPr id="1399195076"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5076" name="Obrázok 1" descr="Obrázok, na ktorom je text, snímka obrazovky, písmo, rad&#10;&#10;Automaticky generovaný popis"/>
                    <pic:cNvPicPr/>
                  </pic:nvPicPr>
                  <pic:blipFill>
                    <a:blip r:embed="rId76"/>
                    <a:stretch>
                      <a:fillRect/>
                    </a:stretch>
                  </pic:blipFill>
                  <pic:spPr>
                    <a:xfrm>
                      <a:off x="0" y="0"/>
                      <a:ext cx="2581635" cy="1400370"/>
                    </a:xfrm>
                    <a:prstGeom prst="rect">
                      <a:avLst/>
                    </a:prstGeom>
                    <a:effectLst>
                      <a:outerShdw blurRad="50800" dist="38100" dir="2700000" algn="tl" rotWithShape="0">
                        <a:prstClr val="black">
                          <a:alpha val="40000"/>
                        </a:prstClr>
                      </a:outerShdw>
                    </a:effectLst>
                  </pic:spPr>
                </pic:pic>
              </a:graphicData>
            </a:graphic>
          </wp:inline>
        </w:drawing>
      </w:r>
    </w:p>
    <w:p w14:paraId="6744178D" w14:textId="37F41D6E" w:rsidR="001F77BC" w:rsidRPr="00A12EE6" w:rsidRDefault="001F77BC" w:rsidP="001F77BC">
      <w:pPr>
        <w:pStyle w:val="Popis"/>
        <w:jc w:val="center"/>
      </w:pPr>
      <w:bookmarkStart w:id="186" w:name="_Toc182423301"/>
      <w:r w:rsidRPr="00A12EE6">
        <w:t xml:space="preserve">Obr. </w:t>
      </w:r>
      <w:fldSimple w:instr=" STYLEREF 1 \s ">
        <w:r w:rsidR="005418FC">
          <w:rPr>
            <w:noProof/>
          </w:rPr>
          <w:t>2</w:t>
        </w:r>
      </w:fldSimple>
      <w:r w:rsidR="00E37B0B" w:rsidRPr="00A12EE6">
        <w:noBreakHyphen/>
      </w:r>
      <w:fldSimple w:instr=" SEQ Obr. \* ARABIC \s 1 ">
        <w:r w:rsidR="005418FC">
          <w:rPr>
            <w:noProof/>
          </w:rPr>
          <w:t>65</w:t>
        </w:r>
      </w:fldSimple>
      <w:r w:rsidRPr="00A12EE6">
        <w:t xml:space="preserve">. Informačné okno o povolení </w:t>
      </w:r>
      <w:proofErr w:type="spellStart"/>
      <w:r w:rsidRPr="00A12EE6">
        <w:t>Ping</w:t>
      </w:r>
      <w:bookmarkEnd w:id="186"/>
      <w:proofErr w:type="spellEnd"/>
    </w:p>
    <w:p w14:paraId="12297FD2" w14:textId="79A22BBA" w:rsidR="00230B0B" w:rsidRPr="00A12EE6" w:rsidRDefault="00A56499" w:rsidP="006C50AE">
      <w:pPr>
        <w:pStyle w:val="Odsekzoznamu"/>
        <w:numPr>
          <w:ilvl w:val="0"/>
          <w:numId w:val="18"/>
        </w:numPr>
        <w:ind w:left="454" w:hanging="454"/>
        <w:jc w:val="both"/>
      </w:pPr>
      <w:bookmarkStart w:id="187" w:name="_Ref176369262"/>
      <w:r>
        <w:lastRenderedPageBreak/>
        <w:t>O</w:t>
      </w:r>
      <w:r w:rsidR="000E5115" w:rsidRPr="00A12EE6">
        <w:t xml:space="preserve">veríme či server odpovedá na ICMP pakety. Urobíme to rovnako </w:t>
      </w:r>
      <w:r>
        <w:t xml:space="preserve">ako </w:t>
      </w:r>
      <w:r w:rsidR="000E5115" w:rsidRPr="00A12EE6">
        <w:t xml:space="preserve">v prvom kroku tejto podkapitoly. Výsledok ukazuje, že program </w:t>
      </w:r>
      <w:proofErr w:type="spellStart"/>
      <w:r w:rsidR="000E5115" w:rsidRPr="00A12EE6">
        <w:t>ping</w:t>
      </w:r>
      <w:proofErr w:type="spellEnd"/>
      <w:r w:rsidR="000E5115" w:rsidRPr="00A12EE6">
        <w:t xml:space="preserve"> úspešne prijal odpovede od servera s IP adresou 172.20.50.12.</w:t>
      </w:r>
      <w:bookmarkEnd w:id="187"/>
    </w:p>
    <w:p w14:paraId="4D3836C1" w14:textId="77777777" w:rsidR="000E5115" w:rsidRPr="00A12EE6" w:rsidRDefault="000E5115" w:rsidP="000E5115">
      <w:pPr>
        <w:keepNext/>
        <w:jc w:val="center"/>
      </w:pPr>
      <w:r w:rsidRPr="00A12EE6">
        <w:rPr>
          <w:noProof/>
          <w:lang w:eastAsia="sk-SK"/>
        </w:rPr>
        <w:drawing>
          <wp:inline distT="0" distB="0" distL="0" distR="0" wp14:anchorId="46982BFA" wp14:editId="3010A357">
            <wp:extent cx="5760720" cy="1870710"/>
            <wp:effectExtent l="38100" t="38100" r="87630" b="91440"/>
            <wp:docPr id="47283195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1959" name="Obrázok 1" descr="Obrázok, na ktorom je text, snímka obrazovky, písmo, softvér&#10;&#10;Automaticky generovaný popis"/>
                    <pic:cNvPicPr/>
                  </pic:nvPicPr>
                  <pic:blipFill>
                    <a:blip r:embed="rId77"/>
                    <a:stretch>
                      <a:fillRect/>
                    </a:stretch>
                  </pic:blipFill>
                  <pic:spPr>
                    <a:xfrm>
                      <a:off x="0" y="0"/>
                      <a:ext cx="5760720" cy="1870710"/>
                    </a:xfrm>
                    <a:prstGeom prst="rect">
                      <a:avLst/>
                    </a:prstGeom>
                    <a:effectLst>
                      <a:outerShdw blurRad="50800" dist="38100" dir="2700000" algn="tl" rotWithShape="0">
                        <a:prstClr val="black">
                          <a:alpha val="40000"/>
                        </a:prstClr>
                      </a:outerShdw>
                    </a:effectLst>
                  </pic:spPr>
                </pic:pic>
              </a:graphicData>
            </a:graphic>
          </wp:inline>
        </w:drawing>
      </w:r>
    </w:p>
    <w:p w14:paraId="12EA00D8" w14:textId="629B6E19" w:rsidR="000E5115" w:rsidRPr="00A12EE6" w:rsidRDefault="000E5115" w:rsidP="000E5115">
      <w:pPr>
        <w:pStyle w:val="Popis"/>
        <w:jc w:val="center"/>
      </w:pPr>
      <w:bookmarkStart w:id="188" w:name="_Ref176369309"/>
      <w:bookmarkStart w:id="189" w:name="_Toc182423302"/>
      <w:r w:rsidRPr="00A12EE6">
        <w:t xml:space="preserve">Obr. </w:t>
      </w:r>
      <w:fldSimple w:instr=" STYLEREF 1 \s ">
        <w:r w:rsidR="005418FC">
          <w:rPr>
            <w:noProof/>
          </w:rPr>
          <w:t>2</w:t>
        </w:r>
      </w:fldSimple>
      <w:r w:rsidR="00E37B0B" w:rsidRPr="00A12EE6">
        <w:noBreakHyphen/>
      </w:r>
      <w:fldSimple w:instr=" SEQ Obr. \* ARABIC \s 1 ">
        <w:r w:rsidR="005418FC">
          <w:rPr>
            <w:noProof/>
          </w:rPr>
          <w:t>66</w:t>
        </w:r>
      </w:fldSimple>
      <w:r w:rsidRPr="00A12EE6">
        <w:t xml:space="preserve">. Odpoveď programu </w:t>
      </w:r>
      <w:proofErr w:type="spellStart"/>
      <w:r w:rsidRPr="00A12EE6">
        <w:t>ping</w:t>
      </w:r>
      <w:proofErr w:type="spellEnd"/>
      <w:r w:rsidRPr="00A12EE6">
        <w:t>, úspešné odpovede na 172.20.50.12</w:t>
      </w:r>
      <w:bookmarkEnd w:id="188"/>
      <w:bookmarkEnd w:id="189"/>
    </w:p>
    <w:p w14:paraId="06AFABE9" w14:textId="3B0E809A" w:rsidR="000E5115" w:rsidRPr="00A12EE6" w:rsidRDefault="000E5115" w:rsidP="006C50AE">
      <w:pPr>
        <w:ind w:firstLine="454"/>
        <w:jc w:val="both"/>
      </w:pPr>
      <w:r w:rsidRPr="00A12EE6">
        <w:t>Úspešne sme povolili odpovedanie na ICMP požiadavky na server</w:t>
      </w:r>
      <w:r w:rsidR="00A56499">
        <w:t>i</w:t>
      </w:r>
      <w:r w:rsidRPr="00A12EE6">
        <w:t xml:space="preserve"> nainštalovanom ako </w:t>
      </w:r>
      <w:proofErr w:type="spellStart"/>
      <w:r w:rsidRPr="00A12EE6">
        <w:t>core</w:t>
      </w:r>
      <w:proofErr w:type="spellEnd"/>
      <w:r w:rsidRPr="00A12EE6">
        <w:t xml:space="preserve"> server. Následne si ukážeme ako môžeme povoliť toto pravidlo na </w:t>
      </w:r>
      <w:r w:rsidRPr="00682339">
        <w:rPr>
          <w:highlight w:val="yellow"/>
          <w:rPrChange w:id="190" w:author="Baráth, Július" w:date="2024-11-14T08:57:00Z" w16du:dateUtc="2024-11-14T07:57:00Z">
            <w:rPr/>
          </w:rPrChange>
        </w:rPr>
        <w:t>firewall-e</w:t>
      </w:r>
      <w:r w:rsidRPr="00A12EE6">
        <w:t xml:space="preserve"> pomocou príkazového riadk</w:t>
      </w:r>
      <w:r w:rsidR="00C80D88" w:rsidRPr="00A12EE6">
        <w:t>u</w:t>
      </w:r>
      <w:r w:rsidRPr="00A12EE6">
        <w:t xml:space="preserve">. Ukážeme si to na </w:t>
      </w:r>
      <w:proofErr w:type="spellStart"/>
      <w:r w:rsidRPr="00A12EE6">
        <w:t>core</w:t>
      </w:r>
      <w:proofErr w:type="spellEnd"/>
      <w:r w:rsidRPr="00A12EE6">
        <w:t xml:space="preserve"> server</w:t>
      </w:r>
      <w:r w:rsidR="00A56499">
        <w:t>i</w:t>
      </w:r>
      <w:r w:rsidRPr="00A12EE6">
        <w:t xml:space="preserve"> ale tento postup je platný pre akýkoľvek operačný systém Windows.</w:t>
      </w:r>
    </w:p>
    <w:p w14:paraId="3727C2C4" w14:textId="15C7EE53" w:rsidR="00A91D9B" w:rsidRPr="00A12EE6" w:rsidRDefault="00A91D9B" w:rsidP="006C50AE">
      <w:pPr>
        <w:pStyle w:val="Odsekzoznamu"/>
        <w:numPr>
          <w:ilvl w:val="0"/>
          <w:numId w:val="19"/>
        </w:numPr>
        <w:ind w:left="454" w:hanging="454"/>
        <w:jc w:val="both"/>
      </w:pPr>
      <w:r w:rsidRPr="00A12EE6">
        <w:t xml:space="preserve">Ako prvé overíme, či je server schopný odpovedať na ICMP pakety. Výsledok je rovnaký ako v predchádzajúcej časti v kroku </w:t>
      </w:r>
      <w:r w:rsidR="00C937A2" w:rsidRPr="00A12EE6">
        <w:rPr>
          <w:b/>
          <w:bCs/>
          <w:color w:val="00B0F0"/>
        </w:rPr>
        <w:fldChar w:fldCharType="begin"/>
      </w:r>
      <w:r w:rsidR="00C937A2" w:rsidRPr="00A12EE6">
        <w:rPr>
          <w:b/>
          <w:bCs/>
          <w:color w:val="00B0F0"/>
        </w:rPr>
        <w:instrText xml:space="preserve"> REF _Ref176369036 \r \h  \* MERGEFORMAT </w:instrText>
      </w:r>
      <w:r w:rsidR="00C937A2" w:rsidRPr="00A12EE6">
        <w:rPr>
          <w:b/>
          <w:bCs/>
          <w:color w:val="00B0F0"/>
        </w:rPr>
      </w:r>
      <w:r w:rsidR="00C937A2" w:rsidRPr="00A12EE6">
        <w:rPr>
          <w:b/>
          <w:bCs/>
          <w:color w:val="00B0F0"/>
        </w:rPr>
        <w:fldChar w:fldCharType="separate"/>
      </w:r>
      <w:r w:rsidR="005418FC">
        <w:rPr>
          <w:b/>
          <w:bCs/>
          <w:color w:val="00B0F0"/>
        </w:rPr>
        <w:t>1</w:t>
      </w:r>
      <w:r w:rsidR="00C937A2" w:rsidRPr="00A12EE6">
        <w:rPr>
          <w:b/>
          <w:bCs/>
          <w:color w:val="00B0F0"/>
        </w:rPr>
        <w:fldChar w:fldCharType="end"/>
      </w:r>
      <w:r w:rsidRPr="00A12EE6">
        <w:t xml:space="preserve">, </w:t>
      </w:r>
      <w:r w:rsidR="00401F06" w:rsidRPr="00A12EE6">
        <w:t>o</w:t>
      </w:r>
      <w:r w:rsidRPr="00A12EE6">
        <w:t xml:space="preserve">brázok </w:t>
      </w:r>
      <w:r w:rsidR="00C937A2" w:rsidRPr="00A12EE6">
        <w:rPr>
          <w:b/>
          <w:bCs/>
          <w:color w:val="00B0F0"/>
        </w:rPr>
        <w:fldChar w:fldCharType="begin"/>
      </w:r>
      <w:r w:rsidR="00C937A2" w:rsidRPr="00A12EE6">
        <w:rPr>
          <w:b/>
          <w:bCs/>
          <w:color w:val="00B0F0"/>
        </w:rPr>
        <w:instrText xml:space="preserve"> REF _Ref176369122 \h  \* MERGEFORMAT </w:instrText>
      </w:r>
      <w:r w:rsidR="00C937A2" w:rsidRPr="00A12EE6">
        <w:rPr>
          <w:b/>
          <w:bCs/>
          <w:color w:val="00B0F0"/>
        </w:rPr>
      </w:r>
      <w:r w:rsidR="00C937A2" w:rsidRPr="00A12EE6">
        <w:rPr>
          <w:b/>
          <w:bCs/>
          <w:color w:val="00B0F0"/>
        </w:rPr>
        <w:fldChar w:fldCharType="separate"/>
      </w:r>
      <w:r w:rsidR="005418FC" w:rsidRPr="005418FC">
        <w:rPr>
          <w:b/>
          <w:bCs/>
          <w:color w:val="00B0F0"/>
        </w:rPr>
        <w:t>Obr. 2</w:t>
      </w:r>
      <w:r w:rsidR="005418FC" w:rsidRPr="005418FC">
        <w:rPr>
          <w:b/>
          <w:bCs/>
          <w:color w:val="00B0F0"/>
        </w:rPr>
        <w:noBreakHyphen/>
        <w:t xml:space="preserve">61. Odpoveď programu </w:t>
      </w:r>
      <w:proofErr w:type="spellStart"/>
      <w:r w:rsidR="005418FC" w:rsidRPr="005418FC">
        <w:rPr>
          <w:b/>
          <w:bCs/>
          <w:color w:val="00B0F0"/>
        </w:rPr>
        <w:t>ping</w:t>
      </w:r>
      <w:proofErr w:type="spellEnd"/>
      <w:r w:rsidR="005418FC" w:rsidRPr="005418FC">
        <w:rPr>
          <w:b/>
          <w:bCs/>
          <w:color w:val="00B0F0"/>
        </w:rPr>
        <w:t>, neúspešné odpovede na 172.20.50.12</w:t>
      </w:r>
      <w:r w:rsidR="00C937A2" w:rsidRPr="00A12EE6">
        <w:rPr>
          <w:b/>
          <w:bCs/>
          <w:color w:val="00B0F0"/>
        </w:rPr>
        <w:fldChar w:fldCharType="end"/>
      </w:r>
      <w:r w:rsidRPr="00A12EE6">
        <w:t>.</w:t>
      </w:r>
    </w:p>
    <w:p w14:paraId="17101C0C" w14:textId="5AEE65E1" w:rsidR="00A91D9B" w:rsidRPr="00A12EE6" w:rsidRDefault="00A91D9B" w:rsidP="006C50AE">
      <w:pPr>
        <w:pStyle w:val="Odsekzoznamu"/>
        <w:numPr>
          <w:ilvl w:val="0"/>
          <w:numId w:val="19"/>
        </w:numPr>
        <w:ind w:left="454" w:hanging="454"/>
        <w:jc w:val="both"/>
      </w:pPr>
      <w:r w:rsidRPr="00A12EE6">
        <w:t xml:space="preserve">Na povolenie pravidla vo Windows </w:t>
      </w:r>
      <w:r w:rsidR="00C80D88" w:rsidRPr="00A12EE6">
        <w:t>F</w:t>
      </w:r>
      <w:r w:rsidRPr="00A12EE6">
        <w:t xml:space="preserve">irewall-e použijeme príkaz </w:t>
      </w:r>
      <w:proofErr w:type="spellStart"/>
      <w:r w:rsidRPr="00A12EE6">
        <w:rPr>
          <w:b/>
          <w:bCs/>
          <w:i/>
          <w:iCs/>
        </w:rPr>
        <w:t>netsh</w:t>
      </w:r>
      <w:proofErr w:type="spellEnd"/>
      <w:r w:rsidRPr="00A12EE6">
        <w:rPr>
          <w:b/>
          <w:bCs/>
          <w:i/>
          <w:iCs/>
        </w:rPr>
        <w:t xml:space="preserve"> </w:t>
      </w:r>
      <w:proofErr w:type="spellStart"/>
      <w:r w:rsidRPr="00A12EE6">
        <w:rPr>
          <w:b/>
          <w:bCs/>
          <w:i/>
          <w:iCs/>
        </w:rPr>
        <w:t>advfirewall</w:t>
      </w:r>
      <w:proofErr w:type="spellEnd"/>
      <w:r w:rsidRPr="00A12EE6">
        <w:rPr>
          <w:b/>
          <w:bCs/>
          <w:i/>
          <w:iCs/>
        </w:rPr>
        <w:t xml:space="preserve"> firewall set rule </w:t>
      </w:r>
      <w:proofErr w:type="spellStart"/>
      <w:r w:rsidRPr="00A12EE6">
        <w:rPr>
          <w:b/>
          <w:bCs/>
          <w:i/>
          <w:iCs/>
        </w:rPr>
        <w:t>name</w:t>
      </w:r>
      <w:proofErr w:type="spellEnd"/>
      <w:r w:rsidRPr="00A12EE6">
        <w:rPr>
          <w:b/>
          <w:bCs/>
          <w:i/>
          <w:iCs/>
        </w:rPr>
        <w:t>="</w:t>
      </w:r>
      <w:proofErr w:type="spellStart"/>
      <w:r w:rsidRPr="00A12EE6">
        <w:rPr>
          <w:b/>
          <w:bCs/>
          <w:i/>
          <w:iCs/>
        </w:rPr>
        <w:t>File</w:t>
      </w:r>
      <w:proofErr w:type="spellEnd"/>
      <w:r w:rsidRPr="00A12EE6">
        <w:rPr>
          <w:b/>
          <w:bCs/>
          <w:i/>
          <w:iCs/>
        </w:rPr>
        <w:t xml:space="preserve"> and Printer </w:t>
      </w:r>
      <w:proofErr w:type="spellStart"/>
      <w:r w:rsidRPr="00A12EE6">
        <w:rPr>
          <w:b/>
          <w:bCs/>
          <w:i/>
          <w:iCs/>
        </w:rPr>
        <w:t>Sharing</w:t>
      </w:r>
      <w:proofErr w:type="spellEnd"/>
      <w:r w:rsidRPr="00A12EE6">
        <w:rPr>
          <w:b/>
          <w:bCs/>
          <w:i/>
          <w:iCs/>
        </w:rPr>
        <w:t xml:space="preserve"> (Echo </w:t>
      </w:r>
      <w:proofErr w:type="spellStart"/>
      <w:r w:rsidRPr="00A12EE6">
        <w:rPr>
          <w:b/>
          <w:bCs/>
          <w:i/>
          <w:iCs/>
        </w:rPr>
        <w:t>Request</w:t>
      </w:r>
      <w:proofErr w:type="spellEnd"/>
      <w:r w:rsidRPr="00A12EE6">
        <w:rPr>
          <w:b/>
          <w:bCs/>
          <w:i/>
          <w:iCs/>
        </w:rPr>
        <w:t xml:space="preserve"> - ICMPv4-</w:t>
      </w:r>
      <w:r w:rsidRPr="00A56499">
        <w:rPr>
          <w:b/>
          <w:bCs/>
          <w:i/>
          <w:iCs/>
        </w:rPr>
        <w:t xml:space="preserve">In)" new </w:t>
      </w:r>
      <w:proofErr w:type="spellStart"/>
      <w:r w:rsidRPr="00A56499">
        <w:rPr>
          <w:b/>
          <w:bCs/>
          <w:i/>
          <w:iCs/>
        </w:rPr>
        <w:t>enable</w:t>
      </w:r>
      <w:proofErr w:type="spellEnd"/>
      <w:r w:rsidRPr="00A56499">
        <w:rPr>
          <w:b/>
          <w:bCs/>
          <w:i/>
          <w:iCs/>
        </w:rPr>
        <w:t>=</w:t>
      </w:r>
      <w:proofErr w:type="spellStart"/>
      <w:r w:rsidRPr="00A56499">
        <w:rPr>
          <w:b/>
          <w:bCs/>
          <w:i/>
          <w:iCs/>
        </w:rPr>
        <w:t>yes</w:t>
      </w:r>
      <w:proofErr w:type="spellEnd"/>
      <w:r w:rsidR="00A56499">
        <w:rPr>
          <w:b/>
          <w:bCs/>
        </w:rPr>
        <w:t xml:space="preserve"> </w:t>
      </w:r>
      <w:r w:rsidR="00A56499">
        <w:t>v príkazovom riadku</w:t>
      </w:r>
      <w:r w:rsidRPr="00A12EE6">
        <w:t>. Tento príkaz priamo povolí pravidlo umožňujúce počítaču odpovedať na ICMP pakety.</w:t>
      </w:r>
    </w:p>
    <w:p w14:paraId="72A8EF25" w14:textId="77777777" w:rsidR="00A91D9B" w:rsidRPr="00A12EE6" w:rsidRDefault="00A91D9B" w:rsidP="00A91D9B">
      <w:pPr>
        <w:keepNext/>
        <w:jc w:val="center"/>
      </w:pPr>
      <w:r w:rsidRPr="00A12EE6">
        <w:rPr>
          <w:noProof/>
          <w:lang w:eastAsia="sk-SK"/>
        </w:rPr>
        <w:drawing>
          <wp:inline distT="0" distB="0" distL="0" distR="0" wp14:anchorId="25E17066" wp14:editId="6AE2A2FE">
            <wp:extent cx="5760720" cy="1202055"/>
            <wp:effectExtent l="38100" t="38100" r="87630" b="93345"/>
            <wp:docPr id="150550847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8479" name="Obrázok 1" descr="Obrázok, na ktorom je text, snímka obrazovky, písmo, softvér&#10;&#10;Automaticky generovaný popis"/>
                    <pic:cNvPicPr/>
                  </pic:nvPicPr>
                  <pic:blipFill>
                    <a:blip r:embed="rId78"/>
                    <a:stretch>
                      <a:fillRect/>
                    </a:stretch>
                  </pic:blipFill>
                  <pic:spPr>
                    <a:xfrm>
                      <a:off x="0" y="0"/>
                      <a:ext cx="5760720" cy="1202055"/>
                    </a:xfrm>
                    <a:prstGeom prst="rect">
                      <a:avLst/>
                    </a:prstGeom>
                    <a:effectLst>
                      <a:outerShdw blurRad="50800" dist="38100" dir="2700000" algn="tl" rotWithShape="0">
                        <a:prstClr val="black">
                          <a:alpha val="40000"/>
                        </a:prstClr>
                      </a:outerShdw>
                    </a:effectLst>
                  </pic:spPr>
                </pic:pic>
              </a:graphicData>
            </a:graphic>
          </wp:inline>
        </w:drawing>
      </w:r>
    </w:p>
    <w:p w14:paraId="06750AE7" w14:textId="79200BBB" w:rsidR="00A91D9B" w:rsidRPr="00A12EE6" w:rsidRDefault="00A91D9B" w:rsidP="00A91D9B">
      <w:pPr>
        <w:pStyle w:val="Popis"/>
        <w:jc w:val="center"/>
      </w:pPr>
      <w:bookmarkStart w:id="191" w:name="_Toc182423303"/>
      <w:r w:rsidRPr="00A12EE6">
        <w:t xml:space="preserve">Obr. </w:t>
      </w:r>
      <w:fldSimple w:instr=" STYLEREF 1 \s ">
        <w:r w:rsidR="005418FC">
          <w:rPr>
            <w:noProof/>
          </w:rPr>
          <w:t>2</w:t>
        </w:r>
      </w:fldSimple>
      <w:r w:rsidR="00E37B0B" w:rsidRPr="00A12EE6">
        <w:noBreakHyphen/>
      </w:r>
      <w:fldSimple w:instr=" SEQ Obr. \* ARABIC \s 1 ">
        <w:r w:rsidR="005418FC">
          <w:rPr>
            <w:noProof/>
          </w:rPr>
          <w:t>67</w:t>
        </w:r>
      </w:fldSimple>
      <w:r w:rsidRPr="00A12EE6">
        <w:t>. Príkazový riadok, povolenie pravidla ICMP</w:t>
      </w:r>
      <w:bookmarkEnd w:id="191"/>
    </w:p>
    <w:p w14:paraId="4C1D2245" w14:textId="480FF988" w:rsidR="00A91D9B" w:rsidRPr="00A12EE6" w:rsidRDefault="00401F06" w:rsidP="006C50AE">
      <w:pPr>
        <w:pStyle w:val="Odsekzoznamu"/>
        <w:numPr>
          <w:ilvl w:val="0"/>
          <w:numId w:val="19"/>
        </w:numPr>
        <w:ind w:left="454" w:hanging="454"/>
        <w:jc w:val="both"/>
      </w:pPr>
      <w:r w:rsidRPr="00A12EE6">
        <w:t xml:space="preserve">Pravidlo je aktívne a odpoveď programu </w:t>
      </w:r>
      <w:proofErr w:type="spellStart"/>
      <w:r w:rsidRPr="00A12EE6">
        <w:t>ping</w:t>
      </w:r>
      <w:proofErr w:type="spellEnd"/>
      <w:r w:rsidRPr="00A12EE6">
        <w:t xml:space="preserve"> bude vyzerať rovnako ako v predchádzajúcom príklade v kroku </w:t>
      </w:r>
      <w:r w:rsidR="00C937A2" w:rsidRPr="00A12EE6">
        <w:rPr>
          <w:b/>
          <w:bCs/>
          <w:color w:val="00B0F0"/>
        </w:rPr>
        <w:fldChar w:fldCharType="begin"/>
      </w:r>
      <w:r w:rsidR="00C937A2" w:rsidRPr="00A12EE6">
        <w:rPr>
          <w:b/>
          <w:bCs/>
          <w:color w:val="00B0F0"/>
        </w:rPr>
        <w:instrText xml:space="preserve"> REF _Ref176369262 \r \h  \* MERGEFORMAT </w:instrText>
      </w:r>
      <w:r w:rsidR="00C937A2" w:rsidRPr="00A12EE6">
        <w:rPr>
          <w:b/>
          <w:bCs/>
          <w:color w:val="00B0F0"/>
        </w:rPr>
      </w:r>
      <w:r w:rsidR="00C937A2" w:rsidRPr="00A12EE6">
        <w:rPr>
          <w:b/>
          <w:bCs/>
          <w:color w:val="00B0F0"/>
        </w:rPr>
        <w:fldChar w:fldCharType="separate"/>
      </w:r>
      <w:r w:rsidR="005418FC">
        <w:rPr>
          <w:b/>
          <w:bCs/>
          <w:color w:val="00B0F0"/>
        </w:rPr>
        <w:t>6</w:t>
      </w:r>
      <w:r w:rsidR="00C937A2" w:rsidRPr="00A12EE6">
        <w:rPr>
          <w:b/>
          <w:bCs/>
          <w:color w:val="00B0F0"/>
        </w:rPr>
        <w:fldChar w:fldCharType="end"/>
      </w:r>
      <w:r w:rsidRPr="00A12EE6">
        <w:t xml:space="preserve">, obrázok </w:t>
      </w:r>
      <w:r w:rsidR="00C937A2" w:rsidRPr="00A12EE6">
        <w:rPr>
          <w:b/>
          <w:bCs/>
          <w:color w:val="00B0F0"/>
        </w:rPr>
        <w:fldChar w:fldCharType="begin"/>
      </w:r>
      <w:r w:rsidR="00C937A2" w:rsidRPr="00A12EE6">
        <w:rPr>
          <w:b/>
          <w:bCs/>
          <w:color w:val="00B0F0"/>
        </w:rPr>
        <w:instrText xml:space="preserve"> REF _Ref176369309 \h  \* MERGEFORMAT </w:instrText>
      </w:r>
      <w:r w:rsidR="00C937A2" w:rsidRPr="00A12EE6">
        <w:rPr>
          <w:b/>
          <w:bCs/>
          <w:color w:val="00B0F0"/>
        </w:rPr>
      </w:r>
      <w:r w:rsidR="00C937A2" w:rsidRPr="00A12EE6">
        <w:rPr>
          <w:b/>
          <w:bCs/>
          <w:color w:val="00B0F0"/>
        </w:rPr>
        <w:fldChar w:fldCharType="separate"/>
      </w:r>
      <w:r w:rsidR="005418FC" w:rsidRPr="005418FC">
        <w:rPr>
          <w:b/>
          <w:bCs/>
          <w:color w:val="00B0F0"/>
        </w:rPr>
        <w:t>Obr. 2</w:t>
      </w:r>
      <w:r w:rsidR="005418FC" w:rsidRPr="005418FC">
        <w:rPr>
          <w:b/>
          <w:bCs/>
          <w:color w:val="00B0F0"/>
        </w:rPr>
        <w:noBreakHyphen/>
        <w:t xml:space="preserve">66. Odpoveď programu </w:t>
      </w:r>
      <w:proofErr w:type="spellStart"/>
      <w:r w:rsidR="005418FC" w:rsidRPr="005418FC">
        <w:rPr>
          <w:b/>
          <w:bCs/>
          <w:color w:val="00B0F0"/>
        </w:rPr>
        <w:t>ping</w:t>
      </w:r>
      <w:proofErr w:type="spellEnd"/>
      <w:r w:rsidR="005418FC" w:rsidRPr="005418FC">
        <w:rPr>
          <w:b/>
          <w:bCs/>
          <w:color w:val="00B0F0"/>
        </w:rPr>
        <w:t>, úspešné odpovede na 172.20.50.12</w:t>
      </w:r>
      <w:r w:rsidR="00C937A2" w:rsidRPr="00A12EE6">
        <w:rPr>
          <w:b/>
          <w:bCs/>
          <w:color w:val="00B0F0"/>
        </w:rPr>
        <w:fldChar w:fldCharType="end"/>
      </w:r>
      <w:r w:rsidRPr="00A12EE6">
        <w:t>.</w:t>
      </w:r>
    </w:p>
    <w:p w14:paraId="6237C50D" w14:textId="448E8F6F" w:rsidR="00401F06" w:rsidRPr="00A12EE6" w:rsidRDefault="00401F06" w:rsidP="006C50AE">
      <w:pPr>
        <w:ind w:firstLine="454"/>
        <w:jc w:val="both"/>
      </w:pPr>
      <w:r w:rsidRPr="00A12EE6">
        <w:t>Tu uvedieme príklad</w:t>
      </w:r>
      <w:r w:rsidR="00A56499">
        <w:t>,</w:t>
      </w:r>
      <w:r w:rsidRPr="00A12EE6">
        <w:t xml:space="preserve"> ako vykonať totožnú akciu</w:t>
      </w:r>
      <w:r w:rsidR="00A56499">
        <w:t>,</w:t>
      </w:r>
      <w:r w:rsidRPr="00A12EE6">
        <w:t xml:space="preserve"> ale pomocou príkazov </w:t>
      </w:r>
      <w:proofErr w:type="spellStart"/>
      <w:r w:rsidRPr="00A12EE6">
        <w:t>powershell</w:t>
      </w:r>
      <w:proofErr w:type="spellEnd"/>
      <w:r w:rsidRPr="00A12EE6">
        <w:t>.</w:t>
      </w:r>
    </w:p>
    <w:p w14:paraId="73B8596A" w14:textId="524FF46A" w:rsidR="00A91D9B" w:rsidRPr="00A12EE6" w:rsidRDefault="00401F06" w:rsidP="006C50AE">
      <w:pPr>
        <w:pStyle w:val="Odsekzoznamu"/>
        <w:numPr>
          <w:ilvl w:val="0"/>
          <w:numId w:val="20"/>
        </w:numPr>
        <w:ind w:left="454" w:hanging="454"/>
        <w:jc w:val="both"/>
      </w:pPr>
      <w:r w:rsidRPr="00A12EE6">
        <w:t xml:space="preserve">Prvý a posledný krok, overenia funkcie programu </w:t>
      </w:r>
      <w:proofErr w:type="spellStart"/>
      <w:r w:rsidRPr="00A12EE6">
        <w:t>ping</w:t>
      </w:r>
      <w:proofErr w:type="spellEnd"/>
      <w:r w:rsidRPr="00A12EE6">
        <w:t>, vynecháme, pretože obrázky a aj popis by bol zhodný s predchádzajúcimi ukážkami.</w:t>
      </w:r>
    </w:p>
    <w:p w14:paraId="6CE421EC" w14:textId="2D0C5EBE" w:rsidR="00401F06" w:rsidRPr="00A12EE6" w:rsidRDefault="00401F06" w:rsidP="006C50AE">
      <w:pPr>
        <w:pStyle w:val="Odsekzoznamu"/>
        <w:numPr>
          <w:ilvl w:val="0"/>
          <w:numId w:val="20"/>
        </w:numPr>
        <w:ind w:left="454" w:hanging="454"/>
        <w:jc w:val="both"/>
      </w:pPr>
      <w:r w:rsidRPr="00A12EE6">
        <w:t xml:space="preserve">V konzole </w:t>
      </w:r>
      <w:proofErr w:type="spellStart"/>
      <w:r w:rsidRPr="00A12EE6">
        <w:t>powershell</w:t>
      </w:r>
      <w:proofErr w:type="spellEnd"/>
      <w:r w:rsidRPr="00A12EE6">
        <w:t xml:space="preserve"> spustíme príkaz </w:t>
      </w:r>
      <w:proofErr w:type="spellStart"/>
      <w:r w:rsidRPr="00A12EE6">
        <w:rPr>
          <w:b/>
          <w:bCs/>
          <w:i/>
          <w:iCs/>
        </w:rPr>
        <w:t>Enable-NetFirewallRule</w:t>
      </w:r>
      <w:proofErr w:type="spellEnd"/>
      <w:r w:rsidRPr="00A12EE6">
        <w:rPr>
          <w:b/>
          <w:bCs/>
          <w:i/>
          <w:iCs/>
        </w:rPr>
        <w:t xml:space="preserve"> -</w:t>
      </w:r>
      <w:proofErr w:type="spellStart"/>
      <w:r w:rsidRPr="00A12EE6">
        <w:rPr>
          <w:b/>
          <w:bCs/>
          <w:i/>
          <w:iCs/>
        </w:rPr>
        <w:t>displayName</w:t>
      </w:r>
      <w:proofErr w:type="spellEnd"/>
      <w:r w:rsidRPr="00A12EE6">
        <w:rPr>
          <w:b/>
          <w:bCs/>
          <w:i/>
          <w:iCs/>
        </w:rPr>
        <w:t xml:space="preserve"> "</w:t>
      </w:r>
      <w:proofErr w:type="spellStart"/>
      <w:r w:rsidRPr="00A12EE6">
        <w:rPr>
          <w:b/>
          <w:bCs/>
          <w:i/>
          <w:iCs/>
        </w:rPr>
        <w:t>File</w:t>
      </w:r>
      <w:proofErr w:type="spellEnd"/>
      <w:r w:rsidRPr="00A12EE6">
        <w:rPr>
          <w:b/>
          <w:bCs/>
          <w:i/>
          <w:iCs/>
        </w:rPr>
        <w:t xml:space="preserve"> and Printer </w:t>
      </w:r>
      <w:proofErr w:type="spellStart"/>
      <w:r w:rsidRPr="00A12EE6">
        <w:rPr>
          <w:b/>
          <w:bCs/>
          <w:i/>
          <w:iCs/>
        </w:rPr>
        <w:t>Sharing</w:t>
      </w:r>
      <w:proofErr w:type="spellEnd"/>
      <w:r w:rsidRPr="00A12EE6">
        <w:rPr>
          <w:b/>
          <w:bCs/>
          <w:i/>
          <w:iCs/>
        </w:rPr>
        <w:t xml:space="preserve"> (Echo </w:t>
      </w:r>
      <w:proofErr w:type="spellStart"/>
      <w:r w:rsidRPr="00A12EE6">
        <w:rPr>
          <w:b/>
          <w:bCs/>
          <w:i/>
          <w:iCs/>
        </w:rPr>
        <w:t>Request</w:t>
      </w:r>
      <w:proofErr w:type="spellEnd"/>
      <w:r w:rsidRPr="00A12EE6">
        <w:rPr>
          <w:b/>
          <w:bCs/>
          <w:i/>
          <w:iCs/>
        </w:rPr>
        <w:t xml:space="preserve"> - ICMPv4-In)"</w:t>
      </w:r>
      <w:r w:rsidRPr="00A12EE6">
        <w:t xml:space="preserve">. Tento príkaz povolí pravidlo pre odpovedanie na ICMP požiadavky. Spustenie tohto príkazu nevyvolá žiadne okno ani informačný text, že </w:t>
      </w:r>
      <w:r w:rsidRPr="00A12EE6">
        <w:lastRenderedPageBreak/>
        <w:t xml:space="preserve">bol príkaz úspešne vykonaný. </w:t>
      </w:r>
      <w:r w:rsidR="00A56499">
        <w:t>P</w:t>
      </w:r>
      <w:r w:rsidRPr="00A12EE6">
        <w:t xml:space="preserve">omocou programu </w:t>
      </w:r>
      <w:proofErr w:type="spellStart"/>
      <w:r w:rsidRPr="00A12EE6">
        <w:t>ping</w:t>
      </w:r>
      <w:proofErr w:type="spellEnd"/>
      <w:r w:rsidRPr="00A12EE6">
        <w:t xml:space="preserve"> overíme, že </w:t>
      </w:r>
      <w:r w:rsidR="00A56499">
        <w:t xml:space="preserve">je </w:t>
      </w:r>
      <w:r w:rsidRPr="00A12EE6">
        <w:t xml:space="preserve">pravidlo povolené a odpovede na ICMP pakety prichádzajú. </w:t>
      </w:r>
    </w:p>
    <w:p w14:paraId="57971876" w14:textId="77777777" w:rsidR="00401F06" w:rsidRPr="00A12EE6" w:rsidRDefault="00401F06" w:rsidP="00401F06">
      <w:pPr>
        <w:keepNext/>
        <w:jc w:val="center"/>
      </w:pPr>
      <w:r w:rsidRPr="00A12EE6">
        <w:rPr>
          <w:noProof/>
          <w:lang w:eastAsia="sk-SK"/>
        </w:rPr>
        <w:drawing>
          <wp:inline distT="0" distB="0" distL="0" distR="0" wp14:anchorId="457CC9C4" wp14:editId="57D3FF05">
            <wp:extent cx="5760720" cy="628650"/>
            <wp:effectExtent l="38100" t="38100" r="87630" b="95250"/>
            <wp:docPr id="1710790005"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0005" name="Obrázok 1" descr="Obrázok, na ktorom je text, snímka obrazovky, písmo&#10;&#10;Automaticky generovaný popis"/>
                    <pic:cNvPicPr/>
                  </pic:nvPicPr>
                  <pic:blipFill>
                    <a:blip r:embed="rId79"/>
                    <a:stretch>
                      <a:fillRect/>
                    </a:stretch>
                  </pic:blipFill>
                  <pic:spPr>
                    <a:xfrm>
                      <a:off x="0" y="0"/>
                      <a:ext cx="5760720" cy="628650"/>
                    </a:xfrm>
                    <a:prstGeom prst="rect">
                      <a:avLst/>
                    </a:prstGeom>
                    <a:effectLst>
                      <a:outerShdw blurRad="50800" dist="38100" dir="2700000" algn="tl" rotWithShape="0">
                        <a:prstClr val="black">
                          <a:alpha val="40000"/>
                        </a:prstClr>
                      </a:outerShdw>
                    </a:effectLst>
                  </pic:spPr>
                </pic:pic>
              </a:graphicData>
            </a:graphic>
          </wp:inline>
        </w:drawing>
      </w:r>
    </w:p>
    <w:p w14:paraId="09DEE164" w14:textId="64D21740" w:rsidR="00401F06" w:rsidRPr="00A12EE6" w:rsidRDefault="00401F06" w:rsidP="00401F06">
      <w:pPr>
        <w:pStyle w:val="Popis"/>
        <w:jc w:val="center"/>
      </w:pPr>
      <w:bookmarkStart w:id="192" w:name="_Toc182423304"/>
      <w:r w:rsidRPr="00A12EE6">
        <w:t xml:space="preserve">Obr. </w:t>
      </w:r>
      <w:fldSimple w:instr=" STYLEREF 1 \s ">
        <w:r w:rsidR="005418FC">
          <w:rPr>
            <w:noProof/>
          </w:rPr>
          <w:t>2</w:t>
        </w:r>
      </w:fldSimple>
      <w:r w:rsidR="00E37B0B" w:rsidRPr="00A12EE6">
        <w:noBreakHyphen/>
      </w:r>
      <w:fldSimple w:instr=" SEQ Obr. \* ARABIC \s 1 ">
        <w:r w:rsidR="005418FC">
          <w:rPr>
            <w:noProof/>
          </w:rPr>
          <w:t>68</w:t>
        </w:r>
      </w:fldSimple>
      <w:r w:rsidRPr="00A12EE6">
        <w:t xml:space="preserve">. </w:t>
      </w:r>
      <w:proofErr w:type="spellStart"/>
      <w:r w:rsidRPr="00A12EE6">
        <w:t>Powershell</w:t>
      </w:r>
      <w:proofErr w:type="spellEnd"/>
      <w:r w:rsidRPr="00A12EE6">
        <w:t>, povolenie pravidla ICMP</w:t>
      </w:r>
      <w:bookmarkEnd w:id="192"/>
    </w:p>
    <w:p w14:paraId="46517F9F" w14:textId="1FBB66EC" w:rsidR="00401F06" w:rsidRPr="00A12EE6" w:rsidRDefault="008E79D5" w:rsidP="006C50AE">
      <w:pPr>
        <w:pStyle w:val="Odsekzoznamu"/>
        <w:numPr>
          <w:ilvl w:val="0"/>
          <w:numId w:val="20"/>
        </w:numPr>
        <w:ind w:left="454" w:hanging="454"/>
        <w:jc w:val="both"/>
      </w:pPr>
      <w:r w:rsidRPr="00A12EE6">
        <w:t xml:space="preserve">Pre zobrazenie stavu daného pravidla môžeme použiť príkaz </w:t>
      </w:r>
      <w:r w:rsidRPr="00A12EE6">
        <w:rPr>
          <w:b/>
          <w:bCs/>
          <w:i/>
          <w:iCs/>
        </w:rPr>
        <w:t>Get-</w:t>
      </w:r>
      <w:proofErr w:type="spellStart"/>
      <w:r w:rsidRPr="00A12EE6">
        <w:rPr>
          <w:b/>
          <w:bCs/>
          <w:i/>
          <w:iCs/>
        </w:rPr>
        <w:t>NetFirewallRule</w:t>
      </w:r>
      <w:proofErr w:type="spellEnd"/>
      <w:r w:rsidRPr="00A12EE6">
        <w:rPr>
          <w:b/>
          <w:bCs/>
          <w:i/>
          <w:iCs/>
        </w:rPr>
        <w:t xml:space="preserve"> -</w:t>
      </w:r>
      <w:proofErr w:type="spellStart"/>
      <w:r w:rsidRPr="00A12EE6">
        <w:rPr>
          <w:b/>
          <w:bCs/>
          <w:i/>
          <w:iCs/>
        </w:rPr>
        <w:t>displayName</w:t>
      </w:r>
      <w:proofErr w:type="spellEnd"/>
      <w:r w:rsidRPr="00A12EE6">
        <w:rPr>
          <w:b/>
          <w:bCs/>
          <w:i/>
          <w:iCs/>
        </w:rPr>
        <w:t xml:space="preserve"> "</w:t>
      </w:r>
      <w:proofErr w:type="spellStart"/>
      <w:r w:rsidRPr="00A12EE6">
        <w:rPr>
          <w:b/>
          <w:bCs/>
          <w:i/>
          <w:iCs/>
        </w:rPr>
        <w:t>File</w:t>
      </w:r>
      <w:proofErr w:type="spellEnd"/>
      <w:r w:rsidRPr="00A12EE6">
        <w:rPr>
          <w:b/>
          <w:bCs/>
          <w:i/>
          <w:iCs/>
        </w:rPr>
        <w:t xml:space="preserve"> and Printer </w:t>
      </w:r>
      <w:proofErr w:type="spellStart"/>
      <w:r w:rsidRPr="00A12EE6">
        <w:rPr>
          <w:b/>
          <w:bCs/>
          <w:i/>
          <w:iCs/>
        </w:rPr>
        <w:t>Sharing</w:t>
      </w:r>
      <w:proofErr w:type="spellEnd"/>
      <w:r w:rsidRPr="00A12EE6">
        <w:rPr>
          <w:b/>
          <w:bCs/>
          <w:i/>
          <w:iCs/>
        </w:rPr>
        <w:t xml:space="preserve"> (Echo </w:t>
      </w:r>
      <w:proofErr w:type="spellStart"/>
      <w:r w:rsidRPr="00A12EE6">
        <w:rPr>
          <w:b/>
          <w:bCs/>
          <w:i/>
          <w:iCs/>
        </w:rPr>
        <w:t>Request</w:t>
      </w:r>
      <w:proofErr w:type="spellEnd"/>
      <w:r w:rsidRPr="00A12EE6">
        <w:rPr>
          <w:b/>
          <w:bCs/>
          <w:i/>
          <w:iCs/>
        </w:rPr>
        <w:t xml:space="preserve"> - ICMPv4-In)"</w:t>
      </w:r>
      <w:r w:rsidRPr="00A12EE6">
        <w:t>. Tento príkaz vypíše kompletné nastavenie daného pravidla. Keďže výpis tohto pravidla je priveľmi dlhý nebudeme ho tu uvádzať. Tento príkaz nie je potrebné spúšťať, je tu uvedený len ako doplňujúca informácia.</w:t>
      </w:r>
    </w:p>
    <w:p w14:paraId="6A6DAF75" w14:textId="402F9BD5" w:rsidR="008E79D5" w:rsidRPr="00A12EE6" w:rsidRDefault="008E79D5" w:rsidP="006C50AE">
      <w:pPr>
        <w:ind w:firstLine="454"/>
        <w:jc w:val="both"/>
      </w:pPr>
      <w:r w:rsidRPr="00A12EE6">
        <w:t xml:space="preserve">Ako poslednú časť si uvedieme ako kompletne vypnúť Windows Firewall. Používanie systémov bez aktívneho </w:t>
      </w:r>
      <w:r w:rsidRPr="00F6422F">
        <w:rPr>
          <w:highlight w:val="yellow"/>
          <w:rPrChange w:id="193" w:author="Baráth, Július" w:date="2024-11-14T08:58:00Z" w16du:dateUtc="2024-11-14T07:58:00Z">
            <w:rPr/>
          </w:rPrChange>
        </w:rPr>
        <w:t>firewall-u</w:t>
      </w:r>
      <w:r w:rsidRPr="00A12EE6">
        <w:t xml:space="preserve"> </w:t>
      </w:r>
      <w:r w:rsidR="00A56499">
        <w:t>rezolútne</w:t>
      </w:r>
      <w:r w:rsidRPr="00A12EE6">
        <w:t xml:space="preserve"> neodporúčame! V laboratórnom prostredí pre rýchle overenie postupov a experimentovanie je možné </w:t>
      </w:r>
      <w:r w:rsidRPr="00F6422F">
        <w:rPr>
          <w:highlight w:val="yellow"/>
          <w:rPrChange w:id="194" w:author="Baráth, Július" w:date="2024-11-14T08:58:00Z" w16du:dateUtc="2024-11-14T07:58:00Z">
            <w:rPr/>
          </w:rPrChange>
        </w:rPr>
        <w:t>firewall</w:t>
      </w:r>
      <w:r w:rsidRPr="00A12EE6">
        <w:t xml:space="preserve"> vypnúť. Ale v produkčnom prostredí to nikdy nerobte! </w:t>
      </w:r>
    </w:p>
    <w:p w14:paraId="668E06A5" w14:textId="5E7CD026" w:rsidR="008E79D5" w:rsidRPr="00A12EE6" w:rsidRDefault="008E79D5" w:rsidP="006C50AE">
      <w:pPr>
        <w:pStyle w:val="Odsekzoznamu"/>
        <w:numPr>
          <w:ilvl w:val="0"/>
          <w:numId w:val="21"/>
        </w:numPr>
        <w:ind w:left="454" w:hanging="454"/>
        <w:jc w:val="both"/>
      </w:pPr>
      <w:r w:rsidRPr="00A12EE6">
        <w:t>Pre operačné systémy</w:t>
      </w:r>
      <w:r w:rsidR="00B034E6" w:rsidRPr="00A12EE6">
        <w:t xml:space="preserve"> Windows</w:t>
      </w:r>
      <w:r w:rsidRPr="00A12EE6">
        <w:t xml:space="preserve"> </w:t>
      </w:r>
      <w:r w:rsidRPr="00A12EE6">
        <w:rPr>
          <w:b/>
          <w:bCs/>
          <w:i/>
          <w:iCs/>
        </w:rPr>
        <w:t>s grafickým prostredím</w:t>
      </w:r>
      <w:r w:rsidR="00B034E6" w:rsidRPr="00A12EE6">
        <w:t>, nadviažeme na podkapitolu</w:t>
      </w:r>
      <w:r w:rsidR="00D4213F" w:rsidRPr="00A12EE6">
        <w:t xml:space="preserve"> </w:t>
      </w:r>
      <w:r w:rsidR="00C937A2" w:rsidRPr="00A12EE6">
        <w:rPr>
          <w:b/>
          <w:bCs/>
          <w:color w:val="00B0F0"/>
        </w:rPr>
        <w:fldChar w:fldCharType="begin"/>
      </w:r>
      <w:r w:rsidR="00C937A2" w:rsidRPr="00A12EE6">
        <w:rPr>
          <w:b/>
          <w:bCs/>
          <w:color w:val="00B0F0"/>
        </w:rPr>
        <w:instrText xml:space="preserve"> REF _Ref176369613 \h  \* MERGEFORMAT </w:instrText>
      </w:r>
      <w:r w:rsidR="00C937A2" w:rsidRPr="00A12EE6">
        <w:rPr>
          <w:b/>
          <w:bCs/>
          <w:color w:val="00B0F0"/>
        </w:rPr>
      </w:r>
      <w:r w:rsidR="00C937A2" w:rsidRPr="00A12EE6">
        <w:rPr>
          <w:b/>
          <w:bCs/>
          <w:color w:val="00B0F0"/>
        </w:rPr>
        <w:fldChar w:fldCharType="separate"/>
      </w:r>
      <w:r w:rsidR="005418FC" w:rsidRPr="005418FC">
        <w:rPr>
          <w:b/>
          <w:bCs/>
          <w:color w:val="00B0F0"/>
        </w:rPr>
        <w:t>Nastavenie povolenia odpovedí ICMP pomocou GUI</w:t>
      </w:r>
      <w:r w:rsidR="00C937A2" w:rsidRPr="00A12EE6">
        <w:rPr>
          <w:b/>
          <w:bCs/>
          <w:color w:val="00B0F0"/>
        </w:rPr>
        <w:fldChar w:fldCharType="end"/>
      </w:r>
      <w:r w:rsidR="00C937A2" w:rsidRPr="00A12EE6">
        <w:t xml:space="preserve"> </w:t>
      </w:r>
      <w:r w:rsidR="00B034E6" w:rsidRPr="00A12EE6">
        <w:t xml:space="preserve">a konkrétne krok </w:t>
      </w:r>
      <w:r w:rsidR="00C937A2" w:rsidRPr="00A12EE6">
        <w:rPr>
          <w:b/>
          <w:bCs/>
          <w:color w:val="00B0F0"/>
        </w:rPr>
        <w:fldChar w:fldCharType="begin"/>
      </w:r>
      <w:r w:rsidR="00C937A2" w:rsidRPr="00A12EE6">
        <w:rPr>
          <w:b/>
          <w:bCs/>
          <w:color w:val="00B0F0"/>
        </w:rPr>
        <w:instrText xml:space="preserve"> REF _Ref176369454 \r \h  \* MERGEFORMAT </w:instrText>
      </w:r>
      <w:r w:rsidR="00C937A2" w:rsidRPr="00A12EE6">
        <w:rPr>
          <w:b/>
          <w:bCs/>
          <w:color w:val="00B0F0"/>
        </w:rPr>
      </w:r>
      <w:r w:rsidR="00C937A2" w:rsidRPr="00A12EE6">
        <w:rPr>
          <w:b/>
          <w:bCs/>
          <w:color w:val="00B0F0"/>
        </w:rPr>
        <w:fldChar w:fldCharType="separate"/>
      </w:r>
      <w:r w:rsidR="005418FC">
        <w:rPr>
          <w:b/>
          <w:bCs/>
          <w:color w:val="00B0F0"/>
        </w:rPr>
        <w:t>3</w:t>
      </w:r>
      <w:r w:rsidR="00C937A2" w:rsidRPr="00A12EE6">
        <w:rPr>
          <w:b/>
          <w:bCs/>
          <w:color w:val="00B0F0"/>
        </w:rPr>
        <w:fldChar w:fldCharType="end"/>
      </w:r>
      <w:r w:rsidR="00B034E6" w:rsidRPr="00A12EE6">
        <w:t xml:space="preserve">. V pravej časti okna je položka </w:t>
      </w:r>
      <w:proofErr w:type="spellStart"/>
      <w:r w:rsidR="00B034E6" w:rsidRPr="00A12EE6">
        <w:rPr>
          <w:b/>
          <w:bCs/>
          <w:i/>
          <w:iCs/>
        </w:rPr>
        <w:t>Turn</w:t>
      </w:r>
      <w:proofErr w:type="spellEnd"/>
      <w:r w:rsidR="00B034E6" w:rsidRPr="00A12EE6">
        <w:rPr>
          <w:b/>
          <w:bCs/>
          <w:i/>
          <w:iCs/>
        </w:rPr>
        <w:t xml:space="preserve"> Windows Firewall on or </w:t>
      </w:r>
      <w:proofErr w:type="spellStart"/>
      <w:r w:rsidR="00B034E6" w:rsidRPr="00A12EE6">
        <w:rPr>
          <w:b/>
          <w:bCs/>
          <w:i/>
          <w:iCs/>
        </w:rPr>
        <w:t>off</w:t>
      </w:r>
      <w:proofErr w:type="spellEnd"/>
      <w:r w:rsidR="00B034E6" w:rsidRPr="00A12EE6">
        <w:t xml:space="preserve">. Klikneme na ňu a zobrazí sa okno </w:t>
      </w:r>
      <w:proofErr w:type="spellStart"/>
      <w:r w:rsidR="00B034E6" w:rsidRPr="00A12EE6">
        <w:t>Customize</w:t>
      </w:r>
      <w:proofErr w:type="spellEnd"/>
      <w:r w:rsidR="00B034E6" w:rsidRPr="00A12EE6">
        <w:t xml:space="preserve"> </w:t>
      </w:r>
      <w:proofErr w:type="spellStart"/>
      <w:r w:rsidR="00B034E6" w:rsidRPr="00A12EE6">
        <w:t>Settings</w:t>
      </w:r>
      <w:proofErr w:type="spellEnd"/>
      <w:r w:rsidR="00B034E6" w:rsidRPr="00A12EE6">
        <w:t>. Tu môžeme nastaviť</w:t>
      </w:r>
      <w:r w:rsidR="00A56499">
        <w:t>,</w:t>
      </w:r>
      <w:r w:rsidR="00B034E6" w:rsidRPr="00A12EE6">
        <w:t xml:space="preserve"> ktorý profil siete chceme konkrétne vypnúť. Keďže náš počítač nie je súčasťou domény, chýba tu tretia možnosť a to </w:t>
      </w:r>
      <w:proofErr w:type="spellStart"/>
      <w:r w:rsidR="00B034E6" w:rsidRPr="00A12EE6">
        <w:t>Domain</w:t>
      </w:r>
      <w:proofErr w:type="spellEnd"/>
      <w:r w:rsidR="00B034E6" w:rsidRPr="00A12EE6">
        <w:t xml:space="preserve"> </w:t>
      </w:r>
      <w:proofErr w:type="spellStart"/>
      <w:r w:rsidR="00B034E6" w:rsidRPr="00A12EE6">
        <w:t>network</w:t>
      </w:r>
      <w:proofErr w:type="spellEnd"/>
      <w:r w:rsidR="00B034E6" w:rsidRPr="00A12EE6">
        <w:t xml:space="preserve"> </w:t>
      </w:r>
      <w:proofErr w:type="spellStart"/>
      <w:r w:rsidR="00B034E6" w:rsidRPr="00A12EE6">
        <w:t>settings</w:t>
      </w:r>
      <w:proofErr w:type="spellEnd"/>
      <w:r w:rsidR="00B034E6" w:rsidRPr="00A12EE6">
        <w:t>. Na obrázku môže</w:t>
      </w:r>
      <w:r w:rsidR="00A56499">
        <w:t>m</w:t>
      </w:r>
      <w:r w:rsidR="00B034E6" w:rsidRPr="00A12EE6">
        <w:t xml:space="preserve">e vidieť, že sme zvolili vypnutie všetkých dostupných profilov. Potvrdením tlačidlom </w:t>
      </w:r>
      <w:r w:rsidR="00B034E6" w:rsidRPr="00A56499">
        <w:rPr>
          <w:b/>
          <w:bCs/>
          <w:i/>
          <w:iCs/>
          <w:bdr w:val="single" w:sz="8" w:space="0" w:color="auto" w:shadow="1"/>
          <w:shd w:val="clear" w:color="auto" w:fill="D9D9D9" w:themeFill="background1" w:themeFillShade="D9"/>
        </w:rPr>
        <w:t>OK</w:t>
      </w:r>
      <w:r w:rsidR="00B034E6" w:rsidRPr="00A12EE6">
        <w:t xml:space="preserve"> sa nastavenie vykoná a Windows Firewall je od teraz vypnutý.</w:t>
      </w:r>
      <w:r w:rsidR="00DE4F8E" w:rsidRPr="00A12EE6">
        <w:t xml:space="preserve"> Zapnutie Windows Firewall-u je obdobné len sa zvolí </w:t>
      </w:r>
      <w:proofErr w:type="spellStart"/>
      <w:r w:rsidR="00DE4F8E" w:rsidRPr="00A12EE6">
        <w:t>Turn</w:t>
      </w:r>
      <w:proofErr w:type="spellEnd"/>
      <w:r w:rsidR="00DE4F8E" w:rsidRPr="00A12EE6">
        <w:t xml:space="preserve"> on Windows Firewall pri každom sieťovom profile.</w:t>
      </w:r>
    </w:p>
    <w:p w14:paraId="76698685" w14:textId="77777777" w:rsidR="00B034E6" w:rsidRPr="00A12EE6" w:rsidRDefault="00B034E6" w:rsidP="00B034E6">
      <w:pPr>
        <w:keepNext/>
        <w:jc w:val="center"/>
      </w:pPr>
      <w:r w:rsidRPr="00A12EE6">
        <w:rPr>
          <w:noProof/>
          <w:lang w:eastAsia="sk-SK"/>
        </w:rPr>
        <w:drawing>
          <wp:inline distT="0" distB="0" distL="0" distR="0" wp14:anchorId="75C63333" wp14:editId="5C97A5F2">
            <wp:extent cx="5760720" cy="3139440"/>
            <wp:effectExtent l="38100" t="38100" r="87630" b="99060"/>
            <wp:docPr id="1875912465" name="Obrázok 1" descr="Obrázok, na ktorom je text, softvér, webová stránka,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2465" name="Obrázok 1" descr="Obrázok, na ktorom je text, softvér, webová stránka, počítačová ikona&#10;&#10;Automaticky generovaný popis"/>
                    <pic:cNvPicPr/>
                  </pic:nvPicPr>
                  <pic:blipFill>
                    <a:blip r:embed="rId80"/>
                    <a:stretch>
                      <a:fillRect/>
                    </a:stretch>
                  </pic:blipFill>
                  <pic:spPr>
                    <a:xfrm>
                      <a:off x="0" y="0"/>
                      <a:ext cx="5760720" cy="3139440"/>
                    </a:xfrm>
                    <a:prstGeom prst="rect">
                      <a:avLst/>
                    </a:prstGeom>
                    <a:effectLst>
                      <a:outerShdw blurRad="50800" dist="38100" dir="2700000" algn="tl" rotWithShape="0">
                        <a:prstClr val="black">
                          <a:alpha val="40000"/>
                        </a:prstClr>
                      </a:outerShdw>
                    </a:effectLst>
                  </pic:spPr>
                </pic:pic>
              </a:graphicData>
            </a:graphic>
          </wp:inline>
        </w:drawing>
      </w:r>
    </w:p>
    <w:p w14:paraId="577AF60B" w14:textId="2ED7CB85" w:rsidR="00B034E6" w:rsidRPr="00A12EE6" w:rsidRDefault="00B034E6" w:rsidP="00B034E6">
      <w:pPr>
        <w:pStyle w:val="Popis"/>
        <w:jc w:val="center"/>
      </w:pPr>
      <w:bookmarkStart w:id="195" w:name="_Toc182423305"/>
      <w:r w:rsidRPr="00A12EE6">
        <w:t xml:space="preserve">Obr. </w:t>
      </w:r>
      <w:fldSimple w:instr=" STYLEREF 1 \s ">
        <w:r w:rsidR="005418FC">
          <w:rPr>
            <w:noProof/>
          </w:rPr>
          <w:t>2</w:t>
        </w:r>
      </w:fldSimple>
      <w:r w:rsidR="00E37B0B" w:rsidRPr="00A12EE6">
        <w:noBreakHyphen/>
      </w:r>
      <w:fldSimple w:instr=" SEQ Obr. \* ARABIC \s 1 ">
        <w:r w:rsidR="005418FC">
          <w:rPr>
            <w:noProof/>
          </w:rPr>
          <w:t>69</w:t>
        </w:r>
      </w:fldSimple>
      <w:r w:rsidRPr="00A12EE6">
        <w:t>. Vypnutie Windows Firewall, GUI</w:t>
      </w:r>
      <w:bookmarkEnd w:id="195"/>
    </w:p>
    <w:p w14:paraId="2A783311" w14:textId="4DDB1956" w:rsidR="00B034E6" w:rsidRPr="00A12EE6" w:rsidRDefault="00B034E6" w:rsidP="006C50AE">
      <w:pPr>
        <w:pStyle w:val="Odsekzoznamu"/>
        <w:numPr>
          <w:ilvl w:val="0"/>
          <w:numId w:val="21"/>
        </w:numPr>
        <w:ind w:left="454" w:hanging="454"/>
        <w:jc w:val="both"/>
      </w:pPr>
      <w:r w:rsidRPr="00A12EE6">
        <w:lastRenderedPageBreak/>
        <w:t xml:space="preserve">V konfiguračnej konzole </w:t>
      </w:r>
      <w:proofErr w:type="spellStart"/>
      <w:r w:rsidR="00DE4F8E" w:rsidRPr="00A12EE6">
        <w:t>core</w:t>
      </w:r>
      <w:proofErr w:type="spellEnd"/>
      <w:r w:rsidR="00DE4F8E" w:rsidRPr="00A12EE6">
        <w:t xml:space="preserve"> servera (</w:t>
      </w:r>
      <w:proofErr w:type="spellStart"/>
      <w:r w:rsidR="00DE4F8E" w:rsidRPr="00A12EE6">
        <w:rPr>
          <w:b/>
          <w:bCs/>
        </w:rPr>
        <w:t>sconfig</w:t>
      </w:r>
      <w:proofErr w:type="spellEnd"/>
      <w:r w:rsidR="00DE4F8E" w:rsidRPr="00A12EE6">
        <w:t>), nie je možnosť vypnúť Windows Firewall. Tu môžeme použiť príkazy príkazového riadk</w:t>
      </w:r>
      <w:r w:rsidR="00C80D88" w:rsidRPr="00A12EE6">
        <w:t>u</w:t>
      </w:r>
      <w:r w:rsidR="00DE4F8E" w:rsidRPr="00A12EE6">
        <w:t xml:space="preserve"> alebo </w:t>
      </w:r>
      <w:proofErr w:type="spellStart"/>
      <w:r w:rsidR="00DE4F8E" w:rsidRPr="00A12EE6">
        <w:t>powershell</w:t>
      </w:r>
      <w:proofErr w:type="spellEnd"/>
      <w:r w:rsidR="00DE4F8E" w:rsidRPr="00A12EE6">
        <w:t xml:space="preserve"> príkazy. Najskôr uvedieme príkazy príkazového riadk</w:t>
      </w:r>
      <w:r w:rsidR="00C80D88" w:rsidRPr="00A12EE6">
        <w:t>u</w:t>
      </w:r>
      <w:r w:rsidR="00DE4F8E" w:rsidRPr="00A12EE6">
        <w:t>.</w:t>
      </w:r>
      <w:r w:rsidR="00D4213F" w:rsidRPr="00A12EE6">
        <w:t xml:space="preserve"> </w:t>
      </w:r>
      <w:r w:rsidR="0002151B" w:rsidRPr="00A12EE6">
        <w:t xml:space="preserve">Na vypnutie všetkých profilov môžeme použiť nasledovný príkaz </w:t>
      </w:r>
      <w:proofErr w:type="spellStart"/>
      <w:r w:rsidR="0002151B" w:rsidRPr="00A12EE6">
        <w:rPr>
          <w:b/>
          <w:bCs/>
          <w:i/>
          <w:iCs/>
        </w:rPr>
        <w:t>netsh</w:t>
      </w:r>
      <w:proofErr w:type="spellEnd"/>
      <w:r w:rsidR="0002151B" w:rsidRPr="00A12EE6">
        <w:rPr>
          <w:b/>
          <w:bCs/>
          <w:i/>
          <w:iCs/>
        </w:rPr>
        <w:t xml:space="preserve"> </w:t>
      </w:r>
      <w:proofErr w:type="spellStart"/>
      <w:r w:rsidR="0002151B" w:rsidRPr="00A12EE6">
        <w:rPr>
          <w:b/>
          <w:bCs/>
          <w:i/>
          <w:iCs/>
        </w:rPr>
        <w:t>advfirewall</w:t>
      </w:r>
      <w:proofErr w:type="spellEnd"/>
      <w:r w:rsidR="0002151B" w:rsidRPr="00A12EE6">
        <w:rPr>
          <w:b/>
          <w:bCs/>
          <w:i/>
          <w:iCs/>
        </w:rPr>
        <w:t xml:space="preserve"> set </w:t>
      </w:r>
      <w:proofErr w:type="spellStart"/>
      <w:r w:rsidR="0002151B" w:rsidRPr="00A12EE6">
        <w:rPr>
          <w:b/>
          <w:bCs/>
          <w:i/>
          <w:iCs/>
        </w:rPr>
        <w:t>allprofiles</w:t>
      </w:r>
      <w:proofErr w:type="spellEnd"/>
      <w:r w:rsidR="0002151B" w:rsidRPr="00A12EE6">
        <w:rPr>
          <w:b/>
          <w:bCs/>
          <w:i/>
          <w:iCs/>
        </w:rPr>
        <w:t xml:space="preserve"> state </w:t>
      </w:r>
      <w:proofErr w:type="spellStart"/>
      <w:r w:rsidR="0002151B" w:rsidRPr="00A12EE6">
        <w:rPr>
          <w:b/>
          <w:bCs/>
          <w:i/>
          <w:iCs/>
        </w:rPr>
        <w:t>off</w:t>
      </w:r>
      <w:proofErr w:type="spellEnd"/>
      <w:r w:rsidR="0002151B" w:rsidRPr="00A12EE6">
        <w:t xml:space="preserve">. Pre opätovné zapnutie všetkých profilov môžeme použiť príkaz </w:t>
      </w:r>
      <w:proofErr w:type="spellStart"/>
      <w:r w:rsidR="0002151B" w:rsidRPr="00A12EE6">
        <w:rPr>
          <w:b/>
          <w:bCs/>
          <w:i/>
          <w:iCs/>
        </w:rPr>
        <w:t>netsh</w:t>
      </w:r>
      <w:proofErr w:type="spellEnd"/>
      <w:r w:rsidR="0002151B" w:rsidRPr="00A12EE6">
        <w:rPr>
          <w:b/>
          <w:bCs/>
          <w:i/>
          <w:iCs/>
        </w:rPr>
        <w:t xml:space="preserve"> </w:t>
      </w:r>
      <w:proofErr w:type="spellStart"/>
      <w:r w:rsidR="0002151B" w:rsidRPr="00A12EE6">
        <w:rPr>
          <w:b/>
          <w:bCs/>
          <w:i/>
          <w:iCs/>
        </w:rPr>
        <w:t>advfirewall</w:t>
      </w:r>
      <w:proofErr w:type="spellEnd"/>
      <w:r w:rsidR="0002151B" w:rsidRPr="00A12EE6">
        <w:rPr>
          <w:b/>
          <w:bCs/>
          <w:i/>
          <w:iCs/>
        </w:rPr>
        <w:t xml:space="preserve"> set </w:t>
      </w:r>
      <w:proofErr w:type="spellStart"/>
      <w:r w:rsidR="0002151B" w:rsidRPr="00A12EE6">
        <w:rPr>
          <w:b/>
          <w:bCs/>
          <w:i/>
          <w:iCs/>
        </w:rPr>
        <w:t>allprofiles</w:t>
      </w:r>
      <w:proofErr w:type="spellEnd"/>
      <w:r w:rsidR="0002151B" w:rsidRPr="00A12EE6">
        <w:rPr>
          <w:b/>
          <w:bCs/>
          <w:i/>
          <w:iCs/>
        </w:rPr>
        <w:t xml:space="preserve"> state on</w:t>
      </w:r>
      <w:r w:rsidR="0002151B" w:rsidRPr="00A12EE6">
        <w:t>. Na obrázku</w:t>
      </w:r>
      <w:r w:rsidR="00C937A2" w:rsidRPr="00A12EE6">
        <w:t xml:space="preserve"> </w:t>
      </w:r>
      <w:r w:rsidR="00C937A2" w:rsidRPr="00A12EE6">
        <w:rPr>
          <w:b/>
          <w:bCs/>
          <w:color w:val="00B0F0"/>
        </w:rPr>
        <w:fldChar w:fldCharType="begin"/>
      </w:r>
      <w:r w:rsidR="00C937A2" w:rsidRPr="00A12EE6">
        <w:rPr>
          <w:b/>
          <w:bCs/>
          <w:color w:val="00B0F0"/>
        </w:rPr>
        <w:instrText xml:space="preserve"> REF _Ref176369859 \h  \* MERGEFORMAT </w:instrText>
      </w:r>
      <w:r w:rsidR="00C937A2" w:rsidRPr="00A12EE6">
        <w:rPr>
          <w:b/>
          <w:bCs/>
          <w:color w:val="00B0F0"/>
        </w:rPr>
      </w:r>
      <w:r w:rsidR="00C937A2" w:rsidRPr="00A12EE6">
        <w:rPr>
          <w:b/>
          <w:bCs/>
          <w:color w:val="00B0F0"/>
        </w:rPr>
        <w:fldChar w:fldCharType="separate"/>
      </w:r>
      <w:r w:rsidR="005418FC" w:rsidRPr="005418FC">
        <w:rPr>
          <w:b/>
          <w:bCs/>
          <w:color w:val="00B0F0"/>
        </w:rPr>
        <w:t>Obr. 2</w:t>
      </w:r>
      <w:r w:rsidR="005418FC" w:rsidRPr="005418FC">
        <w:rPr>
          <w:b/>
          <w:bCs/>
          <w:color w:val="00B0F0"/>
        </w:rPr>
        <w:noBreakHyphen/>
        <w:t>70</w:t>
      </w:r>
      <w:r w:rsidR="00C937A2" w:rsidRPr="00A12EE6">
        <w:rPr>
          <w:b/>
          <w:bCs/>
          <w:color w:val="00B0F0"/>
        </w:rPr>
        <w:fldChar w:fldCharType="end"/>
      </w:r>
      <w:r w:rsidR="00C937A2" w:rsidRPr="00A12EE6">
        <w:t>,</w:t>
      </w:r>
      <w:r w:rsidR="0002151B" w:rsidRPr="00A12EE6">
        <w:t xml:space="preserve"> môže</w:t>
      </w:r>
      <w:r w:rsidR="00A56499">
        <w:t>m</w:t>
      </w:r>
      <w:r w:rsidR="0002151B" w:rsidRPr="00A12EE6">
        <w:t>e vidieť obidva príkazy vykonané za sebou. Potvrdením vykonania je hlásenie OK. Použili sme obidva príkazy z dôvodu, že chceme v týchto skriptách používať systémy so zapnutým Windows Firewall-</w:t>
      </w:r>
      <w:proofErr w:type="spellStart"/>
      <w:r w:rsidR="0002151B" w:rsidRPr="00A12EE6">
        <w:t>om</w:t>
      </w:r>
      <w:proofErr w:type="spellEnd"/>
      <w:r w:rsidR="0002151B" w:rsidRPr="00A12EE6">
        <w:t>.</w:t>
      </w:r>
    </w:p>
    <w:p w14:paraId="1CCD0B58" w14:textId="77777777" w:rsidR="0002151B" w:rsidRPr="00A12EE6" w:rsidRDefault="0002151B" w:rsidP="0002151B">
      <w:pPr>
        <w:keepNext/>
        <w:jc w:val="center"/>
      </w:pPr>
      <w:r w:rsidRPr="00A12EE6">
        <w:rPr>
          <w:noProof/>
          <w:lang w:eastAsia="sk-SK"/>
        </w:rPr>
        <w:drawing>
          <wp:inline distT="0" distB="0" distL="0" distR="0" wp14:anchorId="003853F6" wp14:editId="6D3424B5">
            <wp:extent cx="5760720" cy="1362075"/>
            <wp:effectExtent l="38100" t="38100" r="87630" b="104775"/>
            <wp:docPr id="48782829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8292" name="Obrázok 1" descr="Obrázok, na ktorom je text, snímka obrazovky, písmo, softvér&#10;&#10;Automaticky generovaný popis"/>
                    <pic:cNvPicPr/>
                  </pic:nvPicPr>
                  <pic:blipFill>
                    <a:blip r:embed="rId81"/>
                    <a:stretch>
                      <a:fillRect/>
                    </a:stretch>
                  </pic:blipFill>
                  <pic:spPr>
                    <a:xfrm>
                      <a:off x="0" y="0"/>
                      <a:ext cx="5760720" cy="1362075"/>
                    </a:xfrm>
                    <a:prstGeom prst="rect">
                      <a:avLst/>
                    </a:prstGeom>
                    <a:effectLst>
                      <a:outerShdw blurRad="50800" dist="38100" dir="2700000" algn="tl" rotWithShape="0">
                        <a:prstClr val="black">
                          <a:alpha val="40000"/>
                        </a:prstClr>
                      </a:outerShdw>
                    </a:effectLst>
                  </pic:spPr>
                </pic:pic>
              </a:graphicData>
            </a:graphic>
          </wp:inline>
        </w:drawing>
      </w:r>
    </w:p>
    <w:p w14:paraId="1F1E635E" w14:textId="06DEFCF2" w:rsidR="0002151B" w:rsidRPr="00A12EE6" w:rsidRDefault="0002151B" w:rsidP="0002151B">
      <w:pPr>
        <w:pStyle w:val="Popis"/>
        <w:jc w:val="center"/>
      </w:pPr>
      <w:bookmarkStart w:id="196" w:name="_Ref176369859"/>
      <w:bookmarkStart w:id="197" w:name="_Toc182423306"/>
      <w:r w:rsidRPr="00A12EE6">
        <w:t xml:space="preserve">Obr. </w:t>
      </w:r>
      <w:fldSimple w:instr=" STYLEREF 1 \s ">
        <w:r w:rsidR="005418FC">
          <w:rPr>
            <w:noProof/>
          </w:rPr>
          <w:t>2</w:t>
        </w:r>
      </w:fldSimple>
      <w:r w:rsidR="00E37B0B" w:rsidRPr="00A12EE6">
        <w:noBreakHyphen/>
      </w:r>
      <w:fldSimple w:instr=" SEQ Obr. \* ARABIC \s 1 ">
        <w:r w:rsidR="005418FC">
          <w:rPr>
            <w:noProof/>
          </w:rPr>
          <w:t>70</w:t>
        </w:r>
      </w:fldSimple>
      <w:bookmarkEnd w:id="196"/>
      <w:r w:rsidRPr="00A12EE6">
        <w:t>. Zapnutie a vypnutie Windows Firewall, príkazový riadok</w:t>
      </w:r>
      <w:bookmarkEnd w:id="197"/>
    </w:p>
    <w:p w14:paraId="3C508602" w14:textId="280E8B4E" w:rsidR="00B034E6" w:rsidRPr="00A12EE6" w:rsidRDefault="0002151B" w:rsidP="006C50AE">
      <w:pPr>
        <w:pStyle w:val="Odsekzoznamu"/>
        <w:numPr>
          <w:ilvl w:val="0"/>
          <w:numId w:val="21"/>
        </w:numPr>
        <w:ind w:left="454" w:hanging="454"/>
        <w:jc w:val="both"/>
      </w:pPr>
      <w:r w:rsidRPr="00A12EE6">
        <w:t>V </w:t>
      </w:r>
      <w:proofErr w:type="spellStart"/>
      <w:r w:rsidRPr="00A12EE6">
        <w:rPr>
          <w:b/>
          <w:bCs/>
          <w:i/>
          <w:iCs/>
        </w:rPr>
        <w:t>powershell</w:t>
      </w:r>
      <w:proofErr w:type="spellEnd"/>
      <w:r w:rsidRPr="00A12EE6">
        <w:t xml:space="preserve"> môžeme </w:t>
      </w:r>
      <w:r w:rsidR="00174A3C" w:rsidRPr="00A12EE6">
        <w:t xml:space="preserve">na vypnutie všetkých profilov Windows Firewall </w:t>
      </w:r>
      <w:r w:rsidRPr="00A12EE6">
        <w:t>použiť nasledovn</w:t>
      </w:r>
      <w:r w:rsidR="00C937A2" w:rsidRPr="00A12EE6">
        <w:t>ý</w:t>
      </w:r>
      <w:r w:rsidRPr="00A12EE6">
        <w:t xml:space="preserve"> príkaz </w:t>
      </w:r>
      <w:r w:rsidR="00174A3C" w:rsidRPr="00A12EE6">
        <w:rPr>
          <w:b/>
          <w:bCs/>
          <w:i/>
          <w:iCs/>
        </w:rPr>
        <w:t>Set-</w:t>
      </w:r>
      <w:proofErr w:type="spellStart"/>
      <w:r w:rsidR="00174A3C" w:rsidRPr="00A12EE6">
        <w:rPr>
          <w:b/>
          <w:bCs/>
          <w:i/>
          <w:iCs/>
        </w:rPr>
        <w:t>NetFirewallProfile</w:t>
      </w:r>
      <w:proofErr w:type="spellEnd"/>
      <w:r w:rsidR="00174A3C" w:rsidRPr="00A12EE6">
        <w:rPr>
          <w:b/>
          <w:bCs/>
          <w:i/>
          <w:iCs/>
        </w:rPr>
        <w:t xml:space="preserve"> -Profile </w:t>
      </w:r>
      <w:proofErr w:type="spellStart"/>
      <w:r w:rsidR="00174A3C" w:rsidRPr="00A12EE6">
        <w:rPr>
          <w:b/>
          <w:bCs/>
          <w:i/>
          <w:iCs/>
        </w:rPr>
        <w:t>Domain</w:t>
      </w:r>
      <w:proofErr w:type="spellEnd"/>
      <w:r w:rsidR="00174A3C" w:rsidRPr="00A12EE6">
        <w:rPr>
          <w:b/>
          <w:bCs/>
          <w:i/>
          <w:iCs/>
        </w:rPr>
        <w:t xml:space="preserve">, </w:t>
      </w:r>
      <w:proofErr w:type="spellStart"/>
      <w:r w:rsidR="00174A3C" w:rsidRPr="00A12EE6">
        <w:rPr>
          <w:b/>
          <w:bCs/>
          <w:i/>
          <w:iCs/>
        </w:rPr>
        <w:t>Public</w:t>
      </w:r>
      <w:proofErr w:type="spellEnd"/>
      <w:r w:rsidR="00174A3C" w:rsidRPr="00A12EE6">
        <w:rPr>
          <w:b/>
          <w:bCs/>
          <w:i/>
          <w:iCs/>
        </w:rPr>
        <w:t xml:space="preserve">, </w:t>
      </w:r>
      <w:proofErr w:type="spellStart"/>
      <w:r w:rsidR="00174A3C" w:rsidRPr="00A12EE6">
        <w:rPr>
          <w:b/>
          <w:bCs/>
          <w:i/>
          <w:iCs/>
        </w:rPr>
        <w:t>Private</w:t>
      </w:r>
      <w:proofErr w:type="spellEnd"/>
      <w:r w:rsidR="00174A3C" w:rsidRPr="00A12EE6">
        <w:rPr>
          <w:b/>
          <w:bCs/>
          <w:i/>
          <w:iCs/>
        </w:rPr>
        <w:t xml:space="preserve"> -</w:t>
      </w:r>
      <w:proofErr w:type="spellStart"/>
      <w:r w:rsidR="00174A3C" w:rsidRPr="00A12EE6">
        <w:rPr>
          <w:b/>
          <w:bCs/>
          <w:i/>
          <w:iCs/>
        </w:rPr>
        <w:t>Enabled</w:t>
      </w:r>
      <w:proofErr w:type="spellEnd"/>
      <w:r w:rsidR="00174A3C" w:rsidRPr="00A12EE6">
        <w:rPr>
          <w:b/>
          <w:bCs/>
          <w:i/>
          <w:iCs/>
        </w:rPr>
        <w:t xml:space="preserve"> </w:t>
      </w:r>
      <w:proofErr w:type="spellStart"/>
      <w:r w:rsidR="00174A3C" w:rsidRPr="00A12EE6">
        <w:rPr>
          <w:b/>
          <w:bCs/>
          <w:i/>
          <w:iCs/>
        </w:rPr>
        <w:t>False</w:t>
      </w:r>
      <w:proofErr w:type="spellEnd"/>
      <w:r w:rsidR="00174A3C" w:rsidRPr="00A12EE6">
        <w:t xml:space="preserve">. </w:t>
      </w:r>
      <w:r w:rsidR="00C937A2" w:rsidRPr="00A12EE6">
        <w:t>Na o</w:t>
      </w:r>
      <w:r w:rsidR="00174A3C" w:rsidRPr="00A12EE6">
        <w:t>ver</w:t>
      </w:r>
      <w:r w:rsidR="00C937A2" w:rsidRPr="00A12EE6">
        <w:t>enie,</w:t>
      </w:r>
      <w:r w:rsidR="00174A3C" w:rsidRPr="00A12EE6">
        <w:t xml:space="preserve"> či sú zakázané</w:t>
      </w:r>
      <w:r w:rsidR="00A56499">
        <w:t>,</w:t>
      </w:r>
      <w:r w:rsidR="00174A3C" w:rsidRPr="00A12EE6">
        <w:t xml:space="preserve"> môžeme použiť príkaz </w:t>
      </w:r>
      <w:r w:rsidR="00174A3C" w:rsidRPr="00A12EE6">
        <w:rPr>
          <w:b/>
          <w:bCs/>
          <w:i/>
          <w:iCs/>
        </w:rPr>
        <w:t>Get-</w:t>
      </w:r>
      <w:proofErr w:type="spellStart"/>
      <w:r w:rsidR="00174A3C" w:rsidRPr="00A12EE6">
        <w:rPr>
          <w:b/>
          <w:bCs/>
          <w:i/>
          <w:iCs/>
        </w:rPr>
        <w:t>NetFirewallProfile</w:t>
      </w:r>
      <w:proofErr w:type="spellEnd"/>
      <w:r w:rsidR="00174A3C" w:rsidRPr="00A12EE6">
        <w:rPr>
          <w:b/>
          <w:bCs/>
          <w:i/>
          <w:iCs/>
        </w:rPr>
        <w:t xml:space="preserve"> | </w:t>
      </w:r>
      <w:proofErr w:type="spellStart"/>
      <w:r w:rsidR="00174A3C" w:rsidRPr="00A12EE6">
        <w:rPr>
          <w:b/>
          <w:bCs/>
          <w:i/>
          <w:iCs/>
        </w:rPr>
        <w:t>Format</w:t>
      </w:r>
      <w:proofErr w:type="spellEnd"/>
      <w:r w:rsidR="00174A3C" w:rsidRPr="00A12EE6">
        <w:rPr>
          <w:b/>
          <w:bCs/>
          <w:i/>
          <w:iCs/>
        </w:rPr>
        <w:t xml:space="preserve">-Table </w:t>
      </w:r>
      <w:proofErr w:type="spellStart"/>
      <w:r w:rsidR="00174A3C" w:rsidRPr="00A12EE6">
        <w:rPr>
          <w:b/>
          <w:bCs/>
          <w:i/>
          <w:iCs/>
        </w:rPr>
        <w:t>Name</w:t>
      </w:r>
      <w:proofErr w:type="spellEnd"/>
      <w:r w:rsidR="00174A3C" w:rsidRPr="00A12EE6">
        <w:rPr>
          <w:b/>
          <w:bCs/>
          <w:i/>
          <w:iCs/>
        </w:rPr>
        <w:t xml:space="preserve">, </w:t>
      </w:r>
      <w:proofErr w:type="spellStart"/>
      <w:r w:rsidR="00174A3C" w:rsidRPr="00A12EE6">
        <w:rPr>
          <w:b/>
          <w:bCs/>
          <w:i/>
          <w:iCs/>
        </w:rPr>
        <w:t>Enabled</w:t>
      </w:r>
      <w:proofErr w:type="spellEnd"/>
      <w:r w:rsidR="00174A3C" w:rsidRPr="00A12EE6">
        <w:t xml:space="preserve">. Tento príkaz sa skladá z dvoch príkazov spojených pomocou </w:t>
      </w:r>
      <w:proofErr w:type="spellStart"/>
      <w:r w:rsidR="00174A3C" w:rsidRPr="00A12EE6">
        <w:t>pipeline</w:t>
      </w:r>
      <w:proofErr w:type="spellEnd"/>
      <w:r w:rsidR="00174A3C" w:rsidRPr="00A12EE6">
        <w:t xml:space="preserve"> </w:t>
      </w:r>
      <w:r w:rsidR="00174A3C" w:rsidRPr="00A12EE6">
        <w:rPr>
          <w:b/>
          <w:bCs/>
          <w:i/>
          <w:iCs/>
        </w:rPr>
        <w:t>|</w:t>
      </w:r>
      <w:r w:rsidR="00174A3C" w:rsidRPr="00A12EE6">
        <w:t xml:space="preserve">. Druhý príkaz slúži len na naformátovanie do tabuľky a zobrazenie len príslušného stĺpca </w:t>
      </w:r>
      <w:proofErr w:type="spellStart"/>
      <w:r w:rsidR="00174A3C" w:rsidRPr="00A12EE6">
        <w:t>Enabled</w:t>
      </w:r>
      <w:proofErr w:type="spellEnd"/>
      <w:r w:rsidR="00174A3C" w:rsidRPr="00A12EE6">
        <w:t xml:space="preserve">. Na povolenie Windows Firewall môžeme použiť príkaz </w:t>
      </w:r>
      <w:r w:rsidR="00174A3C" w:rsidRPr="00A12EE6">
        <w:rPr>
          <w:b/>
          <w:bCs/>
          <w:i/>
          <w:iCs/>
        </w:rPr>
        <w:t>Set-</w:t>
      </w:r>
      <w:proofErr w:type="spellStart"/>
      <w:r w:rsidR="00174A3C" w:rsidRPr="00A12EE6">
        <w:rPr>
          <w:b/>
          <w:bCs/>
          <w:i/>
          <w:iCs/>
        </w:rPr>
        <w:t>NetFirewallProfile</w:t>
      </w:r>
      <w:proofErr w:type="spellEnd"/>
      <w:r w:rsidR="00174A3C" w:rsidRPr="00A12EE6">
        <w:rPr>
          <w:b/>
          <w:bCs/>
          <w:i/>
          <w:iCs/>
        </w:rPr>
        <w:t xml:space="preserve"> -Profile </w:t>
      </w:r>
      <w:proofErr w:type="spellStart"/>
      <w:r w:rsidR="00174A3C" w:rsidRPr="00A12EE6">
        <w:rPr>
          <w:b/>
          <w:bCs/>
          <w:i/>
          <w:iCs/>
        </w:rPr>
        <w:t>Domain</w:t>
      </w:r>
      <w:proofErr w:type="spellEnd"/>
      <w:r w:rsidR="00174A3C" w:rsidRPr="00A12EE6">
        <w:rPr>
          <w:b/>
          <w:bCs/>
          <w:i/>
          <w:iCs/>
        </w:rPr>
        <w:t xml:space="preserve">, </w:t>
      </w:r>
      <w:proofErr w:type="spellStart"/>
      <w:r w:rsidR="00174A3C" w:rsidRPr="00A12EE6">
        <w:rPr>
          <w:b/>
          <w:bCs/>
          <w:i/>
          <w:iCs/>
        </w:rPr>
        <w:t>Public</w:t>
      </w:r>
      <w:proofErr w:type="spellEnd"/>
      <w:r w:rsidR="00174A3C" w:rsidRPr="00A12EE6">
        <w:rPr>
          <w:b/>
          <w:bCs/>
          <w:i/>
          <w:iCs/>
        </w:rPr>
        <w:t xml:space="preserve">, </w:t>
      </w:r>
      <w:proofErr w:type="spellStart"/>
      <w:r w:rsidR="00174A3C" w:rsidRPr="00A12EE6">
        <w:rPr>
          <w:b/>
          <w:bCs/>
          <w:i/>
          <w:iCs/>
        </w:rPr>
        <w:t>Private</w:t>
      </w:r>
      <w:proofErr w:type="spellEnd"/>
      <w:r w:rsidR="00174A3C" w:rsidRPr="00A12EE6">
        <w:rPr>
          <w:b/>
          <w:bCs/>
          <w:i/>
          <w:iCs/>
        </w:rPr>
        <w:t xml:space="preserve"> -</w:t>
      </w:r>
      <w:proofErr w:type="spellStart"/>
      <w:r w:rsidR="00174A3C" w:rsidRPr="00A12EE6">
        <w:rPr>
          <w:b/>
          <w:bCs/>
          <w:i/>
          <w:iCs/>
        </w:rPr>
        <w:t>Enabled</w:t>
      </w:r>
      <w:proofErr w:type="spellEnd"/>
      <w:r w:rsidR="00174A3C" w:rsidRPr="00A12EE6">
        <w:rPr>
          <w:b/>
          <w:bCs/>
          <w:i/>
          <w:iCs/>
        </w:rPr>
        <w:t xml:space="preserve"> </w:t>
      </w:r>
      <w:proofErr w:type="spellStart"/>
      <w:r w:rsidR="00174A3C" w:rsidRPr="00A12EE6">
        <w:rPr>
          <w:b/>
          <w:bCs/>
          <w:i/>
          <w:iCs/>
        </w:rPr>
        <w:t>True</w:t>
      </w:r>
      <w:proofErr w:type="spellEnd"/>
      <w:r w:rsidR="00174A3C" w:rsidRPr="00A12EE6">
        <w:t>. Na obrázku</w:t>
      </w:r>
      <w:r w:rsidR="00C937A2" w:rsidRPr="00A12EE6">
        <w:t xml:space="preserve"> </w:t>
      </w:r>
      <w:r w:rsidR="00C937A2" w:rsidRPr="00A12EE6">
        <w:rPr>
          <w:b/>
          <w:bCs/>
          <w:color w:val="00B0F0"/>
        </w:rPr>
        <w:fldChar w:fldCharType="begin"/>
      </w:r>
      <w:r w:rsidR="00C937A2" w:rsidRPr="00A12EE6">
        <w:rPr>
          <w:b/>
          <w:bCs/>
          <w:color w:val="00B0F0"/>
        </w:rPr>
        <w:instrText xml:space="preserve"> REF _Ref176370011 \h  \* MERGEFORMAT </w:instrText>
      </w:r>
      <w:r w:rsidR="00C937A2" w:rsidRPr="00A12EE6">
        <w:rPr>
          <w:b/>
          <w:bCs/>
          <w:color w:val="00B0F0"/>
        </w:rPr>
      </w:r>
      <w:r w:rsidR="00C937A2" w:rsidRPr="00A12EE6">
        <w:rPr>
          <w:b/>
          <w:bCs/>
          <w:color w:val="00B0F0"/>
        </w:rPr>
        <w:fldChar w:fldCharType="separate"/>
      </w:r>
      <w:r w:rsidR="005418FC" w:rsidRPr="005418FC">
        <w:rPr>
          <w:b/>
          <w:bCs/>
          <w:color w:val="00B0F0"/>
        </w:rPr>
        <w:t>Obr. 2</w:t>
      </w:r>
      <w:r w:rsidR="005418FC" w:rsidRPr="005418FC">
        <w:rPr>
          <w:b/>
          <w:bCs/>
          <w:color w:val="00B0F0"/>
        </w:rPr>
        <w:noBreakHyphen/>
        <w:t>71</w:t>
      </w:r>
      <w:r w:rsidR="00C937A2" w:rsidRPr="00A12EE6">
        <w:rPr>
          <w:b/>
          <w:bCs/>
          <w:color w:val="00B0F0"/>
        </w:rPr>
        <w:fldChar w:fldCharType="end"/>
      </w:r>
      <w:r w:rsidR="00174A3C" w:rsidRPr="00A12EE6">
        <w:t xml:space="preserve"> vid</w:t>
      </w:r>
      <w:r w:rsidR="00A56499">
        <w:t>íme</w:t>
      </w:r>
      <w:r w:rsidR="00174A3C" w:rsidRPr="00A12EE6">
        <w:t xml:space="preserve"> vykonanie vypnutia Windows Firewall-u, výpis na overenie, že všetky profily sú vypnuté, zapnutie Windows Firewall-u a opätovný výpis, že všetky </w:t>
      </w:r>
      <w:r w:rsidR="00A56499" w:rsidRPr="00A12EE6">
        <w:t>profily</w:t>
      </w:r>
      <w:r w:rsidR="00174A3C" w:rsidRPr="00A12EE6">
        <w:t xml:space="preserve"> sú zapnuté.</w:t>
      </w:r>
    </w:p>
    <w:p w14:paraId="658C3C39" w14:textId="77777777" w:rsidR="00174A3C" w:rsidRPr="00A12EE6" w:rsidRDefault="00174A3C" w:rsidP="00174A3C">
      <w:pPr>
        <w:keepNext/>
        <w:jc w:val="center"/>
      </w:pPr>
      <w:r w:rsidRPr="00A12EE6">
        <w:rPr>
          <w:noProof/>
          <w:lang w:eastAsia="sk-SK"/>
        </w:rPr>
        <w:drawing>
          <wp:inline distT="0" distB="0" distL="0" distR="0" wp14:anchorId="5F38040F" wp14:editId="653FD853">
            <wp:extent cx="5760720" cy="2659380"/>
            <wp:effectExtent l="38100" t="38100" r="87630" b="102870"/>
            <wp:docPr id="46586383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63832" name="Obrázok 1" descr="Obrázok, na ktorom je text, snímka obrazovky, písmo, softvér&#10;&#10;Automaticky generovaný popis"/>
                    <pic:cNvPicPr/>
                  </pic:nvPicPr>
                  <pic:blipFill>
                    <a:blip r:embed="rId82"/>
                    <a:stretch>
                      <a:fillRect/>
                    </a:stretch>
                  </pic:blipFill>
                  <pic:spPr>
                    <a:xfrm>
                      <a:off x="0" y="0"/>
                      <a:ext cx="5760720" cy="2659380"/>
                    </a:xfrm>
                    <a:prstGeom prst="rect">
                      <a:avLst/>
                    </a:prstGeom>
                    <a:effectLst>
                      <a:outerShdw blurRad="50800" dist="38100" dir="2700000" algn="tl" rotWithShape="0">
                        <a:prstClr val="black">
                          <a:alpha val="40000"/>
                        </a:prstClr>
                      </a:outerShdw>
                    </a:effectLst>
                  </pic:spPr>
                </pic:pic>
              </a:graphicData>
            </a:graphic>
          </wp:inline>
        </w:drawing>
      </w:r>
    </w:p>
    <w:p w14:paraId="549331F4" w14:textId="00D0277F" w:rsidR="00A91D9B" w:rsidRPr="00A12EE6" w:rsidRDefault="00174A3C" w:rsidP="00174A3C">
      <w:pPr>
        <w:pStyle w:val="Popis"/>
        <w:jc w:val="center"/>
      </w:pPr>
      <w:bookmarkStart w:id="198" w:name="_Ref176370011"/>
      <w:bookmarkStart w:id="199" w:name="_Toc182423307"/>
      <w:r w:rsidRPr="00A12EE6">
        <w:t xml:space="preserve">Obr. </w:t>
      </w:r>
      <w:fldSimple w:instr=" STYLEREF 1 \s ">
        <w:r w:rsidR="005418FC">
          <w:rPr>
            <w:noProof/>
          </w:rPr>
          <w:t>2</w:t>
        </w:r>
      </w:fldSimple>
      <w:r w:rsidR="00E37B0B" w:rsidRPr="00A12EE6">
        <w:noBreakHyphen/>
      </w:r>
      <w:fldSimple w:instr=" SEQ Obr. \* ARABIC \s 1 ">
        <w:r w:rsidR="005418FC">
          <w:rPr>
            <w:noProof/>
          </w:rPr>
          <w:t>71</w:t>
        </w:r>
      </w:fldSimple>
      <w:bookmarkEnd w:id="198"/>
      <w:r w:rsidRPr="00A12EE6">
        <w:t xml:space="preserve">. Zapnutie a vypnutie Windows Firewall, </w:t>
      </w:r>
      <w:proofErr w:type="spellStart"/>
      <w:r w:rsidRPr="00A12EE6">
        <w:t>powershell</w:t>
      </w:r>
      <w:bookmarkEnd w:id="199"/>
      <w:proofErr w:type="spellEnd"/>
    </w:p>
    <w:p w14:paraId="3A6A37FB" w14:textId="1E0424DC" w:rsidR="004B7768" w:rsidRPr="00A12EE6" w:rsidRDefault="004B7768" w:rsidP="006C50AE">
      <w:pPr>
        <w:pStyle w:val="Nadpis2"/>
        <w:ind w:left="624" w:hanging="624"/>
        <w:jc w:val="both"/>
      </w:pPr>
      <w:bookmarkStart w:id="200" w:name="_Toc182423506"/>
      <w:r w:rsidRPr="00A12EE6">
        <w:lastRenderedPageBreak/>
        <w:t xml:space="preserve">Povolenie </w:t>
      </w:r>
      <w:r w:rsidR="00E27433" w:rsidRPr="00A12EE6">
        <w:t>vzdialenej plochy</w:t>
      </w:r>
      <w:bookmarkEnd w:id="200"/>
    </w:p>
    <w:p w14:paraId="5C1C69B2" w14:textId="5BCF55C8" w:rsidR="004B7768" w:rsidRPr="00A12EE6" w:rsidRDefault="000C1CA9" w:rsidP="006C50AE">
      <w:pPr>
        <w:ind w:firstLine="454"/>
        <w:jc w:val="both"/>
      </w:pPr>
      <w:r w:rsidRPr="00A12EE6">
        <w:t xml:space="preserve">Poslednou prípravnou častou bude nastavenie vzdialenej plochy na našich operačných systémoch. Uvedieme si </w:t>
      </w:r>
      <w:r w:rsidR="00A3575E" w:rsidRPr="00A12EE6">
        <w:t xml:space="preserve">len </w:t>
      </w:r>
      <w:r w:rsidRPr="00A12EE6">
        <w:t xml:space="preserve">ako povoliť </w:t>
      </w:r>
      <w:proofErr w:type="spellStart"/>
      <w:r w:rsidR="00A3575E" w:rsidRPr="00A12EE6">
        <w:t>Remote</w:t>
      </w:r>
      <w:proofErr w:type="spellEnd"/>
      <w:r w:rsidR="00A3575E" w:rsidRPr="00A12EE6">
        <w:t xml:space="preserve"> Desktop Protokol (RDP) na systémoch s grafickým prostredím a na systémoch nainštalovaných ako </w:t>
      </w:r>
      <w:proofErr w:type="spellStart"/>
      <w:r w:rsidR="00A3575E" w:rsidRPr="00A12EE6">
        <w:t>core</w:t>
      </w:r>
      <w:proofErr w:type="spellEnd"/>
      <w:r w:rsidR="00A3575E" w:rsidRPr="00A12EE6">
        <w:t xml:space="preserve"> server. Nebudeme uvádzať povolenie alebo zakázanie pomocou príkazového riadk</w:t>
      </w:r>
      <w:r w:rsidR="00C80D88" w:rsidRPr="00A12EE6">
        <w:t>u</w:t>
      </w:r>
      <w:r w:rsidR="00A3575E" w:rsidRPr="00A12EE6">
        <w:t xml:space="preserve"> a ani pomocou </w:t>
      </w:r>
      <w:proofErr w:type="spellStart"/>
      <w:r w:rsidR="00A3575E" w:rsidRPr="00A12EE6">
        <w:t>powershell</w:t>
      </w:r>
      <w:proofErr w:type="spellEnd"/>
      <w:r w:rsidR="00A3575E" w:rsidRPr="00A12EE6">
        <w:t xml:space="preserve"> príkazov. V oboch prípadoch sa totiž jedná len o úpravu registrov. Neexistuje priamy príkaz, ktorý by povoľoval priamo vzdialenú plochu.</w:t>
      </w:r>
    </w:p>
    <w:p w14:paraId="68AEC5F6" w14:textId="47BAB687" w:rsidR="00A3575E" w:rsidRPr="00A12EE6" w:rsidRDefault="00A3575E" w:rsidP="006C50AE">
      <w:pPr>
        <w:pStyle w:val="Nadpis3"/>
        <w:ind w:left="737" w:hanging="737"/>
      </w:pPr>
      <w:bookmarkStart w:id="201" w:name="_Toc182423507"/>
      <w:r w:rsidRPr="00A12EE6">
        <w:t>Nastavenie povolenia vzdialenej plochy pomocou GUI</w:t>
      </w:r>
      <w:bookmarkEnd w:id="201"/>
    </w:p>
    <w:p w14:paraId="7662D906" w14:textId="754C348F" w:rsidR="00A3575E" w:rsidRPr="00A12EE6" w:rsidRDefault="00A3575E" w:rsidP="006C50AE">
      <w:pPr>
        <w:pStyle w:val="Odsekzoznamu"/>
        <w:numPr>
          <w:ilvl w:val="0"/>
          <w:numId w:val="22"/>
        </w:numPr>
        <w:ind w:left="454" w:hanging="454"/>
      </w:pPr>
      <w:r w:rsidRPr="00A12EE6">
        <w:t>Na server</w:t>
      </w:r>
      <w:r w:rsidR="00A56499">
        <w:t>i</w:t>
      </w:r>
      <w:r w:rsidRPr="00A12EE6">
        <w:t xml:space="preserve"> s grafickým rozhraním použijeme konzolu Server Manager, časť </w:t>
      </w:r>
      <w:proofErr w:type="spellStart"/>
      <w:r w:rsidRPr="00A12EE6">
        <w:t>Local</w:t>
      </w:r>
      <w:proofErr w:type="spellEnd"/>
      <w:r w:rsidRPr="00A12EE6">
        <w:t xml:space="preserve"> Server. Obrázok je totožný ako </w:t>
      </w:r>
      <w:r w:rsidR="00A53378" w:rsidRPr="00A12EE6">
        <w:rPr>
          <w:b/>
          <w:bCs/>
          <w:color w:val="00B0F0"/>
        </w:rPr>
        <w:fldChar w:fldCharType="begin"/>
      </w:r>
      <w:r w:rsidR="00A53378" w:rsidRPr="00A12EE6">
        <w:rPr>
          <w:b/>
          <w:bCs/>
          <w:color w:val="00B0F0"/>
        </w:rPr>
        <w:instrText xml:space="preserve"> REF _Ref176442457 \h  \* MERGEFORMAT </w:instrText>
      </w:r>
      <w:r w:rsidR="00A53378" w:rsidRPr="00A12EE6">
        <w:rPr>
          <w:b/>
          <w:bCs/>
          <w:color w:val="00B0F0"/>
        </w:rPr>
      </w:r>
      <w:r w:rsidR="00A53378" w:rsidRPr="00A12EE6">
        <w:rPr>
          <w:b/>
          <w:bCs/>
          <w:color w:val="00B0F0"/>
        </w:rPr>
        <w:fldChar w:fldCharType="separate"/>
      </w:r>
      <w:r w:rsidR="005418FC" w:rsidRPr="005418FC">
        <w:rPr>
          <w:b/>
          <w:bCs/>
          <w:color w:val="00B0F0"/>
        </w:rPr>
        <w:t>Obr. 2</w:t>
      </w:r>
      <w:r w:rsidR="005418FC" w:rsidRPr="005418FC">
        <w:rPr>
          <w:b/>
          <w:bCs/>
          <w:color w:val="00B0F0"/>
        </w:rPr>
        <w:noBreakHyphen/>
        <w:t xml:space="preserve">18 Server Manager, </w:t>
      </w:r>
      <w:proofErr w:type="spellStart"/>
      <w:r w:rsidR="005418FC" w:rsidRPr="005418FC">
        <w:rPr>
          <w:b/>
          <w:bCs/>
          <w:color w:val="00B0F0"/>
        </w:rPr>
        <w:t>Local</w:t>
      </w:r>
      <w:proofErr w:type="spellEnd"/>
      <w:r w:rsidR="005418FC" w:rsidRPr="005418FC">
        <w:rPr>
          <w:b/>
          <w:bCs/>
          <w:color w:val="00B0F0"/>
        </w:rPr>
        <w:t xml:space="preserve"> Server</w:t>
      </w:r>
      <w:r w:rsidR="00A53378" w:rsidRPr="00A12EE6">
        <w:rPr>
          <w:b/>
          <w:bCs/>
          <w:color w:val="00B0F0"/>
        </w:rPr>
        <w:fldChar w:fldCharType="end"/>
      </w:r>
      <w:r w:rsidR="00A53378" w:rsidRPr="00A12EE6">
        <w:t xml:space="preserve"> </w:t>
      </w:r>
      <w:r w:rsidRPr="00A12EE6">
        <w:t xml:space="preserve">v podkapitole </w:t>
      </w:r>
      <w:r w:rsidR="00A53378" w:rsidRPr="00A12EE6">
        <w:rPr>
          <w:b/>
          <w:bCs/>
          <w:color w:val="00B0F0"/>
        </w:rPr>
        <w:fldChar w:fldCharType="begin"/>
      </w:r>
      <w:r w:rsidR="00A53378" w:rsidRPr="00A12EE6">
        <w:rPr>
          <w:b/>
          <w:bCs/>
          <w:color w:val="00B0F0"/>
        </w:rPr>
        <w:instrText xml:space="preserve"> REF _Ref176442354 \h  \* MERGEFORMAT </w:instrText>
      </w:r>
      <w:r w:rsidR="00A53378" w:rsidRPr="00A12EE6">
        <w:rPr>
          <w:b/>
          <w:bCs/>
          <w:color w:val="00B0F0"/>
        </w:rPr>
      </w:r>
      <w:r w:rsidR="00A53378" w:rsidRPr="00A12EE6">
        <w:rPr>
          <w:b/>
          <w:bCs/>
          <w:color w:val="00B0F0"/>
        </w:rPr>
        <w:fldChar w:fldCharType="separate"/>
      </w:r>
      <w:r w:rsidR="005418FC" w:rsidRPr="005418FC">
        <w:rPr>
          <w:b/>
          <w:bCs/>
          <w:color w:val="00B0F0"/>
        </w:rPr>
        <w:t>Nastavenie statickej IP adresy pomocou GUI</w:t>
      </w:r>
      <w:r w:rsidR="00A53378" w:rsidRPr="00A12EE6">
        <w:rPr>
          <w:b/>
          <w:bCs/>
          <w:color w:val="00B0F0"/>
        </w:rPr>
        <w:fldChar w:fldCharType="end"/>
      </w:r>
      <w:r w:rsidRPr="00A12EE6">
        <w:t>. Teda ho nebudeme znova uvádzať.</w:t>
      </w:r>
    </w:p>
    <w:p w14:paraId="546178F5" w14:textId="0A0F95B1" w:rsidR="004B7768" w:rsidRPr="00A12EE6" w:rsidRDefault="00A14DA8" w:rsidP="006C50AE">
      <w:pPr>
        <w:pStyle w:val="Odsekzoznamu"/>
        <w:numPr>
          <w:ilvl w:val="0"/>
          <w:numId w:val="22"/>
        </w:numPr>
        <w:ind w:left="454" w:hanging="454"/>
        <w:jc w:val="both"/>
      </w:pPr>
      <w:bookmarkStart w:id="202" w:name="_Ref176443070"/>
      <w:r w:rsidRPr="00A12EE6">
        <w:t xml:space="preserve">Teraz nás bude zaujímať položka </w:t>
      </w:r>
      <w:proofErr w:type="spellStart"/>
      <w:r w:rsidRPr="00A12EE6">
        <w:t>Remote</w:t>
      </w:r>
      <w:proofErr w:type="spellEnd"/>
      <w:r w:rsidRPr="00A12EE6">
        <w:t xml:space="preserve"> Desktop pri ktorej je modrý text </w:t>
      </w:r>
      <w:proofErr w:type="spellStart"/>
      <w:r w:rsidRPr="00A12EE6">
        <w:t>Disabled</w:t>
      </w:r>
      <w:proofErr w:type="spellEnd"/>
      <w:r w:rsidRPr="00A12EE6">
        <w:t xml:space="preserve">, čo </w:t>
      </w:r>
      <w:r w:rsidR="00A56499">
        <w:t>signalizuje</w:t>
      </w:r>
      <w:r w:rsidRPr="00A12EE6">
        <w:t xml:space="preserve">, že vzdialená plocha je zakázaná. Po kliknutí ľavým tlačidlom myši na modrý text </w:t>
      </w:r>
      <w:proofErr w:type="spellStart"/>
      <w:r w:rsidRPr="00A12EE6">
        <w:rPr>
          <w:b/>
          <w:bCs/>
          <w:i/>
          <w:iCs/>
        </w:rPr>
        <w:t>Disabled</w:t>
      </w:r>
      <w:proofErr w:type="spellEnd"/>
      <w:r w:rsidRPr="00A12EE6">
        <w:t xml:space="preserve">, sa zobrazí nové okno </w:t>
      </w:r>
      <w:proofErr w:type="spellStart"/>
      <w:r w:rsidRPr="00A12EE6">
        <w:t>System</w:t>
      </w:r>
      <w:proofErr w:type="spellEnd"/>
      <w:r w:rsidRPr="00A12EE6">
        <w:t xml:space="preserve"> </w:t>
      </w:r>
      <w:proofErr w:type="spellStart"/>
      <w:r w:rsidRPr="00A12EE6">
        <w:t>Properties</w:t>
      </w:r>
      <w:proofErr w:type="spellEnd"/>
      <w:r w:rsidRPr="00A12EE6">
        <w:t xml:space="preserve"> s otvorenou kartou </w:t>
      </w:r>
      <w:proofErr w:type="spellStart"/>
      <w:r w:rsidRPr="00A12EE6">
        <w:t>Remote</w:t>
      </w:r>
      <w:proofErr w:type="spellEnd"/>
      <w:r w:rsidRPr="00A12EE6">
        <w:t>. Táto karta je rozdelená na dve časti</w:t>
      </w:r>
      <w:r w:rsidR="00A56499">
        <w:t>,</w:t>
      </w:r>
      <w:r w:rsidRPr="00A12EE6">
        <w:t xml:space="preserve"> </w:t>
      </w:r>
      <w:proofErr w:type="spellStart"/>
      <w:r w:rsidRPr="00A12EE6">
        <w:t>Remote</w:t>
      </w:r>
      <w:proofErr w:type="spellEnd"/>
      <w:r w:rsidRPr="00A12EE6">
        <w:t xml:space="preserve"> </w:t>
      </w:r>
      <w:proofErr w:type="spellStart"/>
      <w:r w:rsidRPr="00A12EE6">
        <w:t>Assistance</w:t>
      </w:r>
      <w:proofErr w:type="spellEnd"/>
      <w:r w:rsidRPr="00A12EE6">
        <w:t xml:space="preserve"> a </w:t>
      </w:r>
      <w:proofErr w:type="spellStart"/>
      <w:r w:rsidRPr="00A12EE6">
        <w:t>Remote</w:t>
      </w:r>
      <w:proofErr w:type="spellEnd"/>
      <w:r w:rsidRPr="00A12EE6">
        <w:t xml:space="preserve"> Desktop. </w:t>
      </w:r>
      <w:proofErr w:type="spellStart"/>
      <w:r w:rsidRPr="00A12EE6">
        <w:t>Remote</w:t>
      </w:r>
      <w:proofErr w:type="spellEnd"/>
      <w:r w:rsidRPr="00A12EE6">
        <w:t xml:space="preserve"> </w:t>
      </w:r>
      <w:proofErr w:type="spellStart"/>
      <w:r w:rsidRPr="00A12EE6">
        <w:t>Assistance</w:t>
      </w:r>
      <w:proofErr w:type="spellEnd"/>
      <w:r w:rsidRPr="00A12EE6">
        <w:t xml:space="preserve"> slúži</w:t>
      </w:r>
      <w:r w:rsidR="00DA134D" w:rsidRPr="00A12EE6">
        <w:t>,</w:t>
      </w:r>
      <w:r w:rsidRPr="00A12EE6">
        <w:t xml:space="preserve"> </w:t>
      </w:r>
      <w:r w:rsidR="00DA134D" w:rsidRPr="00A12EE6">
        <w:t>v prípade povolenia, na privolanie pomoci, čiže udelenie súhlasu pripojiť sa na náš počítač a ovládať ho. Táto voľba sa nedá na server</w:t>
      </w:r>
      <w:r w:rsidR="00A56499">
        <w:t>i</w:t>
      </w:r>
      <w:r w:rsidR="00DA134D" w:rsidRPr="00A12EE6">
        <w:t xml:space="preserve"> povoliť. </w:t>
      </w:r>
      <w:r w:rsidR="00A53378" w:rsidRPr="00A12EE6">
        <w:t>V č</w:t>
      </w:r>
      <w:r w:rsidR="00DA134D" w:rsidRPr="00A12EE6">
        <w:t xml:space="preserve">asti </w:t>
      </w:r>
      <w:proofErr w:type="spellStart"/>
      <w:r w:rsidR="00DA134D" w:rsidRPr="00A12EE6">
        <w:t>Remote</w:t>
      </w:r>
      <w:proofErr w:type="spellEnd"/>
      <w:r w:rsidR="00DA134D" w:rsidRPr="00A12EE6">
        <w:t xml:space="preserve"> Desktop je</w:t>
      </w:r>
      <w:r w:rsidRPr="00A12EE6">
        <w:t xml:space="preserve"> </w:t>
      </w:r>
      <w:r w:rsidR="00DA134D" w:rsidRPr="00A12EE6">
        <w:t>v</w:t>
      </w:r>
      <w:r w:rsidRPr="00A12EE6">
        <w:t>oľb</w:t>
      </w:r>
      <w:r w:rsidR="00DA134D" w:rsidRPr="00A12EE6">
        <w:t>a</w:t>
      </w:r>
      <w:r w:rsidRPr="00A12EE6">
        <w:t xml:space="preserve"> </w:t>
      </w:r>
      <w:proofErr w:type="spellStart"/>
      <w:r w:rsidRPr="00A12EE6">
        <w:rPr>
          <w:b/>
          <w:bCs/>
          <w:i/>
          <w:iCs/>
        </w:rPr>
        <w:t>Allow</w:t>
      </w:r>
      <w:proofErr w:type="spellEnd"/>
      <w:r w:rsidRPr="00A12EE6">
        <w:rPr>
          <w:b/>
          <w:bCs/>
          <w:i/>
          <w:iCs/>
        </w:rPr>
        <w:t xml:space="preserve"> </w:t>
      </w:r>
      <w:proofErr w:type="spellStart"/>
      <w:r w:rsidRPr="00A12EE6">
        <w:rPr>
          <w:b/>
          <w:bCs/>
          <w:i/>
          <w:iCs/>
        </w:rPr>
        <w:t>remote</w:t>
      </w:r>
      <w:proofErr w:type="spellEnd"/>
      <w:r w:rsidRPr="00A12EE6">
        <w:rPr>
          <w:b/>
          <w:bCs/>
          <w:i/>
          <w:iCs/>
        </w:rPr>
        <w:t xml:space="preserve"> </w:t>
      </w:r>
      <w:proofErr w:type="spellStart"/>
      <w:r w:rsidRPr="00A12EE6">
        <w:rPr>
          <w:b/>
          <w:bCs/>
          <w:i/>
          <w:iCs/>
        </w:rPr>
        <w:t>connections</w:t>
      </w:r>
      <w:proofErr w:type="spellEnd"/>
      <w:r w:rsidRPr="00A12EE6">
        <w:rPr>
          <w:b/>
          <w:bCs/>
          <w:i/>
          <w:iCs/>
        </w:rPr>
        <w:t xml:space="preserve"> to </w:t>
      </w:r>
      <w:proofErr w:type="spellStart"/>
      <w:r w:rsidRPr="00A12EE6">
        <w:rPr>
          <w:b/>
          <w:bCs/>
          <w:i/>
          <w:iCs/>
        </w:rPr>
        <w:t>this</w:t>
      </w:r>
      <w:proofErr w:type="spellEnd"/>
      <w:r w:rsidRPr="00A12EE6">
        <w:rPr>
          <w:b/>
          <w:bCs/>
          <w:i/>
          <w:iCs/>
        </w:rPr>
        <w:t xml:space="preserve"> </w:t>
      </w:r>
      <w:proofErr w:type="spellStart"/>
      <w:r w:rsidRPr="00A12EE6">
        <w:rPr>
          <w:b/>
          <w:bCs/>
          <w:i/>
          <w:iCs/>
        </w:rPr>
        <w:t>computer</w:t>
      </w:r>
      <w:proofErr w:type="spellEnd"/>
      <w:r w:rsidR="00DA134D" w:rsidRPr="00A12EE6">
        <w:t>, čím</w:t>
      </w:r>
      <w:r w:rsidR="00D4213F" w:rsidRPr="00A12EE6">
        <w:t xml:space="preserve"> </w:t>
      </w:r>
      <w:r w:rsidRPr="00A12EE6">
        <w:t>povoľujeme vzdialenú plochu.</w:t>
      </w:r>
      <w:bookmarkEnd w:id="202"/>
      <w:r w:rsidRPr="00A12EE6">
        <w:t xml:space="preserve"> </w:t>
      </w:r>
    </w:p>
    <w:p w14:paraId="27DAC6FA" w14:textId="77777777" w:rsidR="00A14DA8" w:rsidRPr="00A12EE6" w:rsidRDefault="00A14DA8" w:rsidP="00A14DA8">
      <w:pPr>
        <w:keepNext/>
        <w:jc w:val="center"/>
      </w:pPr>
      <w:r w:rsidRPr="00A12EE6">
        <w:rPr>
          <w:noProof/>
          <w:lang w:eastAsia="sk-SK"/>
        </w:rPr>
        <w:drawing>
          <wp:inline distT="0" distB="0" distL="0" distR="0" wp14:anchorId="1FE9FD17" wp14:editId="4D431AD4">
            <wp:extent cx="3934374" cy="4439270"/>
            <wp:effectExtent l="38100" t="38100" r="104775" b="95250"/>
            <wp:docPr id="83474978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9785" name=""/>
                    <pic:cNvPicPr/>
                  </pic:nvPicPr>
                  <pic:blipFill>
                    <a:blip r:embed="rId83"/>
                    <a:stretch>
                      <a:fillRect/>
                    </a:stretch>
                  </pic:blipFill>
                  <pic:spPr>
                    <a:xfrm>
                      <a:off x="0" y="0"/>
                      <a:ext cx="3934374" cy="4439270"/>
                    </a:xfrm>
                    <a:prstGeom prst="rect">
                      <a:avLst/>
                    </a:prstGeom>
                    <a:effectLst>
                      <a:outerShdw blurRad="50800" dist="38100" dir="2700000" algn="tl" rotWithShape="0">
                        <a:prstClr val="black">
                          <a:alpha val="40000"/>
                        </a:prstClr>
                      </a:outerShdw>
                    </a:effectLst>
                  </pic:spPr>
                </pic:pic>
              </a:graphicData>
            </a:graphic>
          </wp:inline>
        </w:drawing>
      </w:r>
    </w:p>
    <w:p w14:paraId="4094AF32" w14:textId="20A6AA8C" w:rsidR="00A14DA8" w:rsidRPr="00A12EE6" w:rsidRDefault="00A14DA8" w:rsidP="00A14DA8">
      <w:pPr>
        <w:pStyle w:val="Popis"/>
        <w:jc w:val="center"/>
      </w:pPr>
      <w:bookmarkStart w:id="203" w:name="_Toc182423308"/>
      <w:r w:rsidRPr="00A12EE6">
        <w:t xml:space="preserve">Obr. </w:t>
      </w:r>
      <w:fldSimple w:instr=" STYLEREF 1 \s ">
        <w:r w:rsidR="005418FC">
          <w:rPr>
            <w:noProof/>
          </w:rPr>
          <w:t>2</w:t>
        </w:r>
      </w:fldSimple>
      <w:r w:rsidR="00E37B0B" w:rsidRPr="00A12EE6">
        <w:noBreakHyphen/>
      </w:r>
      <w:fldSimple w:instr=" SEQ Obr. \* ARABIC \s 1 ">
        <w:r w:rsidR="005418FC">
          <w:rPr>
            <w:noProof/>
          </w:rPr>
          <w:t>72</w:t>
        </w:r>
      </w:fldSimple>
      <w:r w:rsidRPr="00A12EE6">
        <w:t xml:space="preserve">. </w:t>
      </w:r>
      <w:proofErr w:type="spellStart"/>
      <w:r w:rsidRPr="00A12EE6">
        <w:t>System</w:t>
      </w:r>
      <w:proofErr w:type="spellEnd"/>
      <w:r w:rsidRPr="00A12EE6">
        <w:t xml:space="preserve"> </w:t>
      </w:r>
      <w:proofErr w:type="spellStart"/>
      <w:r w:rsidRPr="00A12EE6">
        <w:t>Properties</w:t>
      </w:r>
      <w:bookmarkEnd w:id="203"/>
      <w:proofErr w:type="spellEnd"/>
    </w:p>
    <w:p w14:paraId="65B879FA" w14:textId="4B60F1AA" w:rsidR="00A14DA8" w:rsidRPr="00A12EE6" w:rsidRDefault="00A14DA8" w:rsidP="006C50AE">
      <w:pPr>
        <w:pStyle w:val="Odsekzoznamu"/>
        <w:numPr>
          <w:ilvl w:val="0"/>
          <w:numId w:val="22"/>
        </w:numPr>
        <w:ind w:left="454" w:hanging="454"/>
        <w:jc w:val="both"/>
      </w:pPr>
      <w:r w:rsidRPr="00A12EE6">
        <w:lastRenderedPageBreak/>
        <w:t xml:space="preserve">Po kliknutí na krúžok vedľa tohto textu, sa automaticky zobrazí nové varovné okno, ktoré nás informuje o potrebe vykonania zmien v nastavení firewallu. </w:t>
      </w:r>
      <w:r w:rsidR="00D971FD" w:rsidRPr="00A12EE6">
        <w:t xml:space="preserve">Kliknutím ľavým tlačidlom myši na modrý text nám automaticky otvorí rozšírené nastavenia firewall-u, okno Windows Firewall </w:t>
      </w:r>
      <w:proofErr w:type="spellStart"/>
      <w:r w:rsidR="00D971FD" w:rsidRPr="00A12EE6">
        <w:t>with</w:t>
      </w:r>
      <w:proofErr w:type="spellEnd"/>
      <w:r w:rsidR="00D971FD" w:rsidRPr="00A12EE6">
        <w:t xml:space="preserve"> </w:t>
      </w:r>
      <w:proofErr w:type="spellStart"/>
      <w:r w:rsidR="00D971FD" w:rsidRPr="00A12EE6">
        <w:t>Advanced</w:t>
      </w:r>
      <w:proofErr w:type="spellEnd"/>
      <w:r w:rsidR="00D971FD" w:rsidRPr="00A12EE6">
        <w:t xml:space="preserve"> </w:t>
      </w:r>
      <w:proofErr w:type="spellStart"/>
      <w:r w:rsidR="00D971FD" w:rsidRPr="00A12EE6">
        <w:t>Security</w:t>
      </w:r>
      <w:proofErr w:type="spellEnd"/>
      <w:r w:rsidR="00D971FD" w:rsidRPr="00A12EE6">
        <w:t xml:space="preserve">. V prípade stlačenia </w:t>
      </w:r>
      <w:r w:rsidRPr="00A12EE6">
        <w:t xml:space="preserve">tlačidla OK sa </w:t>
      </w:r>
      <w:r w:rsidR="00D971FD" w:rsidRPr="00A12EE6">
        <w:t xml:space="preserve">okno uzavrie a my musíme otvoriť Windows Firewall podobne ako v podkapitole </w:t>
      </w:r>
      <w:r w:rsidR="00A53378" w:rsidRPr="00A12EE6">
        <w:rPr>
          <w:b/>
          <w:bCs/>
          <w:color w:val="00B0F0"/>
        </w:rPr>
        <w:fldChar w:fldCharType="begin"/>
      </w:r>
      <w:r w:rsidR="00A53378" w:rsidRPr="00A12EE6">
        <w:rPr>
          <w:b/>
          <w:bCs/>
          <w:color w:val="00B0F0"/>
        </w:rPr>
        <w:instrText xml:space="preserve"> REF _Ref176442685 \h  \* MERGEFORMAT </w:instrText>
      </w:r>
      <w:r w:rsidR="00A53378" w:rsidRPr="00A12EE6">
        <w:rPr>
          <w:b/>
          <w:bCs/>
          <w:color w:val="00B0F0"/>
        </w:rPr>
      </w:r>
      <w:r w:rsidR="00A53378" w:rsidRPr="00A12EE6">
        <w:rPr>
          <w:b/>
          <w:bCs/>
          <w:color w:val="00B0F0"/>
        </w:rPr>
        <w:fldChar w:fldCharType="separate"/>
      </w:r>
      <w:r w:rsidR="005418FC" w:rsidRPr="005418FC">
        <w:rPr>
          <w:b/>
          <w:bCs/>
          <w:color w:val="00B0F0"/>
        </w:rPr>
        <w:t>Nastavenie povolenia odpovedí ICMP pomocou GUI</w:t>
      </w:r>
      <w:r w:rsidR="00A53378" w:rsidRPr="00A12EE6">
        <w:rPr>
          <w:b/>
          <w:bCs/>
          <w:color w:val="00B0F0"/>
        </w:rPr>
        <w:fldChar w:fldCharType="end"/>
      </w:r>
      <w:r w:rsidR="00066310" w:rsidRPr="00A12EE6">
        <w:t>.</w:t>
      </w:r>
    </w:p>
    <w:p w14:paraId="7C15EB81" w14:textId="77777777" w:rsidR="00A14DA8" w:rsidRPr="00A12EE6" w:rsidRDefault="00A14DA8" w:rsidP="00A14DA8">
      <w:pPr>
        <w:keepNext/>
        <w:jc w:val="center"/>
      </w:pPr>
      <w:r w:rsidRPr="00A12EE6">
        <w:rPr>
          <w:noProof/>
          <w:lang w:eastAsia="sk-SK"/>
        </w:rPr>
        <w:drawing>
          <wp:inline distT="0" distB="0" distL="0" distR="0" wp14:anchorId="7D36C7B9" wp14:editId="277C7EEC">
            <wp:extent cx="3924848" cy="2210108"/>
            <wp:effectExtent l="38100" t="38100" r="95250" b="95250"/>
            <wp:docPr id="554933421"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3421" name="Obrázok 1" descr="Obrázok, na ktorom je text, elektronika, snímka obrazovky, softvér&#10;&#10;Automaticky generovaný popis"/>
                    <pic:cNvPicPr/>
                  </pic:nvPicPr>
                  <pic:blipFill>
                    <a:blip r:embed="rId84"/>
                    <a:stretch>
                      <a:fillRect/>
                    </a:stretch>
                  </pic:blipFill>
                  <pic:spPr>
                    <a:xfrm>
                      <a:off x="0" y="0"/>
                      <a:ext cx="3924848" cy="2210108"/>
                    </a:xfrm>
                    <a:prstGeom prst="rect">
                      <a:avLst/>
                    </a:prstGeom>
                    <a:effectLst>
                      <a:outerShdw blurRad="50800" dist="38100" dir="2700000" algn="tl" rotWithShape="0">
                        <a:prstClr val="black">
                          <a:alpha val="40000"/>
                        </a:prstClr>
                      </a:outerShdw>
                    </a:effectLst>
                  </pic:spPr>
                </pic:pic>
              </a:graphicData>
            </a:graphic>
          </wp:inline>
        </w:drawing>
      </w:r>
    </w:p>
    <w:p w14:paraId="1A7FCD9A" w14:textId="5326C4C5" w:rsidR="00A14DA8" w:rsidRPr="00A12EE6" w:rsidRDefault="00A14DA8" w:rsidP="00A14DA8">
      <w:pPr>
        <w:pStyle w:val="Popis"/>
        <w:jc w:val="center"/>
      </w:pPr>
      <w:bookmarkStart w:id="204" w:name="_Toc182423309"/>
      <w:r w:rsidRPr="00A12EE6">
        <w:t xml:space="preserve">Obr. </w:t>
      </w:r>
      <w:fldSimple w:instr=" STYLEREF 1 \s ">
        <w:r w:rsidR="005418FC">
          <w:rPr>
            <w:noProof/>
          </w:rPr>
          <w:t>2</w:t>
        </w:r>
      </w:fldSimple>
      <w:r w:rsidR="00E37B0B" w:rsidRPr="00A12EE6">
        <w:noBreakHyphen/>
      </w:r>
      <w:fldSimple w:instr=" SEQ Obr. \* ARABIC \s 1 ">
        <w:r w:rsidR="005418FC">
          <w:rPr>
            <w:noProof/>
          </w:rPr>
          <w:t>73</w:t>
        </w:r>
      </w:fldSimple>
      <w:r w:rsidRPr="00A12EE6">
        <w:t>. Informácia o potrebe vykonania zmien vo Windows Firewall</w:t>
      </w:r>
      <w:r w:rsidR="00066310" w:rsidRPr="00A12EE6">
        <w:t>, GUI</w:t>
      </w:r>
      <w:bookmarkEnd w:id="204"/>
    </w:p>
    <w:p w14:paraId="76F43C78" w14:textId="7A28B6FA" w:rsidR="00066310" w:rsidRPr="00A12EE6" w:rsidRDefault="00066310" w:rsidP="006C50AE">
      <w:pPr>
        <w:pStyle w:val="Odsekzoznamu"/>
        <w:numPr>
          <w:ilvl w:val="0"/>
          <w:numId w:val="22"/>
        </w:numPr>
        <w:ind w:left="454" w:hanging="454"/>
        <w:jc w:val="both"/>
      </w:pPr>
      <w:r w:rsidRPr="00A12EE6">
        <w:t xml:space="preserve">V okne Windows Firewall </w:t>
      </w:r>
      <w:proofErr w:type="spellStart"/>
      <w:r w:rsidRPr="00A12EE6">
        <w:t>with</w:t>
      </w:r>
      <w:proofErr w:type="spellEnd"/>
      <w:r w:rsidRPr="00A12EE6">
        <w:t xml:space="preserve"> </w:t>
      </w:r>
      <w:proofErr w:type="spellStart"/>
      <w:r w:rsidRPr="00A12EE6">
        <w:t>Advanced</w:t>
      </w:r>
      <w:proofErr w:type="spellEnd"/>
      <w:r w:rsidRPr="00A12EE6">
        <w:t xml:space="preserve"> </w:t>
      </w:r>
      <w:proofErr w:type="spellStart"/>
      <w:r w:rsidRPr="00A12EE6">
        <w:t>Security</w:t>
      </w:r>
      <w:proofErr w:type="spellEnd"/>
      <w:r w:rsidRPr="00A12EE6">
        <w:t xml:space="preserve">, potrebujeme nastaviť v sekcii </w:t>
      </w:r>
      <w:proofErr w:type="spellStart"/>
      <w:r w:rsidRPr="00A12EE6">
        <w:rPr>
          <w:b/>
          <w:bCs/>
          <w:i/>
          <w:iCs/>
        </w:rPr>
        <w:t>Inbound</w:t>
      </w:r>
      <w:proofErr w:type="spellEnd"/>
      <w:r w:rsidRPr="00A12EE6">
        <w:rPr>
          <w:b/>
          <w:bCs/>
          <w:i/>
          <w:iCs/>
        </w:rPr>
        <w:t xml:space="preserve"> </w:t>
      </w:r>
      <w:proofErr w:type="spellStart"/>
      <w:r w:rsidRPr="00A12EE6">
        <w:rPr>
          <w:b/>
          <w:bCs/>
          <w:i/>
          <w:iCs/>
        </w:rPr>
        <w:t>Rules</w:t>
      </w:r>
      <w:proofErr w:type="spellEnd"/>
      <w:r w:rsidRPr="00A12EE6">
        <w:t xml:space="preserve">, pravidlá </w:t>
      </w:r>
      <w:proofErr w:type="spellStart"/>
      <w:r w:rsidRPr="00A12EE6">
        <w:rPr>
          <w:b/>
          <w:bCs/>
          <w:i/>
          <w:iCs/>
        </w:rPr>
        <w:t>Remote</w:t>
      </w:r>
      <w:proofErr w:type="spellEnd"/>
      <w:r w:rsidRPr="00A12EE6">
        <w:rPr>
          <w:b/>
          <w:bCs/>
          <w:i/>
          <w:iCs/>
        </w:rPr>
        <w:t xml:space="preserve"> Desktop – </w:t>
      </w:r>
      <w:proofErr w:type="spellStart"/>
      <w:r w:rsidRPr="00A12EE6">
        <w:rPr>
          <w:b/>
          <w:bCs/>
          <w:i/>
          <w:iCs/>
        </w:rPr>
        <w:t>Shadow</w:t>
      </w:r>
      <w:proofErr w:type="spellEnd"/>
      <w:r w:rsidRPr="00A12EE6">
        <w:rPr>
          <w:b/>
          <w:bCs/>
          <w:i/>
          <w:iCs/>
        </w:rPr>
        <w:t xml:space="preserve"> (TCP-In)</w:t>
      </w:r>
      <w:r w:rsidRPr="00A12EE6">
        <w:t xml:space="preserve">, </w:t>
      </w:r>
      <w:proofErr w:type="spellStart"/>
      <w:r w:rsidRPr="00A12EE6">
        <w:rPr>
          <w:b/>
          <w:bCs/>
          <w:i/>
          <w:iCs/>
        </w:rPr>
        <w:t>Remote</w:t>
      </w:r>
      <w:proofErr w:type="spellEnd"/>
      <w:r w:rsidRPr="00A12EE6">
        <w:rPr>
          <w:b/>
          <w:bCs/>
          <w:i/>
          <w:iCs/>
        </w:rPr>
        <w:t xml:space="preserve"> Desktop – User </w:t>
      </w:r>
      <w:proofErr w:type="spellStart"/>
      <w:r w:rsidRPr="00A12EE6">
        <w:rPr>
          <w:b/>
          <w:bCs/>
          <w:i/>
          <w:iCs/>
        </w:rPr>
        <w:t>Mode</w:t>
      </w:r>
      <w:proofErr w:type="spellEnd"/>
      <w:r w:rsidRPr="00A12EE6">
        <w:rPr>
          <w:b/>
          <w:bCs/>
          <w:i/>
          <w:iCs/>
        </w:rPr>
        <w:t xml:space="preserve"> (TCP-In)</w:t>
      </w:r>
      <w:r w:rsidRPr="00A12EE6">
        <w:t xml:space="preserve"> a </w:t>
      </w:r>
      <w:proofErr w:type="spellStart"/>
      <w:r w:rsidRPr="00A12EE6">
        <w:rPr>
          <w:b/>
          <w:bCs/>
          <w:i/>
          <w:iCs/>
        </w:rPr>
        <w:t>Remote</w:t>
      </w:r>
      <w:proofErr w:type="spellEnd"/>
      <w:r w:rsidRPr="00A12EE6">
        <w:rPr>
          <w:b/>
          <w:bCs/>
          <w:i/>
          <w:iCs/>
        </w:rPr>
        <w:t xml:space="preserve"> Desktop – User </w:t>
      </w:r>
      <w:proofErr w:type="spellStart"/>
      <w:r w:rsidRPr="00A12EE6">
        <w:rPr>
          <w:b/>
          <w:bCs/>
          <w:i/>
          <w:iCs/>
        </w:rPr>
        <w:t>Mode</w:t>
      </w:r>
      <w:proofErr w:type="spellEnd"/>
      <w:r w:rsidRPr="00A12EE6">
        <w:rPr>
          <w:b/>
          <w:bCs/>
          <w:i/>
          <w:iCs/>
        </w:rPr>
        <w:t xml:space="preserve"> (UDP-In)</w:t>
      </w:r>
      <w:r w:rsidRPr="00A12EE6">
        <w:t xml:space="preserve">. Stačí nastaviť len </w:t>
      </w:r>
      <w:r w:rsidR="00A56499">
        <w:t xml:space="preserve">pravidlá </w:t>
      </w:r>
      <w:r w:rsidRPr="00A12EE6">
        <w:t>pre tie profily, ktoré budeme používať. Pre ukážku sme povolili všetky profily.</w:t>
      </w:r>
    </w:p>
    <w:p w14:paraId="35780F6D" w14:textId="77777777" w:rsidR="00066310" w:rsidRPr="00A12EE6" w:rsidRDefault="00066310" w:rsidP="00066310">
      <w:pPr>
        <w:keepNext/>
        <w:jc w:val="center"/>
      </w:pPr>
      <w:r w:rsidRPr="00A12EE6">
        <w:rPr>
          <w:noProof/>
          <w:lang w:eastAsia="sk-SK"/>
        </w:rPr>
        <w:drawing>
          <wp:inline distT="0" distB="0" distL="0" distR="0" wp14:anchorId="6D2A372F" wp14:editId="0641DF0C">
            <wp:extent cx="5760720" cy="1932940"/>
            <wp:effectExtent l="38100" t="38100" r="87630" b="86360"/>
            <wp:docPr id="1743799126" name="Obrázok 1" descr="Obrázok, na ktorom je text, softvér, číslo,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9126" name="Obrázok 1" descr="Obrázok, na ktorom je text, softvér, číslo, počítačová ikona&#10;&#10;Automaticky generovaný popis"/>
                    <pic:cNvPicPr/>
                  </pic:nvPicPr>
                  <pic:blipFill>
                    <a:blip r:embed="rId85"/>
                    <a:stretch>
                      <a:fillRect/>
                    </a:stretch>
                  </pic:blipFill>
                  <pic:spPr>
                    <a:xfrm>
                      <a:off x="0" y="0"/>
                      <a:ext cx="5760720" cy="1932940"/>
                    </a:xfrm>
                    <a:prstGeom prst="rect">
                      <a:avLst/>
                    </a:prstGeom>
                    <a:effectLst>
                      <a:outerShdw blurRad="50800" dist="38100" dir="2700000" algn="tl" rotWithShape="0">
                        <a:prstClr val="black">
                          <a:alpha val="40000"/>
                        </a:prstClr>
                      </a:outerShdw>
                    </a:effectLst>
                  </pic:spPr>
                </pic:pic>
              </a:graphicData>
            </a:graphic>
          </wp:inline>
        </w:drawing>
      </w:r>
    </w:p>
    <w:p w14:paraId="2F3766EC" w14:textId="7C470603" w:rsidR="00066310" w:rsidRPr="00A12EE6" w:rsidRDefault="00066310" w:rsidP="00066310">
      <w:pPr>
        <w:pStyle w:val="Popis"/>
        <w:jc w:val="center"/>
      </w:pPr>
      <w:bookmarkStart w:id="205" w:name="_Toc182423310"/>
      <w:r w:rsidRPr="00A12EE6">
        <w:t xml:space="preserve">Obr. </w:t>
      </w:r>
      <w:fldSimple w:instr=" STYLEREF 1 \s ">
        <w:r w:rsidR="005418FC">
          <w:rPr>
            <w:noProof/>
          </w:rPr>
          <w:t>2</w:t>
        </w:r>
      </w:fldSimple>
      <w:r w:rsidR="00E37B0B" w:rsidRPr="00A12EE6">
        <w:noBreakHyphen/>
      </w:r>
      <w:fldSimple w:instr=" SEQ Obr. \* ARABIC \s 1 ">
        <w:r w:rsidR="005418FC">
          <w:rPr>
            <w:noProof/>
          </w:rPr>
          <w:t>74</w:t>
        </w:r>
      </w:fldSimple>
      <w:r w:rsidRPr="00A12EE6">
        <w:t>. Nastavenie Windows Firewall pre vzdialenú plochu</w:t>
      </w:r>
      <w:bookmarkEnd w:id="205"/>
    </w:p>
    <w:p w14:paraId="04223618" w14:textId="69A136A8" w:rsidR="00A14DA8" w:rsidRPr="00A12EE6" w:rsidRDefault="00066310" w:rsidP="006C50AE">
      <w:pPr>
        <w:pStyle w:val="Odsekzoznamu"/>
        <w:numPr>
          <w:ilvl w:val="0"/>
          <w:numId w:val="22"/>
        </w:numPr>
        <w:ind w:left="454" w:hanging="454"/>
        <w:jc w:val="both"/>
      </w:pPr>
      <w:r w:rsidRPr="00A12EE6">
        <w:t xml:space="preserve">V tomto </w:t>
      </w:r>
      <w:r w:rsidR="00A56499">
        <w:t>je</w:t>
      </w:r>
      <w:r w:rsidRPr="00A12EE6">
        <w:t xml:space="preserve"> efektívnejšie použiť príkaz príkazového riadk</w:t>
      </w:r>
      <w:r w:rsidR="00C80D88" w:rsidRPr="00A12EE6">
        <w:t>u</w:t>
      </w:r>
      <w:r w:rsidRPr="00A12EE6">
        <w:t xml:space="preserve">, ktorý nastaví všetky potrebné pravidlá zo skupiny </w:t>
      </w:r>
      <w:proofErr w:type="spellStart"/>
      <w:r w:rsidRPr="00A12EE6">
        <w:t>Remote</w:t>
      </w:r>
      <w:proofErr w:type="spellEnd"/>
      <w:r w:rsidRPr="00A12EE6">
        <w:t xml:space="preserve"> Desktop. Príkaz vyzerá </w:t>
      </w:r>
      <w:r w:rsidR="00440C3F" w:rsidRPr="00A12EE6">
        <w:t>nasledovne</w:t>
      </w:r>
      <w:r w:rsidRPr="00A12EE6">
        <w:t xml:space="preserve"> </w:t>
      </w:r>
      <w:proofErr w:type="spellStart"/>
      <w:r w:rsidRPr="00A12EE6">
        <w:rPr>
          <w:b/>
          <w:bCs/>
          <w:i/>
          <w:iCs/>
        </w:rPr>
        <w:t>netsh</w:t>
      </w:r>
      <w:proofErr w:type="spellEnd"/>
      <w:r w:rsidRPr="00A12EE6">
        <w:rPr>
          <w:b/>
          <w:bCs/>
          <w:i/>
          <w:iCs/>
        </w:rPr>
        <w:t xml:space="preserve"> </w:t>
      </w:r>
      <w:proofErr w:type="spellStart"/>
      <w:r w:rsidRPr="00A12EE6">
        <w:rPr>
          <w:b/>
          <w:bCs/>
          <w:i/>
          <w:iCs/>
        </w:rPr>
        <w:t>advfirewall</w:t>
      </w:r>
      <w:proofErr w:type="spellEnd"/>
      <w:r w:rsidRPr="00A12EE6">
        <w:rPr>
          <w:b/>
          <w:bCs/>
          <w:i/>
          <w:iCs/>
        </w:rPr>
        <w:t xml:space="preserve"> firewall set rule </w:t>
      </w:r>
      <w:proofErr w:type="spellStart"/>
      <w:r w:rsidRPr="00A12EE6">
        <w:rPr>
          <w:b/>
          <w:bCs/>
          <w:i/>
          <w:iCs/>
        </w:rPr>
        <w:t>group</w:t>
      </w:r>
      <w:proofErr w:type="spellEnd"/>
      <w:r w:rsidRPr="00A12EE6">
        <w:rPr>
          <w:b/>
          <w:bCs/>
          <w:i/>
          <w:iCs/>
        </w:rPr>
        <w:t>="</w:t>
      </w:r>
      <w:proofErr w:type="spellStart"/>
      <w:r w:rsidRPr="00A12EE6">
        <w:rPr>
          <w:b/>
          <w:bCs/>
          <w:i/>
          <w:iCs/>
        </w:rPr>
        <w:t>remote</w:t>
      </w:r>
      <w:proofErr w:type="spellEnd"/>
      <w:r w:rsidRPr="00A12EE6">
        <w:rPr>
          <w:b/>
          <w:bCs/>
          <w:i/>
          <w:iCs/>
        </w:rPr>
        <w:t xml:space="preserve"> desktop" new </w:t>
      </w:r>
      <w:proofErr w:type="spellStart"/>
      <w:r w:rsidRPr="00A12EE6">
        <w:rPr>
          <w:b/>
          <w:bCs/>
          <w:i/>
          <w:iCs/>
        </w:rPr>
        <w:t>enable</w:t>
      </w:r>
      <w:proofErr w:type="spellEnd"/>
      <w:r w:rsidRPr="00A12EE6">
        <w:rPr>
          <w:b/>
          <w:bCs/>
          <w:i/>
          <w:iCs/>
        </w:rPr>
        <w:t>=</w:t>
      </w:r>
      <w:proofErr w:type="spellStart"/>
      <w:r w:rsidRPr="00A12EE6">
        <w:rPr>
          <w:b/>
          <w:bCs/>
          <w:i/>
          <w:iCs/>
        </w:rPr>
        <w:t>Yes</w:t>
      </w:r>
      <w:proofErr w:type="spellEnd"/>
      <w:r w:rsidRPr="00A12EE6">
        <w:t>.</w:t>
      </w:r>
    </w:p>
    <w:p w14:paraId="656E5EFB" w14:textId="77777777" w:rsidR="00066310" w:rsidRPr="00A12EE6" w:rsidRDefault="00066310" w:rsidP="00066310">
      <w:pPr>
        <w:keepNext/>
        <w:jc w:val="center"/>
      </w:pPr>
      <w:r w:rsidRPr="00A12EE6">
        <w:rPr>
          <w:noProof/>
          <w:lang w:eastAsia="sk-SK"/>
        </w:rPr>
        <w:lastRenderedPageBreak/>
        <w:drawing>
          <wp:inline distT="0" distB="0" distL="0" distR="0" wp14:anchorId="36685346" wp14:editId="599833B1">
            <wp:extent cx="5760720" cy="1299210"/>
            <wp:effectExtent l="38100" t="38100" r="87630" b="91440"/>
            <wp:docPr id="487614951"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14951" name="Obrázok 1" descr="Obrázok, na ktorom je text, snímka obrazovky, písmo, softvér&#10;&#10;Automaticky generovaný popis"/>
                    <pic:cNvPicPr/>
                  </pic:nvPicPr>
                  <pic:blipFill>
                    <a:blip r:embed="rId86"/>
                    <a:stretch>
                      <a:fillRect/>
                    </a:stretch>
                  </pic:blipFill>
                  <pic:spPr>
                    <a:xfrm>
                      <a:off x="0" y="0"/>
                      <a:ext cx="5760720" cy="1299210"/>
                    </a:xfrm>
                    <a:prstGeom prst="rect">
                      <a:avLst/>
                    </a:prstGeom>
                    <a:effectLst>
                      <a:outerShdw blurRad="50800" dist="38100" dir="2700000" algn="tl" rotWithShape="0">
                        <a:prstClr val="black">
                          <a:alpha val="40000"/>
                        </a:prstClr>
                      </a:outerShdw>
                    </a:effectLst>
                  </pic:spPr>
                </pic:pic>
              </a:graphicData>
            </a:graphic>
          </wp:inline>
        </w:drawing>
      </w:r>
    </w:p>
    <w:p w14:paraId="014591C8" w14:textId="32CAD9DA" w:rsidR="00066310" w:rsidRPr="00A12EE6" w:rsidRDefault="00066310" w:rsidP="00066310">
      <w:pPr>
        <w:pStyle w:val="Popis"/>
        <w:jc w:val="center"/>
      </w:pPr>
      <w:bookmarkStart w:id="206" w:name="_Toc182423311"/>
      <w:r w:rsidRPr="00A12EE6">
        <w:t xml:space="preserve">Obr. </w:t>
      </w:r>
      <w:fldSimple w:instr=" STYLEREF 1 \s ">
        <w:r w:rsidR="005418FC">
          <w:rPr>
            <w:noProof/>
          </w:rPr>
          <w:t>2</w:t>
        </w:r>
      </w:fldSimple>
      <w:r w:rsidR="00E37B0B" w:rsidRPr="00A12EE6">
        <w:noBreakHyphen/>
      </w:r>
      <w:fldSimple w:instr=" SEQ Obr. \* ARABIC \s 1 ">
        <w:r w:rsidR="005418FC">
          <w:rPr>
            <w:noProof/>
          </w:rPr>
          <w:t>75</w:t>
        </w:r>
      </w:fldSimple>
      <w:r w:rsidRPr="00A12EE6">
        <w:t>. Nastavenie Windows Firewall pre vzdialenú plochu, príkazový riadok</w:t>
      </w:r>
      <w:bookmarkEnd w:id="206"/>
    </w:p>
    <w:p w14:paraId="430FE140" w14:textId="4A78EE6B" w:rsidR="00A14DA8" w:rsidRPr="00A12EE6" w:rsidRDefault="00A56499" w:rsidP="006C50AE">
      <w:pPr>
        <w:pStyle w:val="Odsekzoznamu"/>
        <w:numPr>
          <w:ilvl w:val="0"/>
          <w:numId w:val="22"/>
        </w:numPr>
        <w:ind w:left="454" w:hanging="454"/>
        <w:jc w:val="both"/>
      </w:pPr>
      <w:r>
        <w:t>M</w:t>
      </w:r>
      <w:r w:rsidR="00E9267E" w:rsidRPr="00A12EE6">
        <w:t>ôžeme</w:t>
      </w:r>
      <w:r>
        <w:t xml:space="preserve"> sa</w:t>
      </w:r>
      <w:r w:rsidR="00E9267E" w:rsidRPr="00A12EE6">
        <w:t xml:space="preserve"> vrátiť k oknu Systém </w:t>
      </w:r>
      <w:proofErr w:type="spellStart"/>
      <w:r w:rsidR="00E9267E" w:rsidRPr="00A12EE6">
        <w:t>Properties</w:t>
      </w:r>
      <w:proofErr w:type="spellEnd"/>
      <w:r w:rsidR="00E9267E" w:rsidRPr="00A12EE6">
        <w:t xml:space="preserve"> z kroku </w:t>
      </w:r>
      <w:r w:rsidR="00440C3F" w:rsidRPr="00A12EE6">
        <w:rPr>
          <w:b/>
          <w:bCs/>
          <w:color w:val="00B0F0"/>
        </w:rPr>
        <w:fldChar w:fldCharType="begin"/>
      </w:r>
      <w:r w:rsidR="00440C3F" w:rsidRPr="00A12EE6">
        <w:rPr>
          <w:b/>
          <w:bCs/>
          <w:color w:val="00B0F0"/>
        </w:rPr>
        <w:instrText xml:space="preserve"> REF _Ref176443070 \r \h  \* MERGEFORMAT </w:instrText>
      </w:r>
      <w:r w:rsidR="00440C3F" w:rsidRPr="00A12EE6">
        <w:rPr>
          <w:b/>
          <w:bCs/>
          <w:color w:val="00B0F0"/>
        </w:rPr>
      </w:r>
      <w:r w:rsidR="00440C3F" w:rsidRPr="00A12EE6">
        <w:rPr>
          <w:b/>
          <w:bCs/>
          <w:color w:val="00B0F0"/>
        </w:rPr>
        <w:fldChar w:fldCharType="separate"/>
      </w:r>
      <w:r w:rsidR="005418FC">
        <w:rPr>
          <w:b/>
          <w:bCs/>
          <w:color w:val="00B0F0"/>
        </w:rPr>
        <w:t>2</w:t>
      </w:r>
      <w:r w:rsidR="00440C3F" w:rsidRPr="00A12EE6">
        <w:rPr>
          <w:b/>
          <w:bCs/>
          <w:color w:val="00B0F0"/>
        </w:rPr>
        <w:fldChar w:fldCharType="end"/>
      </w:r>
      <w:r w:rsidR="00E9267E" w:rsidRPr="00A12EE6">
        <w:t xml:space="preserve"> tohto postupu. Zaškrtávacie políčko pri názve </w:t>
      </w:r>
      <w:proofErr w:type="spellStart"/>
      <w:r w:rsidR="00E9267E" w:rsidRPr="00A12EE6">
        <w:rPr>
          <w:b/>
          <w:bCs/>
          <w:i/>
          <w:iCs/>
        </w:rPr>
        <w:t>Allow</w:t>
      </w:r>
      <w:proofErr w:type="spellEnd"/>
      <w:r w:rsidR="00E9267E" w:rsidRPr="00A12EE6">
        <w:rPr>
          <w:b/>
          <w:bCs/>
          <w:i/>
          <w:iCs/>
        </w:rPr>
        <w:t xml:space="preserve"> </w:t>
      </w:r>
      <w:proofErr w:type="spellStart"/>
      <w:r w:rsidR="00E9267E" w:rsidRPr="00A12EE6">
        <w:rPr>
          <w:b/>
          <w:bCs/>
          <w:i/>
          <w:iCs/>
        </w:rPr>
        <w:t>connections</w:t>
      </w:r>
      <w:proofErr w:type="spellEnd"/>
      <w:r w:rsidR="00E9267E" w:rsidRPr="00A12EE6">
        <w:rPr>
          <w:b/>
          <w:bCs/>
          <w:i/>
          <w:iCs/>
        </w:rPr>
        <w:t xml:space="preserve"> </w:t>
      </w:r>
      <w:proofErr w:type="spellStart"/>
      <w:r w:rsidR="00E9267E" w:rsidRPr="00A12EE6">
        <w:rPr>
          <w:b/>
          <w:bCs/>
          <w:i/>
          <w:iCs/>
        </w:rPr>
        <w:t>only</w:t>
      </w:r>
      <w:proofErr w:type="spellEnd"/>
      <w:r w:rsidR="00E9267E" w:rsidRPr="00A12EE6">
        <w:rPr>
          <w:b/>
          <w:bCs/>
          <w:i/>
          <w:iCs/>
        </w:rPr>
        <w:t xml:space="preserve"> </w:t>
      </w:r>
      <w:proofErr w:type="spellStart"/>
      <w:r w:rsidR="00E9267E" w:rsidRPr="00A12EE6">
        <w:rPr>
          <w:b/>
          <w:bCs/>
          <w:i/>
          <w:iCs/>
        </w:rPr>
        <w:t>from</w:t>
      </w:r>
      <w:proofErr w:type="spellEnd"/>
      <w:r w:rsidR="00E9267E" w:rsidRPr="00A12EE6">
        <w:rPr>
          <w:b/>
          <w:bCs/>
          <w:i/>
          <w:iCs/>
        </w:rPr>
        <w:t xml:space="preserve"> </w:t>
      </w:r>
      <w:proofErr w:type="spellStart"/>
      <w:r w:rsidR="00E9267E" w:rsidRPr="00A12EE6">
        <w:rPr>
          <w:b/>
          <w:bCs/>
          <w:i/>
          <w:iCs/>
        </w:rPr>
        <w:t>computers</w:t>
      </w:r>
      <w:proofErr w:type="spellEnd"/>
      <w:r w:rsidR="00E9267E" w:rsidRPr="00A12EE6">
        <w:rPr>
          <w:b/>
          <w:bCs/>
          <w:i/>
          <w:iCs/>
        </w:rPr>
        <w:t xml:space="preserve"> </w:t>
      </w:r>
      <w:proofErr w:type="spellStart"/>
      <w:r w:rsidR="00E9267E" w:rsidRPr="00A12EE6">
        <w:rPr>
          <w:b/>
          <w:bCs/>
          <w:i/>
          <w:iCs/>
        </w:rPr>
        <w:t>running</w:t>
      </w:r>
      <w:proofErr w:type="spellEnd"/>
      <w:r w:rsidR="00E9267E" w:rsidRPr="00A12EE6">
        <w:rPr>
          <w:b/>
          <w:bCs/>
          <w:i/>
          <w:iCs/>
        </w:rPr>
        <w:t xml:space="preserve"> </w:t>
      </w:r>
      <w:proofErr w:type="spellStart"/>
      <w:r w:rsidR="00E9267E" w:rsidRPr="00A12EE6">
        <w:rPr>
          <w:b/>
          <w:bCs/>
          <w:i/>
          <w:iCs/>
        </w:rPr>
        <w:t>Remote</w:t>
      </w:r>
      <w:proofErr w:type="spellEnd"/>
      <w:r w:rsidR="00E9267E" w:rsidRPr="00A12EE6">
        <w:rPr>
          <w:b/>
          <w:bCs/>
          <w:i/>
          <w:iCs/>
        </w:rPr>
        <w:t xml:space="preserve"> Desktop </w:t>
      </w:r>
      <w:proofErr w:type="spellStart"/>
      <w:r w:rsidR="00E9267E" w:rsidRPr="00A12EE6">
        <w:rPr>
          <w:b/>
          <w:bCs/>
          <w:i/>
          <w:iCs/>
        </w:rPr>
        <w:t>with</w:t>
      </w:r>
      <w:proofErr w:type="spellEnd"/>
      <w:r w:rsidR="00E9267E" w:rsidRPr="00A12EE6">
        <w:rPr>
          <w:b/>
          <w:bCs/>
          <w:i/>
          <w:iCs/>
        </w:rPr>
        <w:t xml:space="preserve"> </w:t>
      </w:r>
      <w:proofErr w:type="spellStart"/>
      <w:r w:rsidR="00E9267E" w:rsidRPr="00A12EE6">
        <w:rPr>
          <w:b/>
          <w:bCs/>
          <w:i/>
          <w:iCs/>
        </w:rPr>
        <w:t>Network</w:t>
      </w:r>
      <w:proofErr w:type="spellEnd"/>
      <w:r w:rsidR="00E9267E" w:rsidRPr="00A12EE6">
        <w:rPr>
          <w:b/>
          <w:bCs/>
          <w:i/>
          <w:iCs/>
        </w:rPr>
        <w:t xml:space="preserve"> Level </w:t>
      </w:r>
      <w:proofErr w:type="spellStart"/>
      <w:r w:rsidR="00E9267E" w:rsidRPr="00A12EE6">
        <w:rPr>
          <w:b/>
          <w:bCs/>
          <w:i/>
          <w:iCs/>
        </w:rPr>
        <w:t>Authentication</w:t>
      </w:r>
      <w:proofErr w:type="spellEnd"/>
      <w:r w:rsidR="00E9267E" w:rsidRPr="00A12EE6">
        <w:rPr>
          <w:b/>
          <w:bCs/>
          <w:i/>
          <w:iCs/>
        </w:rPr>
        <w:t xml:space="preserve"> (</w:t>
      </w:r>
      <w:proofErr w:type="spellStart"/>
      <w:r w:rsidR="00E9267E" w:rsidRPr="00A12EE6">
        <w:rPr>
          <w:b/>
          <w:bCs/>
          <w:i/>
          <w:iCs/>
        </w:rPr>
        <w:t>recomended</w:t>
      </w:r>
      <w:proofErr w:type="spellEnd"/>
      <w:r w:rsidR="00E9267E" w:rsidRPr="00A12EE6">
        <w:rPr>
          <w:b/>
          <w:bCs/>
          <w:i/>
          <w:iCs/>
        </w:rPr>
        <w:t>)</w:t>
      </w:r>
      <w:r w:rsidR="00E9267E" w:rsidRPr="00A12EE6">
        <w:t xml:space="preserve"> je zaškrtnuté. To znamená, že sa na náš operačný systém dokážu pripojiť klienti len s novšou verziou </w:t>
      </w:r>
      <w:proofErr w:type="spellStart"/>
      <w:r w:rsidR="00E9267E" w:rsidRPr="00A12EE6">
        <w:t>Remote</w:t>
      </w:r>
      <w:proofErr w:type="spellEnd"/>
      <w:r w:rsidR="00E9267E" w:rsidRPr="00A12EE6">
        <w:t xml:space="preserve"> Desktop </w:t>
      </w:r>
      <w:proofErr w:type="spellStart"/>
      <w:r w:rsidR="00E9267E" w:rsidRPr="00A12EE6">
        <w:t>Connection</w:t>
      </w:r>
      <w:proofErr w:type="spellEnd"/>
      <w:r w:rsidR="00E9267E" w:rsidRPr="00A12EE6">
        <w:t xml:space="preserve"> (Pripojenie vzdialenej pracovnej plochy) klienta. Všetky aktualizované a aktuálne podporované verzie operačných systémov Windows už používajú len tohto klienta. Takže odporúčame toto nastavenie nemeniť. </w:t>
      </w:r>
    </w:p>
    <w:p w14:paraId="1C771EBE" w14:textId="12E42407" w:rsidR="00A14DA8" w:rsidRPr="00A12EE6" w:rsidRDefault="00E9267E" w:rsidP="006C50AE">
      <w:pPr>
        <w:pStyle w:val="Odsekzoznamu"/>
        <w:numPr>
          <w:ilvl w:val="0"/>
          <w:numId w:val="22"/>
        </w:numPr>
        <w:ind w:left="454" w:hanging="454"/>
        <w:jc w:val="both"/>
      </w:pPr>
      <w:r w:rsidRPr="00A12EE6">
        <w:t>Posledná položka</w:t>
      </w:r>
      <w:r w:rsidR="00A56499">
        <w:t>,</w:t>
      </w:r>
      <w:r w:rsidRPr="00A12EE6">
        <w:t xml:space="preserve"> ktorú potrebujem nastaviť je pod tlačidlom </w:t>
      </w:r>
      <w:proofErr w:type="spellStart"/>
      <w:r w:rsidRPr="00A56499">
        <w:rPr>
          <w:b/>
          <w:bCs/>
          <w:i/>
          <w:iCs/>
          <w:bdr w:val="single" w:sz="8" w:space="0" w:color="auto" w:shadow="1"/>
          <w:shd w:val="clear" w:color="auto" w:fill="D9D9D9" w:themeFill="background1" w:themeFillShade="D9"/>
        </w:rPr>
        <w:t>Select</w:t>
      </w:r>
      <w:proofErr w:type="spellEnd"/>
      <w:r w:rsidRPr="00A56499">
        <w:rPr>
          <w:b/>
          <w:bCs/>
          <w:i/>
          <w:iCs/>
          <w:bdr w:val="single" w:sz="8" w:space="0" w:color="auto" w:shadow="1"/>
          <w:shd w:val="clear" w:color="auto" w:fill="D9D9D9" w:themeFill="background1" w:themeFillShade="D9"/>
        </w:rPr>
        <w:t xml:space="preserve"> </w:t>
      </w:r>
      <w:proofErr w:type="spellStart"/>
      <w:r w:rsidRPr="00A56499">
        <w:rPr>
          <w:b/>
          <w:bCs/>
          <w:i/>
          <w:iCs/>
          <w:bdr w:val="single" w:sz="8" w:space="0" w:color="auto" w:shadow="1"/>
          <w:shd w:val="clear" w:color="auto" w:fill="D9D9D9" w:themeFill="background1" w:themeFillShade="D9"/>
        </w:rPr>
        <w:t>Users</w:t>
      </w:r>
      <w:proofErr w:type="spellEnd"/>
      <w:r w:rsidRPr="00A56499">
        <w:rPr>
          <w:b/>
          <w:bCs/>
          <w:i/>
          <w:iCs/>
          <w:bdr w:val="single" w:sz="8" w:space="0" w:color="auto" w:shadow="1"/>
          <w:shd w:val="clear" w:color="auto" w:fill="D9D9D9" w:themeFill="background1" w:themeFillShade="D9"/>
        </w:rPr>
        <w:t>...</w:t>
      </w:r>
      <w:r w:rsidR="00440C3F" w:rsidRPr="00A12EE6">
        <w:t xml:space="preserve">. </w:t>
      </w:r>
      <w:r w:rsidRPr="00A12EE6">
        <w:t xml:space="preserve">Po stlačení tohto tlačidla sa zobrazí nové okno </w:t>
      </w:r>
      <w:proofErr w:type="spellStart"/>
      <w:r w:rsidRPr="00A12EE6">
        <w:t>Remote</w:t>
      </w:r>
      <w:proofErr w:type="spellEnd"/>
      <w:r w:rsidRPr="00A12EE6">
        <w:t xml:space="preserve"> Desktop </w:t>
      </w:r>
      <w:proofErr w:type="spellStart"/>
      <w:r w:rsidRPr="00A12EE6">
        <w:t>Users</w:t>
      </w:r>
      <w:proofErr w:type="spellEnd"/>
      <w:r w:rsidRPr="00A12EE6">
        <w:t>, kde môžeme pridávať používateľov, ktor</w:t>
      </w:r>
      <w:r w:rsidR="00A56499">
        <w:t>í</w:t>
      </w:r>
      <w:r w:rsidRPr="00A12EE6">
        <w:t xml:space="preserve"> budú mať oprávnenie pre prístup k systému pomocou vzdialenej plochy. Z popisu v okne sa dozvedáme, že Administrátor už má </w:t>
      </w:r>
      <w:r w:rsidR="00440C3F" w:rsidRPr="00A12EE6">
        <w:t xml:space="preserve">udelený </w:t>
      </w:r>
      <w:r w:rsidRPr="00A12EE6">
        <w:t>prístup automaticky, takže ho netreba pridávať.</w:t>
      </w:r>
      <w:r w:rsidR="00F42520" w:rsidRPr="00A12EE6">
        <w:t xml:space="preserve"> </w:t>
      </w:r>
      <w:r w:rsidR="00A56499">
        <w:t>O</w:t>
      </w:r>
      <w:r w:rsidR="00F42520" w:rsidRPr="00A12EE6">
        <w:t xml:space="preserve">kno môžeme zavrieť bez zmeny. Pridať používateľov s povolením na prístup k systému pomocou vzdialenej plochy je možné aj zaradením daného používateľa do skupiny </w:t>
      </w:r>
      <w:proofErr w:type="spellStart"/>
      <w:r w:rsidR="00F42520" w:rsidRPr="00A12EE6">
        <w:t>Remote</w:t>
      </w:r>
      <w:proofErr w:type="spellEnd"/>
      <w:r w:rsidR="00F42520" w:rsidRPr="00A12EE6">
        <w:t xml:space="preserve"> Desktop </w:t>
      </w:r>
      <w:proofErr w:type="spellStart"/>
      <w:r w:rsidR="00F42520" w:rsidRPr="00A12EE6">
        <w:t>Users</w:t>
      </w:r>
      <w:proofErr w:type="spellEnd"/>
      <w:r w:rsidR="00F42520" w:rsidRPr="00A12EE6">
        <w:t>.</w:t>
      </w:r>
    </w:p>
    <w:p w14:paraId="69FBB732" w14:textId="77777777" w:rsidR="00E9267E" w:rsidRPr="00A12EE6" w:rsidRDefault="00E9267E" w:rsidP="00E9267E">
      <w:pPr>
        <w:keepNext/>
        <w:jc w:val="center"/>
      </w:pPr>
      <w:r w:rsidRPr="00A12EE6">
        <w:rPr>
          <w:noProof/>
          <w:lang w:eastAsia="sk-SK"/>
        </w:rPr>
        <w:drawing>
          <wp:inline distT="0" distB="0" distL="0" distR="0" wp14:anchorId="22F05156" wp14:editId="7310BA3A">
            <wp:extent cx="3648584" cy="3153215"/>
            <wp:effectExtent l="38100" t="38100" r="104775" b="104775"/>
            <wp:docPr id="1610000855"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0855" name="Obrázok 1" descr="Obrázok, na ktorom je text, elektronika, snímka obrazovky, displej&#10;&#10;Automaticky generovaný popis"/>
                    <pic:cNvPicPr/>
                  </pic:nvPicPr>
                  <pic:blipFill>
                    <a:blip r:embed="rId87"/>
                    <a:stretch>
                      <a:fillRect/>
                    </a:stretch>
                  </pic:blipFill>
                  <pic:spPr>
                    <a:xfrm>
                      <a:off x="0" y="0"/>
                      <a:ext cx="3648584" cy="3153215"/>
                    </a:xfrm>
                    <a:prstGeom prst="rect">
                      <a:avLst/>
                    </a:prstGeom>
                    <a:effectLst>
                      <a:outerShdw blurRad="50800" dist="38100" dir="2700000" algn="tl" rotWithShape="0">
                        <a:prstClr val="black">
                          <a:alpha val="40000"/>
                        </a:prstClr>
                      </a:outerShdw>
                    </a:effectLst>
                  </pic:spPr>
                </pic:pic>
              </a:graphicData>
            </a:graphic>
          </wp:inline>
        </w:drawing>
      </w:r>
    </w:p>
    <w:p w14:paraId="717E5D54" w14:textId="5AE04EEF" w:rsidR="00E9267E" w:rsidRPr="00A12EE6" w:rsidRDefault="00E9267E" w:rsidP="00E9267E">
      <w:pPr>
        <w:pStyle w:val="Popis"/>
        <w:jc w:val="center"/>
      </w:pPr>
      <w:bookmarkStart w:id="207" w:name="_Toc182423312"/>
      <w:r w:rsidRPr="00A12EE6">
        <w:t xml:space="preserve">Obr. </w:t>
      </w:r>
      <w:fldSimple w:instr=" STYLEREF 1 \s ">
        <w:r w:rsidR="005418FC">
          <w:rPr>
            <w:noProof/>
          </w:rPr>
          <w:t>2</w:t>
        </w:r>
      </w:fldSimple>
      <w:r w:rsidR="00E37B0B" w:rsidRPr="00A12EE6">
        <w:noBreakHyphen/>
      </w:r>
      <w:fldSimple w:instr=" SEQ Obr. \* ARABIC \s 1 ">
        <w:r w:rsidR="005418FC">
          <w:rPr>
            <w:noProof/>
          </w:rPr>
          <w:t>76</w:t>
        </w:r>
      </w:fldSimple>
      <w:r w:rsidRPr="00A12EE6">
        <w:t xml:space="preserve">. Okno </w:t>
      </w:r>
      <w:proofErr w:type="spellStart"/>
      <w:r w:rsidRPr="00A12EE6">
        <w:t>Remote</w:t>
      </w:r>
      <w:proofErr w:type="spellEnd"/>
      <w:r w:rsidRPr="00A12EE6">
        <w:t xml:space="preserve"> Desktop </w:t>
      </w:r>
      <w:proofErr w:type="spellStart"/>
      <w:r w:rsidRPr="00A12EE6">
        <w:t>Users</w:t>
      </w:r>
      <w:bookmarkEnd w:id="207"/>
      <w:proofErr w:type="spellEnd"/>
    </w:p>
    <w:p w14:paraId="2C7BE2A1" w14:textId="51360FE1" w:rsidR="00E9267E" w:rsidRPr="00A12EE6" w:rsidRDefault="00A56499" w:rsidP="006C50AE">
      <w:pPr>
        <w:pStyle w:val="Odsekzoznamu"/>
        <w:numPr>
          <w:ilvl w:val="0"/>
          <w:numId w:val="22"/>
        </w:numPr>
        <w:ind w:left="454" w:hanging="454"/>
        <w:jc w:val="both"/>
      </w:pPr>
      <w:r>
        <w:t>N</w:t>
      </w:r>
      <w:r w:rsidR="00F42520" w:rsidRPr="00A12EE6">
        <w:t>astavenie</w:t>
      </w:r>
      <w:r>
        <w:t xml:space="preserve"> potvrdíme</w:t>
      </w:r>
      <w:r w:rsidR="00F42520" w:rsidRPr="00A12EE6">
        <w:t xml:space="preserve"> pomocou tlačidiel </w:t>
      </w:r>
      <w:r w:rsidR="00F42520" w:rsidRPr="00A56499">
        <w:rPr>
          <w:b/>
          <w:bCs/>
          <w:i/>
          <w:iCs/>
          <w:bdr w:val="single" w:sz="8" w:space="0" w:color="auto" w:shadow="1"/>
          <w:shd w:val="clear" w:color="auto" w:fill="D9D9D9" w:themeFill="background1" w:themeFillShade="D9"/>
        </w:rPr>
        <w:t>OK</w:t>
      </w:r>
      <w:r w:rsidR="00F42520" w:rsidRPr="00A12EE6">
        <w:t xml:space="preserve"> alebo </w:t>
      </w:r>
      <w:proofErr w:type="spellStart"/>
      <w:r w:rsidR="00F42520" w:rsidRPr="00A56499">
        <w:rPr>
          <w:b/>
          <w:bCs/>
          <w:i/>
          <w:iCs/>
          <w:bdr w:val="single" w:sz="8" w:space="0" w:color="auto" w:shadow="1"/>
          <w:shd w:val="clear" w:color="auto" w:fill="D9D9D9" w:themeFill="background1" w:themeFillShade="D9"/>
        </w:rPr>
        <w:t>Apply</w:t>
      </w:r>
      <w:proofErr w:type="spellEnd"/>
      <w:r w:rsidR="00F42520" w:rsidRPr="00A12EE6">
        <w:t>. Tlačidlo OK zavrie okno a aplikuje zmeny. Tlačidlo</w:t>
      </w:r>
      <w:r w:rsidR="00440C3F" w:rsidRPr="00A12EE6">
        <w:t xml:space="preserve"> </w:t>
      </w:r>
      <w:proofErr w:type="spellStart"/>
      <w:r w:rsidR="00440C3F" w:rsidRPr="00A12EE6">
        <w:t>Apply</w:t>
      </w:r>
      <w:proofErr w:type="spellEnd"/>
      <w:r w:rsidR="00F42520" w:rsidRPr="00A12EE6">
        <w:t xml:space="preserve"> len aplikuje zmeny</w:t>
      </w:r>
      <w:r>
        <w:t>,</w:t>
      </w:r>
      <w:r w:rsidR="00F42520" w:rsidRPr="00A12EE6">
        <w:t xml:space="preserve"> ale okno nezavrie. Okno môžeme zavrieť, nastavenie prístupu vzdialenej plochy je úspešne </w:t>
      </w:r>
      <w:r>
        <w:t>aplikované</w:t>
      </w:r>
      <w:r w:rsidR="00F42520" w:rsidRPr="00A12EE6">
        <w:t xml:space="preserve">. Pre overenie funkčnosti sa </w:t>
      </w:r>
      <w:r w:rsidR="00F42520" w:rsidRPr="00A12EE6">
        <w:lastRenderedPageBreak/>
        <w:t>môžeme pokúsiť otvoriť vzdialenú plochu na server</w:t>
      </w:r>
      <w:r>
        <w:t>i</w:t>
      </w:r>
      <w:r w:rsidR="00F42520" w:rsidRPr="00A12EE6">
        <w:t xml:space="preserve"> s IP adresou 172.20.50.11 z operačné systému, ktorý je v našej sieti a má spojenie s našim serverom. Overenie spojenia môžeme vykonať pomocou programu </w:t>
      </w:r>
      <w:proofErr w:type="spellStart"/>
      <w:r w:rsidR="00F42520" w:rsidRPr="00A12EE6">
        <w:t>ping</w:t>
      </w:r>
      <w:proofErr w:type="spellEnd"/>
      <w:r w:rsidR="00F42520" w:rsidRPr="00A12EE6">
        <w:t xml:space="preserve">. Na spustenie vzdialenej plochy využijeme operačný systém Windows 10, ktorý má IP adresu 172.20.50.13, je teda v rovnakej sieti ako náš server. Na tomto počítači stlačíme tlačidlo </w:t>
      </w:r>
      <w:r w:rsidR="00F42520" w:rsidRPr="00A56499">
        <w:rPr>
          <w:b/>
          <w:bCs/>
          <w:i/>
          <w:iCs/>
          <w:bdr w:val="single" w:sz="8" w:space="0" w:color="auto" w:shadow="1"/>
          <w:shd w:val="clear" w:color="auto" w:fill="D9D9D9" w:themeFill="background1" w:themeFillShade="D9"/>
        </w:rPr>
        <w:t>Windows</w:t>
      </w:r>
      <w:r w:rsidR="00F42520" w:rsidRPr="00A12EE6">
        <w:t xml:space="preserve"> (</w:t>
      </w:r>
      <w:r w:rsidR="00F42520" w:rsidRPr="00A12EE6">
        <w:rPr>
          <w:b/>
          <w:bCs/>
          <w:i/>
          <w:iCs/>
        </w:rPr>
        <w:t>Štart</w:t>
      </w:r>
      <w:r w:rsidR="00F42520" w:rsidRPr="00A12EE6">
        <w:t xml:space="preserve">) a napíšeme </w:t>
      </w:r>
      <w:proofErr w:type="spellStart"/>
      <w:r w:rsidR="00F42520" w:rsidRPr="00A12EE6">
        <w:rPr>
          <w:b/>
          <w:bCs/>
          <w:i/>
          <w:iCs/>
        </w:rPr>
        <w:t>Remote</w:t>
      </w:r>
      <w:proofErr w:type="spellEnd"/>
      <w:r w:rsidR="00F42520" w:rsidRPr="00A12EE6">
        <w:rPr>
          <w:b/>
          <w:bCs/>
          <w:i/>
          <w:iCs/>
        </w:rPr>
        <w:t xml:space="preserve"> Desktop </w:t>
      </w:r>
      <w:proofErr w:type="spellStart"/>
      <w:r w:rsidR="00F42520" w:rsidRPr="00A12EE6">
        <w:rPr>
          <w:b/>
          <w:bCs/>
          <w:i/>
          <w:iCs/>
        </w:rPr>
        <w:t>Connection</w:t>
      </w:r>
      <w:proofErr w:type="spellEnd"/>
      <w:r w:rsidR="00F42520" w:rsidRPr="00A12EE6">
        <w:t xml:space="preserve"> (v slove</w:t>
      </w:r>
      <w:r>
        <w:t>n</w:t>
      </w:r>
      <w:r w:rsidR="00F42520" w:rsidRPr="00A12EE6">
        <w:t xml:space="preserve">ských systémoch sa </w:t>
      </w:r>
      <w:r w:rsidR="00440C3F" w:rsidRPr="00A12EE6">
        <w:t>táto aplikácia</w:t>
      </w:r>
      <w:r w:rsidR="00F42520" w:rsidRPr="00A12EE6">
        <w:t xml:space="preserve"> volá </w:t>
      </w:r>
      <w:r w:rsidR="00272437" w:rsidRPr="00A12EE6">
        <w:rPr>
          <w:b/>
          <w:bCs/>
          <w:i/>
          <w:iCs/>
        </w:rPr>
        <w:t>P</w:t>
      </w:r>
      <w:r w:rsidR="00F42520" w:rsidRPr="00A12EE6">
        <w:rPr>
          <w:b/>
          <w:bCs/>
          <w:i/>
          <w:iCs/>
        </w:rPr>
        <w:t xml:space="preserve">ripojenie </w:t>
      </w:r>
      <w:r w:rsidR="00272437" w:rsidRPr="00A12EE6">
        <w:rPr>
          <w:b/>
          <w:bCs/>
          <w:i/>
          <w:iCs/>
        </w:rPr>
        <w:t>v</w:t>
      </w:r>
      <w:r w:rsidR="00F42520" w:rsidRPr="00A12EE6">
        <w:rPr>
          <w:b/>
          <w:bCs/>
          <w:i/>
          <w:iCs/>
        </w:rPr>
        <w:t>zdialenej</w:t>
      </w:r>
      <w:r w:rsidR="00272437" w:rsidRPr="00A12EE6">
        <w:rPr>
          <w:b/>
          <w:bCs/>
          <w:i/>
          <w:iCs/>
        </w:rPr>
        <w:t xml:space="preserve"> pracovnej</w:t>
      </w:r>
      <w:r w:rsidR="00F42520" w:rsidRPr="00A12EE6">
        <w:rPr>
          <w:b/>
          <w:bCs/>
          <w:i/>
          <w:iCs/>
        </w:rPr>
        <w:t xml:space="preserve"> </w:t>
      </w:r>
      <w:r w:rsidR="00272437" w:rsidRPr="00A12EE6">
        <w:rPr>
          <w:b/>
          <w:bCs/>
          <w:i/>
          <w:iCs/>
        </w:rPr>
        <w:t>p</w:t>
      </w:r>
      <w:r w:rsidR="00F42520" w:rsidRPr="00A12EE6">
        <w:rPr>
          <w:b/>
          <w:bCs/>
          <w:i/>
          <w:iCs/>
        </w:rPr>
        <w:t>lochy</w:t>
      </w:r>
      <w:r w:rsidR="00F42520" w:rsidRPr="00A12EE6">
        <w:t>). Ale</w:t>
      </w:r>
      <w:r w:rsidR="00272437" w:rsidRPr="00A12EE6">
        <w:t>bo</w:t>
      </w:r>
      <w:r w:rsidR="00F42520" w:rsidRPr="00A12EE6">
        <w:t xml:space="preserve"> do príkazového riadku môžeme zadať príkaz </w:t>
      </w:r>
      <w:proofErr w:type="spellStart"/>
      <w:r w:rsidR="00F42520" w:rsidRPr="00A12EE6">
        <w:rPr>
          <w:b/>
          <w:bCs/>
          <w:i/>
          <w:iCs/>
        </w:rPr>
        <w:t>mstsc</w:t>
      </w:r>
      <w:proofErr w:type="spellEnd"/>
      <w:r w:rsidR="00F42520" w:rsidRPr="00A12EE6">
        <w:t xml:space="preserve">. </w:t>
      </w:r>
      <w:r w:rsidR="00272437" w:rsidRPr="00A12EE6">
        <w:t xml:space="preserve">Spustí sa okno </w:t>
      </w:r>
      <w:proofErr w:type="spellStart"/>
      <w:r w:rsidR="00272437" w:rsidRPr="00A12EE6">
        <w:t>Remote</w:t>
      </w:r>
      <w:proofErr w:type="spellEnd"/>
      <w:r w:rsidR="00272437" w:rsidRPr="00A12EE6">
        <w:t xml:space="preserve"> Desktop </w:t>
      </w:r>
      <w:proofErr w:type="spellStart"/>
      <w:r w:rsidR="00272437" w:rsidRPr="00A12EE6">
        <w:t>Connection</w:t>
      </w:r>
      <w:proofErr w:type="spellEnd"/>
      <w:r w:rsidR="00272437" w:rsidRPr="00A12EE6">
        <w:t xml:space="preserve"> do ktorého zadáme IP adresu vzdialeného počítača, v našom prípade zadáme IP adresu </w:t>
      </w:r>
      <w:r w:rsidR="00272437" w:rsidRPr="00A12EE6">
        <w:rPr>
          <w:b/>
          <w:bCs/>
          <w:i/>
          <w:iCs/>
        </w:rPr>
        <w:t>172.20.50.11</w:t>
      </w:r>
      <w:r w:rsidR="00272437" w:rsidRPr="00A12EE6">
        <w:t xml:space="preserve">. Po stlačení tlačidla </w:t>
      </w:r>
      <w:proofErr w:type="spellStart"/>
      <w:r w:rsidR="00272437" w:rsidRPr="00A56499">
        <w:rPr>
          <w:b/>
          <w:bCs/>
          <w:i/>
          <w:iCs/>
          <w:bdr w:val="single" w:sz="8" w:space="0" w:color="auto" w:shadow="1"/>
          <w:shd w:val="clear" w:color="auto" w:fill="D9D9D9" w:themeFill="background1" w:themeFillShade="D9"/>
        </w:rPr>
        <w:t>Connect</w:t>
      </w:r>
      <w:proofErr w:type="spellEnd"/>
      <w:r w:rsidR="00272437" w:rsidRPr="00A12EE6">
        <w:t xml:space="preserve"> sa otvorí okno kde sa zadávajú prihlasovacie údaje. Týmto </w:t>
      </w:r>
      <w:r>
        <w:t>pádom</w:t>
      </w:r>
      <w:r w:rsidR="00272437" w:rsidRPr="00A12EE6">
        <w:t xml:space="preserve"> vieme, že vzdialená pracovná plocha funguje. Na pripojenie potrebujem už len správne prihlasovacie údaje.</w:t>
      </w:r>
    </w:p>
    <w:p w14:paraId="236F9278" w14:textId="77777777" w:rsidR="00272437" w:rsidRPr="00A12EE6" w:rsidRDefault="00272437" w:rsidP="00272437">
      <w:pPr>
        <w:keepNext/>
        <w:jc w:val="center"/>
      </w:pPr>
      <w:r w:rsidRPr="00A12EE6">
        <w:rPr>
          <w:noProof/>
          <w:lang w:eastAsia="sk-SK"/>
        </w:rPr>
        <w:drawing>
          <wp:inline distT="0" distB="0" distL="0" distR="0" wp14:anchorId="2C56DF29" wp14:editId="2B10FB21">
            <wp:extent cx="4277322" cy="5353797"/>
            <wp:effectExtent l="38100" t="38100" r="104775" b="94615"/>
            <wp:docPr id="482037911"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7911" name="Obrázok 1" descr="Obrázok, na ktorom je text, elektronika, snímka obrazovky, softvér&#10;&#10;Automaticky generovaný popis"/>
                    <pic:cNvPicPr/>
                  </pic:nvPicPr>
                  <pic:blipFill>
                    <a:blip r:embed="rId88"/>
                    <a:stretch>
                      <a:fillRect/>
                    </a:stretch>
                  </pic:blipFill>
                  <pic:spPr>
                    <a:xfrm>
                      <a:off x="0" y="0"/>
                      <a:ext cx="4277322" cy="5353797"/>
                    </a:xfrm>
                    <a:prstGeom prst="rect">
                      <a:avLst/>
                    </a:prstGeom>
                    <a:effectLst>
                      <a:outerShdw blurRad="50800" dist="38100" dir="2700000" algn="tl" rotWithShape="0">
                        <a:prstClr val="black">
                          <a:alpha val="40000"/>
                        </a:prstClr>
                      </a:outerShdw>
                    </a:effectLst>
                  </pic:spPr>
                </pic:pic>
              </a:graphicData>
            </a:graphic>
          </wp:inline>
        </w:drawing>
      </w:r>
    </w:p>
    <w:p w14:paraId="5D48DB21" w14:textId="368D7BAF" w:rsidR="00E9267E" w:rsidRPr="00A12EE6" w:rsidRDefault="00272437" w:rsidP="00A56499">
      <w:pPr>
        <w:pStyle w:val="Popis"/>
        <w:jc w:val="center"/>
      </w:pPr>
      <w:bookmarkStart w:id="208" w:name="_Toc182423313"/>
      <w:r w:rsidRPr="00A12EE6">
        <w:t xml:space="preserve">Obr. </w:t>
      </w:r>
      <w:fldSimple w:instr=" STYLEREF 1 \s ">
        <w:r w:rsidR="005418FC">
          <w:rPr>
            <w:noProof/>
          </w:rPr>
          <w:t>2</w:t>
        </w:r>
      </w:fldSimple>
      <w:r w:rsidR="00E37B0B" w:rsidRPr="00A12EE6">
        <w:noBreakHyphen/>
      </w:r>
      <w:fldSimple w:instr=" SEQ Obr. \* ARABIC \s 1 ">
        <w:r w:rsidR="005418FC">
          <w:rPr>
            <w:noProof/>
          </w:rPr>
          <w:t>77</w:t>
        </w:r>
      </w:fldSimple>
      <w:r w:rsidRPr="00A12EE6">
        <w:t xml:space="preserve">. </w:t>
      </w:r>
      <w:proofErr w:type="spellStart"/>
      <w:r w:rsidRPr="00A12EE6">
        <w:t>Remote</w:t>
      </w:r>
      <w:proofErr w:type="spellEnd"/>
      <w:r w:rsidRPr="00A12EE6">
        <w:t xml:space="preserve"> Desktop </w:t>
      </w:r>
      <w:proofErr w:type="spellStart"/>
      <w:r w:rsidRPr="00A12EE6">
        <w:t>Connection</w:t>
      </w:r>
      <w:proofErr w:type="spellEnd"/>
      <w:r w:rsidRPr="00A12EE6">
        <w:t xml:space="preserve"> z Windows 10</w:t>
      </w:r>
      <w:r w:rsidR="00D9755F" w:rsidRPr="00A12EE6">
        <w:t>, 172.20.50.11</w:t>
      </w:r>
      <w:bookmarkEnd w:id="208"/>
    </w:p>
    <w:p w14:paraId="1D7C5155" w14:textId="412AFD41" w:rsidR="00A3575E" w:rsidRPr="00A12EE6" w:rsidRDefault="00A3575E" w:rsidP="00A56499">
      <w:pPr>
        <w:pStyle w:val="Nadpis3"/>
        <w:ind w:left="737" w:hanging="737"/>
      </w:pPr>
      <w:bookmarkStart w:id="209" w:name="_Toc182423508"/>
      <w:r w:rsidRPr="00A12EE6">
        <w:lastRenderedPageBreak/>
        <w:t>Nastavenie povolenia vzdialenej plochy bez GUI</w:t>
      </w:r>
      <w:bookmarkEnd w:id="209"/>
    </w:p>
    <w:p w14:paraId="04A4531D" w14:textId="0D22EE20" w:rsidR="00CF4B52" w:rsidRPr="00A12EE6" w:rsidRDefault="00CF4B52" w:rsidP="00A56499">
      <w:pPr>
        <w:pStyle w:val="Odsekzoznamu"/>
        <w:keepNext/>
        <w:keepLines/>
        <w:numPr>
          <w:ilvl w:val="0"/>
          <w:numId w:val="23"/>
        </w:numPr>
        <w:ind w:left="454" w:hanging="454"/>
        <w:jc w:val="both"/>
      </w:pPr>
      <w:r w:rsidRPr="00A12EE6">
        <w:t xml:space="preserve">Na </w:t>
      </w:r>
      <w:proofErr w:type="spellStart"/>
      <w:r w:rsidRPr="00A12EE6">
        <w:t>core</w:t>
      </w:r>
      <w:proofErr w:type="spellEnd"/>
      <w:r w:rsidRPr="00A12EE6">
        <w:t xml:space="preserve"> server</w:t>
      </w:r>
      <w:r w:rsidR="00A56499">
        <w:t>i</w:t>
      </w:r>
      <w:r w:rsidRPr="00A12EE6">
        <w:t xml:space="preserve"> použijeme konfiguračnú konzolu, ktorú vyvoláme pomocou príkazu </w:t>
      </w:r>
      <w:proofErr w:type="spellStart"/>
      <w:r w:rsidRPr="00A12EE6">
        <w:rPr>
          <w:b/>
          <w:bCs/>
          <w:i/>
          <w:iCs/>
        </w:rPr>
        <w:t>sconfig</w:t>
      </w:r>
      <w:proofErr w:type="spellEnd"/>
      <w:r w:rsidRPr="00A12EE6">
        <w:t xml:space="preserve">. Obrázok je rovnaký ako v podkapitole </w:t>
      </w:r>
      <w:r w:rsidR="00440C3F" w:rsidRPr="00A12EE6">
        <w:rPr>
          <w:b/>
          <w:bCs/>
          <w:color w:val="00B0F0"/>
        </w:rPr>
        <w:fldChar w:fldCharType="begin"/>
      </w:r>
      <w:r w:rsidR="00440C3F" w:rsidRPr="00A12EE6">
        <w:rPr>
          <w:b/>
          <w:bCs/>
          <w:color w:val="00B0F0"/>
        </w:rPr>
        <w:instrText xml:space="preserve"> REF _Ref176443494 \h  \* MERGEFORMAT </w:instrText>
      </w:r>
      <w:r w:rsidR="00440C3F" w:rsidRPr="00A12EE6">
        <w:rPr>
          <w:b/>
          <w:bCs/>
          <w:color w:val="00B0F0"/>
        </w:rPr>
      </w:r>
      <w:r w:rsidR="00440C3F" w:rsidRPr="00A12EE6">
        <w:rPr>
          <w:b/>
          <w:bCs/>
          <w:color w:val="00B0F0"/>
        </w:rPr>
        <w:fldChar w:fldCharType="separate"/>
      </w:r>
      <w:r w:rsidR="005418FC" w:rsidRPr="005418FC">
        <w:rPr>
          <w:b/>
          <w:bCs/>
          <w:color w:val="00B0F0"/>
        </w:rPr>
        <w:t>Nastavenie povolenia odpovedí ICMP bez GUI</w:t>
      </w:r>
      <w:r w:rsidR="00440C3F" w:rsidRPr="00A12EE6">
        <w:rPr>
          <w:b/>
          <w:bCs/>
          <w:color w:val="00B0F0"/>
        </w:rPr>
        <w:fldChar w:fldCharType="end"/>
      </w:r>
      <w:r w:rsidRPr="00A12EE6">
        <w:t xml:space="preserve">, v kroku </w:t>
      </w:r>
      <w:r w:rsidR="00440C3F" w:rsidRPr="00A12EE6">
        <w:rPr>
          <w:b/>
          <w:bCs/>
          <w:color w:val="00B0F0"/>
        </w:rPr>
        <w:fldChar w:fldCharType="begin"/>
      </w:r>
      <w:r w:rsidR="00440C3F" w:rsidRPr="00A12EE6">
        <w:rPr>
          <w:b/>
          <w:bCs/>
          <w:color w:val="00B0F0"/>
        </w:rPr>
        <w:instrText xml:space="preserve"> REF _Ref176443597 \r \h  \* MERGEFORMAT </w:instrText>
      </w:r>
      <w:r w:rsidR="00440C3F" w:rsidRPr="00A12EE6">
        <w:rPr>
          <w:b/>
          <w:bCs/>
          <w:color w:val="00B0F0"/>
        </w:rPr>
      </w:r>
      <w:r w:rsidR="00440C3F" w:rsidRPr="00A12EE6">
        <w:rPr>
          <w:b/>
          <w:bCs/>
          <w:color w:val="00B0F0"/>
        </w:rPr>
        <w:fldChar w:fldCharType="separate"/>
      </w:r>
      <w:r w:rsidR="005418FC">
        <w:rPr>
          <w:b/>
          <w:bCs/>
          <w:color w:val="00B0F0"/>
        </w:rPr>
        <w:t>2</w:t>
      </w:r>
      <w:r w:rsidR="00440C3F" w:rsidRPr="00A12EE6">
        <w:rPr>
          <w:b/>
          <w:bCs/>
          <w:color w:val="00B0F0"/>
        </w:rPr>
        <w:fldChar w:fldCharType="end"/>
      </w:r>
      <w:r w:rsidRPr="00A12EE6">
        <w:t xml:space="preserve">, </w:t>
      </w:r>
      <w:r w:rsidR="00440C3F" w:rsidRPr="00A12EE6">
        <w:rPr>
          <w:b/>
          <w:bCs/>
          <w:color w:val="00B0F0"/>
        </w:rPr>
        <w:fldChar w:fldCharType="begin"/>
      </w:r>
      <w:r w:rsidR="00440C3F" w:rsidRPr="00A12EE6">
        <w:rPr>
          <w:b/>
          <w:bCs/>
          <w:color w:val="00B0F0"/>
        </w:rPr>
        <w:instrText xml:space="preserve"> REF _Ref176443652 \h  \* MERGEFORMAT </w:instrText>
      </w:r>
      <w:r w:rsidR="00440C3F" w:rsidRPr="00A12EE6">
        <w:rPr>
          <w:b/>
          <w:bCs/>
          <w:color w:val="00B0F0"/>
        </w:rPr>
      </w:r>
      <w:r w:rsidR="00440C3F" w:rsidRPr="00A12EE6">
        <w:rPr>
          <w:b/>
          <w:bCs/>
          <w:color w:val="00B0F0"/>
        </w:rPr>
        <w:fldChar w:fldCharType="separate"/>
      </w:r>
      <w:r w:rsidR="005418FC" w:rsidRPr="005418FC">
        <w:rPr>
          <w:b/>
          <w:bCs/>
          <w:color w:val="00B0F0"/>
        </w:rPr>
        <w:t>Obr. 2</w:t>
      </w:r>
      <w:r w:rsidR="005418FC" w:rsidRPr="005418FC">
        <w:rPr>
          <w:b/>
          <w:bCs/>
          <w:color w:val="00B0F0"/>
        </w:rPr>
        <w:noBreakHyphen/>
        <w:t xml:space="preserve">62. Povolenie ICMP pomocou </w:t>
      </w:r>
      <w:proofErr w:type="spellStart"/>
      <w:r w:rsidR="005418FC" w:rsidRPr="005418FC">
        <w:rPr>
          <w:b/>
          <w:bCs/>
          <w:color w:val="00B0F0"/>
        </w:rPr>
        <w:t>sconfig</w:t>
      </w:r>
      <w:proofErr w:type="spellEnd"/>
      <w:r w:rsidR="00440C3F" w:rsidRPr="00A12EE6">
        <w:rPr>
          <w:b/>
          <w:bCs/>
          <w:color w:val="00B0F0"/>
        </w:rPr>
        <w:fldChar w:fldCharType="end"/>
      </w:r>
      <w:r w:rsidRPr="00A12EE6">
        <w:t>.</w:t>
      </w:r>
    </w:p>
    <w:p w14:paraId="2F1526F3" w14:textId="668AD659" w:rsidR="00CF4B52" w:rsidRPr="00A12EE6" w:rsidRDefault="00CF4B52" w:rsidP="00A56499">
      <w:pPr>
        <w:pStyle w:val="Odsekzoznamu"/>
        <w:keepNext/>
        <w:keepLines/>
        <w:numPr>
          <w:ilvl w:val="0"/>
          <w:numId w:val="23"/>
        </w:numPr>
        <w:ind w:left="454" w:hanging="454"/>
        <w:jc w:val="both"/>
      </w:pPr>
      <w:r w:rsidRPr="00A12EE6">
        <w:t xml:space="preserve">V tomto okne nás bude zaujímať položka číslo </w:t>
      </w:r>
      <w:r w:rsidRPr="00A12EE6">
        <w:rPr>
          <w:b/>
          <w:bCs/>
          <w:i/>
          <w:iCs/>
        </w:rPr>
        <w:t xml:space="preserve">7, </w:t>
      </w:r>
      <w:proofErr w:type="spellStart"/>
      <w:r w:rsidRPr="00A12EE6">
        <w:rPr>
          <w:b/>
          <w:bCs/>
          <w:i/>
          <w:iCs/>
        </w:rPr>
        <w:t>Remote</w:t>
      </w:r>
      <w:proofErr w:type="spellEnd"/>
      <w:r w:rsidRPr="00A12EE6">
        <w:rPr>
          <w:b/>
          <w:bCs/>
          <w:i/>
          <w:iCs/>
        </w:rPr>
        <w:t xml:space="preserve"> Desktop</w:t>
      </w:r>
      <w:r w:rsidRPr="00A12EE6">
        <w:t xml:space="preserve">, pri ktorej môžeme vidieť stav </w:t>
      </w:r>
      <w:proofErr w:type="spellStart"/>
      <w:r w:rsidRPr="00A12EE6">
        <w:rPr>
          <w:b/>
          <w:bCs/>
          <w:i/>
          <w:iCs/>
        </w:rPr>
        <w:t>Disables</w:t>
      </w:r>
      <w:proofErr w:type="spellEnd"/>
      <w:r w:rsidRPr="00A12EE6">
        <w:t xml:space="preserve">. Zvolíme možnosť </w:t>
      </w:r>
      <w:r w:rsidRPr="00A12EE6">
        <w:rPr>
          <w:b/>
          <w:bCs/>
          <w:i/>
          <w:iCs/>
        </w:rPr>
        <w:t>7</w:t>
      </w:r>
      <w:r w:rsidR="00A96281" w:rsidRPr="00A12EE6">
        <w:t xml:space="preserve"> a voľbu potvrdíme stlačením klávesy </w:t>
      </w:r>
      <w:proofErr w:type="spellStart"/>
      <w:r w:rsidR="00A96281" w:rsidRPr="00A12EE6">
        <w:rPr>
          <w:b/>
          <w:bCs/>
          <w:i/>
          <w:iCs/>
        </w:rPr>
        <w:t>Enter</w:t>
      </w:r>
      <w:proofErr w:type="spellEnd"/>
      <w:r w:rsidR="00A96281" w:rsidRPr="00A12EE6">
        <w:t>.</w:t>
      </w:r>
      <w:r w:rsidR="00D4213F" w:rsidRPr="00A12EE6">
        <w:t xml:space="preserve"> </w:t>
      </w:r>
      <w:r w:rsidR="00A96281" w:rsidRPr="00A12EE6">
        <w:t xml:space="preserve">Následne sú nám ponúknuté dve možnosti </w:t>
      </w:r>
      <w:proofErr w:type="spellStart"/>
      <w:r w:rsidR="00A96281" w:rsidRPr="00A12EE6">
        <w:t>Enable</w:t>
      </w:r>
      <w:proofErr w:type="spellEnd"/>
      <w:r w:rsidR="00A96281" w:rsidRPr="00A12EE6">
        <w:t xml:space="preserve"> (písmeno E) alebo </w:t>
      </w:r>
      <w:proofErr w:type="spellStart"/>
      <w:r w:rsidR="00A96281" w:rsidRPr="00A12EE6">
        <w:t>Disable</w:t>
      </w:r>
      <w:proofErr w:type="spellEnd"/>
      <w:r w:rsidR="00A96281" w:rsidRPr="00A12EE6">
        <w:t xml:space="preserve"> (písmeno </w:t>
      </w:r>
      <w:r w:rsidR="00440C3F" w:rsidRPr="00A12EE6">
        <w:t>D</w:t>
      </w:r>
      <w:r w:rsidR="00A96281" w:rsidRPr="00A12EE6">
        <w:t>). Ak nechceme nič meniť</w:t>
      </w:r>
      <w:r w:rsidR="00A56499">
        <w:t>,</w:t>
      </w:r>
      <w:r w:rsidR="00A96281" w:rsidRPr="00A12EE6">
        <w:t xml:space="preserve"> nezvolíme žiadne písmeno a stlačíme klávesu </w:t>
      </w:r>
      <w:proofErr w:type="spellStart"/>
      <w:r w:rsidR="00A96281" w:rsidRPr="00A12EE6">
        <w:rPr>
          <w:b/>
          <w:bCs/>
          <w:i/>
          <w:iCs/>
        </w:rPr>
        <w:t>Enter</w:t>
      </w:r>
      <w:proofErr w:type="spellEnd"/>
      <w:r w:rsidR="00A96281" w:rsidRPr="00A12EE6">
        <w:t xml:space="preserve">. My zvolíme písmeno </w:t>
      </w:r>
      <w:r w:rsidR="00A96281" w:rsidRPr="00A12EE6">
        <w:rPr>
          <w:b/>
          <w:bCs/>
          <w:i/>
          <w:iCs/>
        </w:rPr>
        <w:t>E</w:t>
      </w:r>
      <w:r w:rsidR="00A96281" w:rsidRPr="00A12EE6">
        <w:t xml:space="preserve"> a potvrdíme voľbu.</w:t>
      </w:r>
    </w:p>
    <w:p w14:paraId="2280CB99" w14:textId="77777777" w:rsidR="00A96281" w:rsidRPr="00A12EE6" w:rsidRDefault="00A96281" w:rsidP="00A96281">
      <w:pPr>
        <w:keepNext/>
        <w:jc w:val="center"/>
      </w:pPr>
      <w:r w:rsidRPr="00A12EE6">
        <w:rPr>
          <w:noProof/>
          <w:lang w:eastAsia="sk-SK"/>
        </w:rPr>
        <w:drawing>
          <wp:inline distT="0" distB="0" distL="0" distR="0" wp14:anchorId="660E7396" wp14:editId="6C730851">
            <wp:extent cx="5760720" cy="2854325"/>
            <wp:effectExtent l="38100" t="38100" r="87630" b="98425"/>
            <wp:docPr id="883689441"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9441" name="Obrázok 1" descr="Obrázok, na ktorom je text, snímka obrazovky, písmo, číslo&#10;&#10;Automaticky generovaný popis"/>
                    <pic:cNvPicPr/>
                  </pic:nvPicPr>
                  <pic:blipFill>
                    <a:blip r:embed="rId89"/>
                    <a:stretch>
                      <a:fillRect/>
                    </a:stretch>
                  </pic:blipFill>
                  <pic:spPr>
                    <a:xfrm>
                      <a:off x="0" y="0"/>
                      <a:ext cx="5760720" cy="2854325"/>
                    </a:xfrm>
                    <a:prstGeom prst="rect">
                      <a:avLst/>
                    </a:prstGeom>
                    <a:effectLst>
                      <a:outerShdw blurRad="50800" dist="38100" dir="2700000" algn="tl" rotWithShape="0">
                        <a:prstClr val="black">
                          <a:alpha val="40000"/>
                        </a:prstClr>
                      </a:outerShdw>
                    </a:effectLst>
                  </pic:spPr>
                </pic:pic>
              </a:graphicData>
            </a:graphic>
          </wp:inline>
        </w:drawing>
      </w:r>
    </w:p>
    <w:p w14:paraId="1D8AF14D" w14:textId="0E6E8CD2" w:rsidR="00A96281" w:rsidRPr="00A12EE6" w:rsidRDefault="00A96281" w:rsidP="00A96281">
      <w:pPr>
        <w:pStyle w:val="Popis"/>
        <w:jc w:val="center"/>
      </w:pPr>
      <w:bookmarkStart w:id="210" w:name="_Toc182423314"/>
      <w:r w:rsidRPr="00A12EE6">
        <w:t xml:space="preserve">Obr. </w:t>
      </w:r>
      <w:fldSimple w:instr=" STYLEREF 1 \s ">
        <w:r w:rsidR="005418FC">
          <w:rPr>
            <w:noProof/>
          </w:rPr>
          <w:t>2</w:t>
        </w:r>
      </w:fldSimple>
      <w:r w:rsidR="00E37B0B" w:rsidRPr="00A12EE6">
        <w:noBreakHyphen/>
      </w:r>
      <w:fldSimple w:instr=" SEQ Obr. \* ARABIC \s 1 ">
        <w:r w:rsidR="005418FC">
          <w:rPr>
            <w:noProof/>
          </w:rPr>
          <w:t>78</w:t>
        </w:r>
      </w:fldSimple>
      <w:r w:rsidRPr="00A12EE6">
        <w:t xml:space="preserve">. Povolenie </w:t>
      </w:r>
      <w:proofErr w:type="spellStart"/>
      <w:r w:rsidRPr="00A12EE6">
        <w:t>Remote</w:t>
      </w:r>
      <w:proofErr w:type="spellEnd"/>
      <w:r w:rsidRPr="00A12EE6">
        <w:t xml:space="preserve"> Desktop, </w:t>
      </w:r>
      <w:proofErr w:type="spellStart"/>
      <w:r w:rsidRPr="00A12EE6">
        <w:t>sconfig</w:t>
      </w:r>
      <w:bookmarkEnd w:id="210"/>
      <w:proofErr w:type="spellEnd"/>
    </w:p>
    <w:p w14:paraId="01A3F71E" w14:textId="75699733" w:rsidR="00A96281" w:rsidRPr="00A12EE6" w:rsidRDefault="00A96281" w:rsidP="006C50AE">
      <w:pPr>
        <w:pStyle w:val="Odsekzoznamu"/>
        <w:numPr>
          <w:ilvl w:val="0"/>
          <w:numId w:val="23"/>
        </w:numPr>
        <w:ind w:left="454" w:hanging="454"/>
        <w:jc w:val="both"/>
      </w:pPr>
      <w:r w:rsidRPr="00A12EE6">
        <w:t>Následne musíme zvoliť, či chceme povoliť pripájanie sa klientov s akýmikoľvek verziami klientov alebo len so zapnutým </w:t>
      </w:r>
      <w:proofErr w:type="spellStart"/>
      <w:r w:rsidRPr="00A12EE6">
        <w:t>Network</w:t>
      </w:r>
      <w:proofErr w:type="spellEnd"/>
      <w:r w:rsidRPr="00A12EE6">
        <w:t xml:space="preserve"> Level </w:t>
      </w:r>
      <w:proofErr w:type="spellStart"/>
      <w:r w:rsidRPr="00A12EE6">
        <w:t>Authentication</w:t>
      </w:r>
      <w:proofErr w:type="spellEnd"/>
      <w:r w:rsidRPr="00A12EE6">
        <w:t xml:space="preserve">, čo je odporúčaná možnosť. Zvolíme číslo </w:t>
      </w:r>
      <w:r w:rsidRPr="00A12EE6">
        <w:rPr>
          <w:b/>
          <w:bCs/>
          <w:i/>
          <w:iCs/>
        </w:rPr>
        <w:t>1</w:t>
      </w:r>
      <w:r w:rsidRPr="00A12EE6">
        <w:t xml:space="preserve"> a potvrdíme náš výber.</w:t>
      </w:r>
    </w:p>
    <w:p w14:paraId="35B755B7" w14:textId="77777777" w:rsidR="00A96281" w:rsidRPr="00A12EE6" w:rsidRDefault="00A96281" w:rsidP="00A96281">
      <w:pPr>
        <w:keepNext/>
        <w:jc w:val="center"/>
      </w:pPr>
      <w:r w:rsidRPr="00A12EE6">
        <w:rPr>
          <w:noProof/>
          <w:lang w:eastAsia="sk-SK"/>
        </w:rPr>
        <w:drawing>
          <wp:inline distT="0" distB="0" distL="0" distR="0" wp14:anchorId="36188C63" wp14:editId="3F26CFB2">
            <wp:extent cx="5760720" cy="920750"/>
            <wp:effectExtent l="38100" t="38100" r="87630" b="88900"/>
            <wp:docPr id="1743520036" name="Obrázok 1" descr="Obrázok, na ktorom je text, snímka obrazovky, písmo, elektrická modrá&#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036" name="Obrázok 1" descr="Obrázok, na ktorom je text, snímka obrazovky, písmo, elektrická modrá&#10;&#10;Automaticky generovaný popis"/>
                    <pic:cNvPicPr/>
                  </pic:nvPicPr>
                  <pic:blipFill>
                    <a:blip r:embed="rId90"/>
                    <a:stretch>
                      <a:fillRect/>
                    </a:stretch>
                  </pic:blipFill>
                  <pic:spPr>
                    <a:xfrm>
                      <a:off x="0" y="0"/>
                      <a:ext cx="5760720" cy="920750"/>
                    </a:xfrm>
                    <a:prstGeom prst="rect">
                      <a:avLst/>
                    </a:prstGeom>
                    <a:effectLst>
                      <a:outerShdw blurRad="50800" dist="38100" dir="2700000" algn="tl" rotWithShape="0">
                        <a:prstClr val="black">
                          <a:alpha val="40000"/>
                        </a:prstClr>
                      </a:outerShdw>
                    </a:effectLst>
                  </pic:spPr>
                </pic:pic>
              </a:graphicData>
            </a:graphic>
          </wp:inline>
        </w:drawing>
      </w:r>
    </w:p>
    <w:p w14:paraId="4637A6BD" w14:textId="4D702ECB" w:rsidR="00A96281" w:rsidRPr="00A12EE6" w:rsidRDefault="00A96281" w:rsidP="00A96281">
      <w:pPr>
        <w:pStyle w:val="Popis"/>
        <w:jc w:val="center"/>
      </w:pPr>
      <w:bookmarkStart w:id="211" w:name="_Toc182423315"/>
      <w:r w:rsidRPr="00A12EE6">
        <w:t xml:space="preserve">Obr. </w:t>
      </w:r>
      <w:fldSimple w:instr=" STYLEREF 1 \s ">
        <w:r w:rsidR="005418FC">
          <w:rPr>
            <w:noProof/>
          </w:rPr>
          <w:t>2</w:t>
        </w:r>
      </w:fldSimple>
      <w:r w:rsidR="00E37B0B" w:rsidRPr="00A12EE6">
        <w:noBreakHyphen/>
      </w:r>
      <w:fldSimple w:instr=" SEQ Obr. \* ARABIC \s 1 ">
        <w:r w:rsidR="005418FC">
          <w:rPr>
            <w:noProof/>
          </w:rPr>
          <w:t>79</w:t>
        </w:r>
      </w:fldSimple>
      <w:r w:rsidRPr="00A12EE6">
        <w:t xml:space="preserve">. Voľba more </w:t>
      </w:r>
      <w:proofErr w:type="spellStart"/>
      <w:r w:rsidRPr="00A12EE6">
        <w:t>secure</w:t>
      </w:r>
      <w:proofErr w:type="spellEnd"/>
      <w:r w:rsidRPr="00A12EE6">
        <w:t xml:space="preserve"> pre </w:t>
      </w:r>
      <w:proofErr w:type="spellStart"/>
      <w:r w:rsidRPr="00A12EE6">
        <w:t>Remote</w:t>
      </w:r>
      <w:proofErr w:type="spellEnd"/>
      <w:r w:rsidRPr="00A12EE6">
        <w:t xml:space="preserve"> Desktop</w:t>
      </w:r>
      <w:bookmarkEnd w:id="211"/>
    </w:p>
    <w:p w14:paraId="212B1307" w14:textId="20B6ADA7" w:rsidR="00A96281" w:rsidRPr="00A12EE6" w:rsidRDefault="00A56499" w:rsidP="006C50AE">
      <w:pPr>
        <w:pStyle w:val="Odsekzoznamu"/>
        <w:numPr>
          <w:ilvl w:val="0"/>
          <w:numId w:val="23"/>
        </w:numPr>
        <w:ind w:left="454" w:hanging="454"/>
        <w:jc w:val="both"/>
      </w:pPr>
      <w:r>
        <w:t>Z</w:t>
      </w:r>
      <w:r w:rsidR="00A96281" w:rsidRPr="00A12EE6">
        <w:t>obrazí</w:t>
      </w:r>
      <w:r>
        <w:t xml:space="preserve"> sa</w:t>
      </w:r>
      <w:r w:rsidR="00A96281" w:rsidRPr="00A12EE6">
        <w:t xml:space="preserve"> nové informačné okno, ktoré nás informuje o povolení vzdialenej plochy. </w:t>
      </w:r>
    </w:p>
    <w:p w14:paraId="7A5648C7" w14:textId="77777777" w:rsidR="00A96281" w:rsidRPr="00A12EE6" w:rsidRDefault="00A96281" w:rsidP="00A96281">
      <w:pPr>
        <w:keepNext/>
        <w:jc w:val="center"/>
      </w:pPr>
      <w:r w:rsidRPr="00A12EE6">
        <w:rPr>
          <w:noProof/>
          <w:lang w:eastAsia="sk-SK"/>
        </w:rPr>
        <w:lastRenderedPageBreak/>
        <w:drawing>
          <wp:inline distT="0" distB="0" distL="0" distR="0" wp14:anchorId="42FC14F4" wp14:editId="60F0159D">
            <wp:extent cx="4582164" cy="1543265"/>
            <wp:effectExtent l="38100" t="38100" r="104140" b="95250"/>
            <wp:docPr id="187898190"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190" name="Obrázok 1" descr="Obrázok, na ktorom je text, snímka obrazovky, písmo&#10;&#10;Automaticky generovaný popis"/>
                    <pic:cNvPicPr/>
                  </pic:nvPicPr>
                  <pic:blipFill>
                    <a:blip r:embed="rId91"/>
                    <a:stretch>
                      <a:fillRect/>
                    </a:stretch>
                  </pic:blipFill>
                  <pic:spPr>
                    <a:xfrm>
                      <a:off x="0" y="0"/>
                      <a:ext cx="4582164" cy="1543265"/>
                    </a:xfrm>
                    <a:prstGeom prst="rect">
                      <a:avLst/>
                    </a:prstGeom>
                    <a:effectLst>
                      <a:outerShdw blurRad="50800" dist="38100" dir="2700000" algn="tl" rotWithShape="0">
                        <a:prstClr val="black">
                          <a:alpha val="40000"/>
                        </a:prstClr>
                      </a:outerShdw>
                    </a:effectLst>
                  </pic:spPr>
                </pic:pic>
              </a:graphicData>
            </a:graphic>
          </wp:inline>
        </w:drawing>
      </w:r>
    </w:p>
    <w:p w14:paraId="7A17770A" w14:textId="60872FEF" w:rsidR="00A96281" w:rsidRPr="00A12EE6" w:rsidRDefault="00A96281" w:rsidP="00A96281">
      <w:pPr>
        <w:pStyle w:val="Popis"/>
        <w:jc w:val="center"/>
      </w:pPr>
      <w:bookmarkStart w:id="212" w:name="_Toc182423316"/>
      <w:r w:rsidRPr="00A12EE6">
        <w:t xml:space="preserve">Obr. </w:t>
      </w:r>
      <w:fldSimple w:instr=" STYLEREF 1 \s ">
        <w:r w:rsidR="005418FC">
          <w:rPr>
            <w:noProof/>
          </w:rPr>
          <w:t>2</w:t>
        </w:r>
      </w:fldSimple>
      <w:r w:rsidR="00E37B0B" w:rsidRPr="00A12EE6">
        <w:noBreakHyphen/>
      </w:r>
      <w:fldSimple w:instr=" SEQ Obr. \* ARABIC \s 1 ">
        <w:r w:rsidR="005418FC">
          <w:rPr>
            <w:noProof/>
          </w:rPr>
          <w:t>80</w:t>
        </w:r>
      </w:fldSimple>
      <w:r w:rsidRPr="00A12EE6">
        <w:t xml:space="preserve">. Informačné okno o povolení </w:t>
      </w:r>
      <w:proofErr w:type="spellStart"/>
      <w:r w:rsidRPr="00A12EE6">
        <w:t>Remote</w:t>
      </w:r>
      <w:proofErr w:type="spellEnd"/>
      <w:r w:rsidRPr="00A12EE6">
        <w:t xml:space="preserve"> Desktop</w:t>
      </w:r>
      <w:bookmarkEnd w:id="212"/>
    </w:p>
    <w:p w14:paraId="5615C906" w14:textId="30289D21" w:rsidR="00A96281" w:rsidRPr="00A12EE6" w:rsidRDefault="00A96281" w:rsidP="006C50AE">
      <w:pPr>
        <w:pStyle w:val="Odsekzoznamu"/>
        <w:numPr>
          <w:ilvl w:val="0"/>
          <w:numId w:val="23"/>
        </w:numPr>
        <w:ind w:left="454" w:hanging="454"/>
        <w:jc w:val="both"/>
        <w:rPr>
          <w:b/>
          <w:bCs/>
          <w:i/>
          <w:iCs/>
        </w:rPr>
      </w:pPr>
      <w:r w:rsidRPr="00A12EE6">
        <w:t>Okno môžeme zavrieť a</w:t>
      </w:r>
      <w:r w:rsidR="00D9755F" w:rsidRPr="00A12EE6">
        <w:t xml:space="preserve"> následne musíme nastaviť Windows Firewall. Opustíme konfiguračnú konzolu voľbou </w:t>
      </w:r>
      <w:r w:rsidR="00D9755F" w:rsidRPr="00A12EE6">
        <w:rPr>
          <w:b/>
          <w:bCs/>
          <w:i/>
          <w:iCs/>
        </w:rPr>
        <w:t>15</w:t>
      </w:r>
      <w:r w:rsidR="00D9755F" w:rsidRPr="00A12EE6">
        <w:t xml:space="preserve">. </w:t>
      </w:r>
      <w:r w:rsidR="00A56499">
        <w:t>V</w:t>
      </w:r>
      <w:r w:rsidR="00D9755F" w:rsidRPr="00A12EE6">
        <w:t xml:space="preserve"> príkazovom riadku zadáme príkaz, ktorý sme už uviedli v predchádzajúcej podkapitole, pre povolenie celej skupiny pravidiel týkajúcej sa vzdialenej plochy </w:t>
      </w:r>
      <w:proofErr w:type="spellStart"/>
      <w:r w:rsidR="00D9755F" w:rsidRPr="00A12EE6">
        <w:rPr>
          <w:b/>
          <w:bCs/>
          <w:i/>
          <w:iCs/>
        </w:rPr>
        <w:t>netsh</w:t>
      </w:r>
      <w:proofErr w:type="spellEnd"/>
      <w:r w:rsidR="00D9755F" w:rsidRPr="00A12EE6">
        <w:rPr>
          <w:b/>
          <w:bCs/>
          <w:i/>
          <w:iCs/>
        </w:rPr>
        <w:t xml:space="preserve"> </w:t>
      </w:r>
      <w:proofErr w:type="spellStart"/>
      <w:r w:rsidR="00D9755F" w:rsidRPr="00A12EE6">
        <w:rPr>
          <w:b/>
          <w:bCs/>
          <w:i/>
          <w:iCs/>
        </w:rPr>
        <w:t>advfirewall</w:t>
      </w:r>
      <w:proofErr w:type="spellEnd"/>
      <w:r w:rsidR="00D9755F" w:rsidRPr="00A12EE6">
        <w:rPr>
          <w:b/>
          <w:bCs/>
          <w:i/>
          <w:iCs/>
        </w:rPr>
        <w:t xml:space="preserve"> firewall set rule </w:t>
      </w:r>
      <w:proofErr w:type="spellStart"/>
      <w:r w:rsidR="00D9755F" w:rsidRPr="00A12EE6">
        <w:rPr>
          <w:b/>
          <w:bCs/>
          <w:i/>
          <w:iCs/>
        </w:rPr>
        <w:t>group</w:t>
      </w:r>
      <w:proofErr w:type="spellEnd"/>
      <w:r w:rsidR="00D9755F" w:rsidRPr="00A12EE6">
        <w:rPr>
          <w:b/>
          <w:bCs/>
          <w:i/>
          <w:iCs/>
        </w:rPr>
        <w:t>="</w:t>
      </w:r>
      <w:proofErr w:type="spellStart"/>
      <w:r w:rsidR="00D9755F" w:rsidRPr="00A12EE6">
        <w:rPr>
          <w:b/>
          <w:bCs/>
          <w:i/>
          <w:iCs/>
        </w:rPr>
        <w:t>remote</w:t>
      </w:r>
      <w:proofErr w:type="spellEnd"/>
      <w:r w:rsidR="00D9755F" w:rsidRPr="00A12EE6">
        <w:rPr>
          <w:b/>
          <w:bCs/>
          <w:i/>
          <w:iCs/>
        </w:rPr>
        <w:t xml:space="preserve"> desktop" new </w:t>
      </w:r>
      <w:proofErr w:type="spellStart"/>
      <w:r w:rsidR="00D9755F" w:rsidRPr="00A12EE6">
        <w:rPr>
          <w:b/>
          <w:bCs/>
          <w:i/>
          <w:iCs/>
        </w:rPr>
        <w:t>enable</w:t>
      </w:r>
      <w:proofErr w:type="spellEnd"/>
      <w:r w:rsidR="00D9755F" w:rsidRPr="00A12EE6">
        <w:rPr>
          <w:b/>
          <w:bCs/>
          <w:i/>
          <w:iCs/>
        </w:rPr>
        <w:t>=</w:t>
      </w:r>
      <w:proofErr w:type="spellStart"/>
      <w:r w:rsidR="00D9755F" w:rsidRPr="00A12EE6">
        <w:rPr>
          <w:b/>
          <w:bCs/>
          <w:i/>
          <w:iCs/>
        </w:rPr>
        <w:t>Yes</w:t>
      </w:r>
      <w:proofErr w:type="spellEnd"/>
      <w:r w:rsidR="00440C3F" w:rsidRPr="00A12EE6">
        <w:t>.</w:t>
      </w:r>
    </w:p>
    <w:p w14:paraId="518A84F6" w14:textId="77777777" w:rsidR="00D9755F" w:rsidRPr="00A12EE6" w:rsidRDefault="00D9755F" w:rsidP="00D9755F">
      <w:pPr>
        <w:keepNext/>
        <w:jc w:val="center"/>
      </w:pPr>
      <w:r w:rsidRPr="00A12EE6">
        <w:rPr>
          <w:noProof/>
          <w:lang w:eastAsia="sk-SK"/>
        </w:rPr>
        <w:drawing>
          <wp:inline distT="0" distB="0" distL="0" distR="0" wp14:anchorId="424CC43D" wp14:editId="1CE7A337">
            <wp:extent cx="5760720" cy="1259840"/>
            <wp:effectExtent l="38100" t="38100" r="87630" b="92710"/>
            <wp:docPr id="540212008"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12008" name="Obrázok 1" descr="Obrázok, na ktorom je text, snímka obrazovky, písmo, softvér&#10;&#10;Automaticky generovaný popis"/>
                    <pic:cNvPicPr/>
                  </pic:nvPicPr>
                  <pic:blipFill>
                    <a:blip r:embed="rId92"/>
                    <a:stretch>
                      <a:fillRect/>
                    </a:stretch>
                  </pic:blipFill>
                  <pic:spPr>
                    <a:xfrm>
                      <a:off x="0" y="0"/>
                      <a:ext cx="5760720" cy="1259840"/>
                    </a:xfrm>
                    <a:prstGeom prst="rect">
                      <a:avLst/>
                    </a:prstGeom>
                    <a:effectLst>
                      <a:outerShdw blurRad="50800" dist="38100" dir="2700000" algn="tl" rotWithShape="0">
                        <a:prstClr val="black">
                          <a:alpha val="40000"/>
                        </a:prstClr>
                      </a:outerShdw>
                    </a:effectLst>
                  </pic:spPr>
                </pic:pic>
              </a:graphicData>
            </a:graphic>
          </wp:inline>
        </w:drawing>
      </w:r>
    </w:p>
    <w:p w14:paraId="274598C6" w14:textId="39B76272" w:rsidR="00D9755F" w:rsidRPr="00A12EE6" w:rsidRDefault="00D9755F" w:rsidP="00D9755F">
      <w:pPr>
        <w:pStyle w:val="Popis"/>
        <w:jc w:val="center"/>
      </w:pPr>
      <w:bookmarkStart w:id="213" w:name="_Toc182423317"/>
      <w:r w:rsidRPr="00A12EE6">
        <w:t xml:space="preserve">Obr. </w:t>
      </w:r>
      <w:fldSimple w:instr=" STYLEREF 1 \s ">
        <w:r w:rsidR="005418FC">
          <w:rPr>
            <w:noProof/>
          </w:rPr>
          <w:t>2</w:t>
        </w:r>
      </w:fldSimple>
      <w:r w:rsidR="00E37B0B" w:rsidRPr="00A12EE6">
        <w:noBreakHyphen/>
      </w:r>
      <w:fldSimple w:instr=" SEQ Obr. \* ARABIC \s 1 ">
        <w:r w:rsidR="005418FC">
          <w:rPr>
            <w:noProof/>
          </w:rPr>
          <w:t>81</w:t>
        </w:r>
      </w:fldSimple>
      <w:r w:rsidRPr="00A12EE6">
        <w:t xml:space="preserve">. Nastavenie Windows Firewall pre vzdialenú plochu, príkazový riadok, </w:t>
      </w:r>
      <w:proofErr w:type="spellStart"/>
      <w:r w:rsidRPr="00A12EE6">
        <w:t>core</w:t>
      </w:r>
      <w:proofErr w:type="spellEnd"/>
      <w:r w:rsidRPr="00A12EE6">
        <w:t xml:space="preserve"> server</w:t>
      </w:r>
      <w:bookmarkEnd w:id="213"/>
    </w:p>
    <w:p w14:paraId="73D399F1" w14:textId="742AE757" w:rsidR="00A96281" w:rsidRPr="00A12EE6" w:rsidRDefault="00D9755F" w:rsidP="006C50AE">
      <w:pPr>
        <w:pStyle w:val="Odsekzoznamu"/>
        <w:numPr>
          <w:ilvl w:val="0"/>
          <w:numId w:val="23"/>
        </w:numPr>
        <w:ind w:left="454" w:hanging="454"/>
        <w:jc w:val="both"/>
      </w:pPr>
      <w:r w:rsidRPr="00A12EE6">
        <w:t xml:space="preserve">Po aplikovaní pravidiel vo Windows Firewall-e, </w:t>
      </w:r>
      <w:r w:rsidR="00A96281" w:rsidRPr="00A12EE6">
        <w:t>môžeme zopakovať test pripojenia z počítača s Windows 10, ktorý sme použili v predchádzajúcom príklade.</w:t>
      </w:r>
      <w:r w:rsidRPr="00A12EE6">
        <w:t xml:space="preserve"> </w:t>
      </w:r>
      <w:r w:rsidR="007A22B6" w:rsidRPr="00A12EE6">
        <w:t xml:space="preserve">Tentoraz sa budeme pripájať na IP adresu </w:t>
      </w:r>
      <w:r w:rsidR="007A22B6" w:rsidRPr="00A12EE6">
        <w:rPr>
          <w:b/>
          <w:bCs/>
          <w:i/>
          <w:iCs/>
        </w:rPr>
        <w:t>172.20.50.12</w:t>
      </w:r>
      <w:r w:rsidR="007A22B6" w:rsidRPr="00A12EE6">
        <w:t xml:space="preserve">. Keďže aplikácia vyžaduje zadanie oprávnení na pripojenie k vzdialenej ploche vieme, že vzdialená pracovná plocha </w:t>
      </w:r>
      <w:r w:rsidR="00A56499">
        <w:t>pracuje správne</w:t>
      </w:r>
      <w:r w:rsidR="007A22B6" w:rsidRPr="00A12EE6">
        <w:t>.</w:t>
      </w:r>
    </w:p>
    <w:p w14:paraId="31C6C040" w14:textId="77777777" w:rsidR="00D9755F" w:rsidRPr="00A12EE6" w:rsidRDefault="00D9755F" w:rsidP="00D9755F">
      <w:pPr>
        <w:keepNext/>
        <w:ind w:left="360"/>
        <w:jc w:val="center"/>
      </w:pPr>
      <w:r w:rsidRPr="00A12EE6">
        <w:rPr>
          <w:noProof/>
          <w:lang w:eastAsia="sk-SK"/>
        </w:rPr>
        <w:lastRenderedPageBreak/>
        <w:drawing>
          <wp:inline distT="0" distB="0" distL="0" distR="0" wp14:anchorId="038E9707" wp14:editId="02F429F4">
            <wp:extent cx="3732735" cy="4572000"/>
            <wp:effectExtent l="38100" t="38100" r="96520" b="95250"/>
            <wp:docPr id="1291852683"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52683" name="Obrázok 1" descr="Obrázok, na ktorom je text, elektronika, snímka obrazovky, softvér&#10;&#10;Automaticky generovaný popis"/>
                    <pic:cNvPicPr/>
                  </pic:nvPicPr>
                  <pic:blipFill rotWithShape="1">
                    <a:blip r:embed="rId93"/>
                    <a:srcRect b="2145"/>
                    <a:stretch/>
                  </pic:blipFill>
                  <pic:spPr bwMode="auto">
                    <a:xfrm>
                      <a:off x="0" y="0"/>
                      <a:ext cx="3732735" cy="45720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0F5DE6" w14:textId="7F55BE5A" w:rsidR="00D9755F" w:rsidRPr="00A12EE6" w:rsidRDefault="00D9755F" w:rsidP="00D9755F">
      <w:pPr>
        <w:pStyle w:val="Popis"/>
        <w:jc w:val="center"/>
      </w:pPr>
      <w:bookmarkStart w:id="214" w:name="_Toc182423318"/>
      <w:r w:rsidRPr="00A12EE6">
        <w:t xml:space="preserve">Obr. </w:t>
      </w:r>
      <w:fldSimple w:instr=" STYLEREF 1 \s ">
        <w:r w:rsidR="005418FC">
          <w:rPr>
            <w:noProof/>
          </w:rPr>
          <w:t>2</w:t>
        </w:r>
      </w:fldSimple>
      <w:r w:rsidR="00E37B0B" w:rsidRPr="00A12EE6">
        <w:noBreakHyphen/>
      </w:r>
      <w:fldSimple w:instr=" SEQ Obr. \* ARABIC \s 1 ">
        <w:r w:rsidR="005418FC">
          <w:rPr>
            <w:noProof/>
          </w:rPr>
          <w:t>82</w:t>
        </w:r>
      </w:fldSimple>
      <w:r w:rsidRPr="00A12EE6">
        <w:t xml:space="preserve">. </w:t>
      </w:r>
      <w:proofErr w:type="spellStart"/>
      <w:r w:rsidRPr="00A12EE6">
        <w:t>Remote</w:t>
      </w:r>
      <w:proofErr w:type="spellEnd"/>
      <w:r w:rsidRPr="00A12EE6">
        <w:t xml:space="preserve"> Desktop </w:t>
      </w:r>
      <w:proofErr w:type="spellStart"/>
      <w:r w:rsidRPr="00A12EE6">
        <w:t>Connection</w:t>
      </w:r>
      <w:proofErr w:type="spellEnd"/>
      <w:r w:rsidRPr="00A12EE6">
        <w:t xml:space="preserve"> z Windows 10, 172.20.50.12</w:t>
      </w:r>
      <w:bookmarkEnd w:id="214"/>
    </w:p>
    <w:p w14:paraId="75B0CACF" w14:textId="70A1BD93" w:rsidR="001F177B" w:rsidRPr="00A12EE6" w:rsidRDefault="00D9755F" w:rsidP="00C8734A">
      <w:pPr>
        <w:ind w:firstLine="454"/>
        <w:jc w:val="both"/>
      </w:pPr>
      <w:r w:rsidRPr="00A12EE6">
        <w:t xml:space="preserve">Týmto je príprava serverov </w:t>
      </w:r>
      <w:r w:rsidR="00A56499">
        <w:t>na</w:t>
      </w:r>
      <w:r w:rsidR="00D4213F" w:rsidRPr="00A12EE6">
        <w:t xml:space="preserve"> </w:t>
      </w:r>
      <w:r w:rsidRPr="00A12EE6">
        <w:t xml:space="preserve">inštaláciu role </w:t>
      </w:r>
      <w:proofErr w:type="spellStart"/>
      <w:r w:rsidRPr="00A12EE6">
        <w:t>Active</w:t>
      </w:r>
      <w:proofErr w:type="spellEnd"/>
      <w:r w:rsidRPr="00A12EE6">
        <w:t xml:space="preserve"> </w:t>
      </w:r>
      <w:proofErr w:type="spellStart"/>
      <w:r w:rsidRPr="00A12EE6">
        <w:t>Directory</w:t>
      </w:r>
      <w:proofErr w:type="spellEnd"/>
      <w:r w:rsidRPr="00A12EE6">
        <w:t xml:space="preserve"> </w:t>
      </w:r>
      <w:r w:rsidR="00440C3F" w:rsidRPr="00A12EE6">
        <w:t>do</w:t>
      </w:r>
      <w:r w:rsidRPr="00A12EE6">
        <w:t>končená.</w:t>
      </w:r>
      <w:r w:rsidR="001F177B" w:rsidRPr="00A12EE6">
        <w:br w:type="page"/>
      </w:r>
    </w:p>
    <w:p w14:paraId="23C3AA0D" w14:textId="77777777" w:rsidR="009A629B" w:rsidRPr="00A12EE6" w:rsidRDefault="009A629B" w:rsidP="006C50AE">
      <w:pPr>
        <w:pStyle w:val="Nadpis1"/>
        <w:ind w:left="454" w:hanging="454"/>
        <w:jc w:val="both"/>
      </w:pPr>
      <w:bookmarkStart w:id="215" w:name="_Ref176454033"/>
      <w:bookmarkStart w:id="216" w:name="_Toc182423509"/>
      <w:r w:rsidRPr="00A12EE6">
        <w:lastRenderedPageBreak/>
        <w:t xml:space="preserve">Inštalácia </w:t>
      </w:r>
      <w:proofErr w:type="spellStart"/>
      <w:r w:rsidRPr="00A12EE6">
        <w:t>Active</w:t>
      </w:r>
      <w:proofErr w:type="spellEnd"/>
      <w:r w:rsidRPr="00A12EE6">
        <w:t xml:space="preserve"> </w:t>
      </w:r>
      <w:proofErr w:type="spellStart"/>
      <w:r w:rsidRPr="00A12EE6">
        <w:t>Directory</w:t>
      </w:r>
      <w:bookmarkEnd w:id="215"/>
      <w:bookmarkEnd w:id="216"/>
      <w:proofErr w:type="spellEnd"/>
    </w:p>
    <w:p w14:paraId="70CC8A86" w14:textId="6C2567C0" w:rsidR="00987E6C" w:rsidRPr="00A12EE6" w:rsidRDefault="00987E6C" w:rsidP="006C50AE">
      <w:pPr>
        <w:ind w:firstLine="454"/>
        <w:jc w:val="both"/>
      </w:pPr>
      <w:r w:rsidRPr="00A12EE6">
        <w:t xml:space="preserve">V tejto kapitole si ukážeme ako nainštalovať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(AD DS) na serveroch s nainštalovaným grafický prostredím </w:t>
      </w:r>
      <w:r w:rsidR="00A56499">
        <w:t>a na</w:t>
      </w:r>
      <w:r w:rsidRPr="00A12EE6">
        <w:t xml:space="preserve"> </w:t>
      </w:r>
      <w:proofErr w:type="spellStart"/>
      <w:r w:rsidRPr="00A12EE6">
        <w:t>core</w:t>
      </w:r>
      <w:proofErr w:type="spellEnd"/>
      <w:r w:rsidRPr="00A12EE6">
        <w:t xml:space="preserve"> serveroch. Použijeme na to grafické nástroje</w:t>
      </w:r>
      <w:r w:rsidR="00A56499">
        <w:t>,</w:t>
      </w:r>
      <w:r w:rsidRPr="00A12EE6">
        <w:t xml:space="preserve"> ale ukážeme si aj postupy pomocou príkazov </w:t>
      </w:r>
      <w:proofErr w:type="spellStart"/>
      <w:r w:rsidRPr="00A12EE6">
        <w:t>powershell</w:t>
      </w:r>
      <w:proofErr w:type="spellEnd"/>
      <w:r w:rsidRPr="00A12EE6">
        <w:t xml:space="preserve">. Príkazový riadok sa v tomto prípade nedá použiť. </w:t>
      </w:r>
      <w:proofErr w:type="spellStart"/>
      <w:r w:rsidR="002043E3" w:rsidRPr="00A12EE6">
        <w:t>Powershell</w:t>
      </w:r>
      <w:proofErr w:type="spellEnd"/>
      <w:r w:rsidR="002043E3" w:rsidRPr="00A12EE6">
        <w:t xml:space="preserve"> príkazy budú uvedené len v podkapitole inštalácie na server</w:t>
      </w:r>
      <w:r w:rsidR="00A56499">
        <w:t>i</w:t>
      </w:r>
      <w:r w:rsidR="002043E3" w:rsidRPr="00A12EE6">
        <w:t xml:space="preserve"> bez grafického prostredia</w:t>
      </w:r>
      <w:r w:rsidR="00A56499">
        <w:t>,</w:t>
      </w:r>
      <w:r w:rsidR="002043E3" w:rsidRPr="00A12EE6">
        <w:t xml:space="preserve"> ale je </w:t>
      </w:r>
      <w:r w:rsidR="00A56499" w:rsidRPr="00A12EE6">
        <w:t xml:space="preserve">ich </w:t>
      </w:r>
      <w:r w:rsidR="002043E3" w:rsidRPr="00A12EE6">
        <w:t>možné použiť aj pri inštalácii role na server s nainštalovaným grafickým prostredím.</w:t>
      </w:r>
      <w:r w:rsidR="00246C4A" w:rsidRPr="00A12EE6">
        <w:t xml:space="preserve"> Inštalácia </w:t>
      </w:r>
      <w:proofErr w:type="spellStart"/>
      <w:r w:rsidR="00246C4A" w:rsidRPr="00A12EE6">
        <w:t>Active</w:t>
      </w:r>
      <w:proofErr w:type="spellEnd"/>
      <w:r w:rsidR="00246C4A" w:rsidRPr="00A12EE6">
        <w:t xml:space="preserve"> </w:t>
      </w:r>
      <w:proofErr w:type="spellStart"/>
      <w:r w:rsidR="00246C4A" w:rsidRPr="00A12EE6">
        <w:t>Directory</w:t>
      </w:r>
      <w:proofErr w:type="spellEnd"/>
      <w:r w:rsidR="00246C4A" w:rsidRPr="00A12EE6">
        <w:t xml:space="preserve"> sa skladá z dvoch častí, </w:t>
      </w:r>
      <w:r w:rsidR="00A56499">
        <w:t xml:space="preserve">z </w:t>
      </w:r>
      <w:r w:rsidR="00246C4A" w:rsidRPr="00A12EE6">
        <w:t xml:space="preserve">inštalácie role </w:t>
      </w:r>
      <w:proofErr w:type="spellStart"/>
      <w:r w:rsidR="00246C4A" w:rsidRPr="00A12EE6">
        <w:t>Active</w:t>
      </w:r>
      <w:proofErr w:type="spellEnd"/>
      <w:r w:rsidR="00246C4A" w:rsidRPr="00A12EE6">
        <w:t xml:space="preserve"> </w:t>
      </w:r>
      <w:proofErr w:type="spellStart"/>
      <w:r w:rsidR="00246C4A" w:rsidRPr="00A12EE6">
        <w:t>Directory</w:t>
      </w:r>
      <w:proofErr w:type="spellEnd"/>
      <w:r w:rsidR="00246C4A" w:rsidRPr="00A12EE6">
        <w:t xml:space="preserve"> </w:t>
      </w:r>
      <w:proofErr w:type="spellStart"/>
      <w:r w:rsidR="00246C4A" w:rsidRPr="00A12EE6">
        <w:t>Domain</w:t>
      </w:r>
      <w:proofErr w:type="spellEnd"/>
      <w:r w:rsidR="00246C4A" w:rsidRPr="00A12EE6">
        <w:t xml:space="preserve"> </w:t>
      </w:r>
      <w:proofErr w:type="spellStart"/>
      <w:r w:rsidR="00246C4A" w:rsidRPr="00A12EE6">
        <w:t>Services</w:t>
      </w:r>
      <w:proofErr w:type="spellEnd"/>
      <w:r w:rsidR="00246C4A" w:rsidRPr="00A12EE6">
        <w:t xml:space="preserve"> a konfigurácie tejto služby</w:t>
      </w:r>
      <w:r w:rsidR="00A56499">
        <w:t xml:space="preserve"> (</w:t>
      </w:r>
      <w:proofErr w:type="spellStart"/>
      <w:r w:rsidR="00246C4A" w:rsidRPr="00A12EE6">
        <w:t>Promote</w:t>
      </w:r>
      <w:proofErr w:type="spellEnd"/>
      <w:r w:rsidR="00246C4A" w:rsidRPr="00A12EE6">
        <w:t xml:space="preserve"> server</w:t>
      </w:r>
      <w:r w:rsidR="00A56499">
        <w:t>)</w:t>
      </w:r>
      <w:r w:rsidR="00246C4A" w:rsidRPr="00A12EE6">
        <w:t>.</w:t>
      </w:r>
    </w:p>
    <w:p w14:paraId="769EA864" w14:textId="15C5C63C" w:rsidR="00EA5F23" w:rsidRPr="00A12EE6" w:rsidRDefault="00EA5F23" w:rsidP="006C50AE">
      <w:pPr>
        <w:pStyle w:val="Nadpis2"/>
        <w:ind w:left="624" w:hanging="624"/>
      </w:pPr>
      <w:bookmarkStart w:id="217" w:name="_Ref176448690"/>
      <w:bookmarkStart w:id="218" w:name="_Ref176448874"/>
      <w:bookmarkStart w:id="219" w:name="_Ref176449044"/>
      <w:bookmarkStart w:id="220" w:name="_Toc182423510"/>
      <w:r w:rsidRPr="00A12EE6">
        <w:t xml:space="preserve">Inštalácia role </w:t>
      </w:r>
      <w:proofErr w:type="spellStart"/>
      <w:r w:rsidRPr="00A12EE6">
        <w:t>Active</w:t>
      </w:r>
      <w:proofErr w:type="spellEnd"/>
      <w:r w:rsidRPr="00A12EE6">
        <w:t xml:space="preserve"> </w:t>
      </w:r>
      <w:proofErr w:type="spellStart"/>
      <w:r w:rsidRPr="00A12EE6">
        <w:t>Directory</w:t>
      </w:r>
      <w:proofErr w:type="spellEnd"/>
      <w:r w:rsidRPr="00A12EE6">
        <w:t xml:space="preserve"> na serveri s</w:t>
      </w:r>
      <w:r w:rsidR="00D4213F" w:rsidRPr="00A12EE6">
        <w:t xml:space="preserve"> </w:t>
      </w:r>
      <w:r w:rsidRPr="00A12EE6">
        <w:t>GUI</w:t>
      </w:r>
      <w:bookmarkEnd w:id="217"/>
      <w:bookmarkEnd w:id="218"/>
      <w:bookmarkEnd w:id="219"/>
      <w:bookmarkEnd w:id="220"/>
    </w:p>
    <w:p w14:paraId="690DFF5B" w14:textId="0C8D5866" w:rsidR="002043E3" w:rsidRPr="00A12EE6" w:rsidRDefault="00987E6C" w:rsidP="006C50AE">
      <w:pPr>
        <w:ind w:firstLine="454"/>
        <w:jc w:val="both"/>
      </w:pPr>
      <w:r w:rsidRPr="00A12EE6">
        <w:t>Najskôr ukážeme inštaláciu role AD DS na pripravenom server</w:t>
      </w:r>
      <w:r w:rsidR="00A56499">
        <w:t>i</w:t>
      </w:r>
      <w:r w:rsidRPr="00A12EE6">
        <w:t xml:space="preserve"> z predchádzajúcej kapitoly s názvom server-a a IP adresou 172.20.50.11. Jedná sa o server s grafickým rozhraním.</w:t>
      </w:r>
      <w:r w:rsidR="002043E3" w:rsidRPr="00A12EE6">
        <w:t xml:space="preserve"> </w:t>
      </w:r>
    </w:p>
    <w:p w14:paraId="6F80B486" w14:textId="32681978" w:rsidR="009A629B" w:rsidRPr="00A12EE6" w:rsidRDefault="002043E3" w:rsidP="006C50AE">
      <w:pPr>
        <w:pStyle w:val="Odsekzoznamu"/>
        <w:numPr>
          <w:ilvl w:val="0"/>
          <w:numId w:val="24"/>
        </w:numPr>
        <w:ind w:left="454" w:hanging="454"/>
        <w:jc w:val="both"/>
      </w:pPr>
      <w:bookmarkStart w:id="221" w:name="_Ref176448854"/>
      <w:r w:rsidRPr="00A12EE6">
        <w:t xml:space="preserve">Začneme použitím konzoly Server Manager. Na úvodnej stránke WELCOME TO SERVER MANAGER, v časti </w:t>
      </w:r>
      <w:proofErr w:type="spellStart"/>
      <w:r w:rsidRPr="00A12EE6">
        <w:t>Configure</w:t>
      </w:r>
      <w:proofErr w:type="spellEnd"/>
      <w:r w:rsidRPr="00A12EE6">
        <w:t xml:space="preserve"> </w:t>
      </w:r>
      <w:proofErr w:type="spellStart"/>
      <w:r w:rsidRPr="00A12EE6">
        <w:t>this</w:t>
      </w:r>
      <w:proofErr w:type="spellEnd"/>
      <w:r w:rsidRPr="00A12EE6">
        <w:t xml:space="preserve"> </w:t>
      </w:r>
      <w:proofErr w:type="spellStart"/>
      <w:r w:rsidRPr="00A12EE6">
        <w:t>local</w:t>
      </w:r>
      <w:proofErr w:type="spellEnd"/>
      <w:r w:rsidRPr="00A12EE6">
        <w:t xml:space="preserve"> server máme pod číslom 2 položku </w:t>
      </w:r>
      <w:r w:rsidR="00A56499">
        <w:t xml:space="preserve">pridanie rolí a funkcií,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To znamená, že rolu vieme pridať aj z te</w:t>
      </w:r>
      <w:r w:rsidR="00A56499">
        <w:t>j</w:t>
      </w:r>
      <w:r w:rsidRPr="00A12EE6">
        <w:t xml:space="preserve">to stránky konzoly. My sa však, pre zjednotenie postupov a univerzálnosť, zameriame na horné menu a tam zvolíme položku </w:t>
      </w:r>
      <w:proofErr w:type="spellStart"/>
      <w:r w:rsidRPr="00A12EE6">
        <w:rPr>
          <w:b/>
          <w:bCs/>
          <w:i/>
          <w:iCs/>
        </w:rPr>
        <w:t>Manage</w:t>
      </w:r>
      <w:proofErr w:type="spellEnd"/>
      <w:r w:rsidRPr="00A12EE6">
        <w:t xml:space="preserve">. </w:t>
      </w:r>
      <w:r w:rsidR="00A56499">
        <w:t>Následne</w:t>
      </w:r>
      <w:r w:rsidRPr="00A12EE6">
        <w:t xml:space="preserve"> zvolíme položku </w:t>
      </w:r>
      <w:proofErr w:type="spellStart"/>
      <w:r w:rsidRPr="00A12EE6">
        <w:rPr>
          <w:b/>
          <w:bCs/>
          <w:i/>
          <w:iCs/>
        </w:rPr>
        <w:t>Add</w:t>
      </w:r>
      <w:proofErr w:type="spellEnd"/>
      <w:r w:rsidRPr="00A12EE6">
        <w:rPr>
          <w:b/>
          <w:bCs/>
          <w:i/>
          <w:iCs/>
        </w:rPr>
        <w:t xml:space="preserve"> </w:t>
      </w:r>
      <w:proofErr w:type="spellStart"/>
      <w:r w:rsidRPr="00A12EE6">
        <w:rPr>
          <w:b/>
          <w:bCs/>
          <w:i/>
          <w:iCs/>
        </w:rPr>
        <w:t>Roles</w:t>
      </w:r>
      <w:proofErr w:type="spellEnd"/>
      <w:r w:rsidRPr="00A12EE6">
        <w:rPr>
          <w:b/>
          <w:bCs/>
          <w:i/>
          <w:iCs/>
        </w:rPr>
        <w:t xml:space="preserve"> and </w:t>
      </w:r>
      <w:proofErr w:type="spellStart"/>
      <w:r w:rsidRPr="00A12EE6">
        <w:rPr>
          <w:b/>
          <w:bCs/>
          <w:i/>
          <w:iCs/>
        </w:rPr>
        <w:t>Features</w:t>
      </w:r>
      <w:proofErr w:type="spellEnd"/>
      <w:r w:rsidRPr="00A12EE6">
        <w:t>.</w:t>
      </w:r>
      <w:bookmarkEnd w:id="221"/>
    </w:p>
    <w:p w14:paraId="0E5058DA" w14:textId="77777777" w:rsidR="002043E3" w:rsidRPr="00A12EE6" w:rsidRDefault="002043E3" w:rsidP="002043E3">
      <w:pPr>
        <w:keepNext/>
        <w:jc w:val="center"/>
      </w:pPr>
      <w:r w:rsidRPr="00A12EE6">
        <w:rPr>
          <w:noProof/>
          <w:lang w:eastAsia="sk-SK"/>
        </w:rPr>
        <w:drawing>
          <wp:inline distT="0" distB="0" distL="0" distR="0" wp14:anchorId="30603C83" wp14:editId="00CA4570">
            <wp:extent cx="5760720" cy="1699895"/>
            <wp:effectExtent l="38100" t="38100" r="87630" b="90805"/>
            <wp:docPr id="1277204096" name="Obrázok 1" descr="Obrázok, na ktorom je text, softvér,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04096" name="Obrázok 1" descr="Obrázok, na ktorom je text, softvér, snímka obrazovky, písmo&#10;&#10;Automaticky generovaný popis"/>
                    <pic:cNvPicPr/>
                  </pic:nvPicPr>
                  <pic:blipFill>
                    <a:blip r:embed="rId94"/>
                    <a:stretch>
                      <a:fillRect/>
                    </a:stretch>
                  </pic:blipFill>
                  <pic:spPr>
                    <a:xfrm>
                      <a:off x="0" y="0"/>
                      <a:ext cx="5760720" cy="1699895"/>
                    </a:xfrm>
                    <a:prstGeom prst="rect">
                      <a:avLst/>
                    </a:prstGeom>
                    <a:effectLst>
                      <a:outerShdw blurRad="50800" dist="38100" dir="2700000" algn="tl" rotWithShape="0">
                        <a:prstClr val="black">
                          <a:alpha val="40000"/>
                        </a:prstClr>
                      </a:outerShdw>
                    </a:effectLst>
                  </pic:spPr>
                </pic:pic>
              </a:graphicData>
            </a:graphic>
          </wp:inline>
        </w:drawing>
      </w:r>
    </w:p>
    <w:p w14:paraId="7781D155" w14:textId="54805363" w:rsidR="002043E3" w:rsidRPr="00A12EE6" w:rsidRDefault="002043E3" w:rsidP="002043E3">
      <w:pPr>
        <w:pStyle w:val="Popis"/>
        <w:jc w:val="center"/>
      </w:pPr>
      <w:bookmarkStart w:id="222" w:name="_Toc182423319"/>
      <w:r w:rsidRPr="00A12EE6">
        <w:t xml:space="preserve">Obr. </w:t>
      </w:r>
      <w:fldSimple w:instr=" STYLEREF 1 \s ">
        <w:r w:rsidR="005418FC">
          <w:rPr>
            <w:noProof/>
          </w:rPr>
          <w:t>3</w:t>
        </w:r>
      </w:fldSimple>
      <w:r w:rsidR="00E37B0B" w:rsidRPr="00A12EE6">
        <w:noBreakHyphen/>
      </w:r>
      <w:fldSimple w:instr=" SEQ Obr. \* ARABIC \s 1 ">
        <w:r w:rsidR="005418FC">
          <w:rPr>
            <w:noProof/>
          </w:rPr>
          <w:t>1</w:t>
        </w:r>
      </w:fldSimple>
      <w:r w:rsidRPr="00A12EE6">
        <w:t xml:space="preserve">. </w:t>
      </w:r>
      <w:proofErr w:type="spellStart"/>
      <w:r w:rsidRPr="00A12EE6">
        <w:t>Manage</w:t>
      </w:r>
      <w:proofErr w:type="spellEnd"/>
      <w:r w:rsidRPr="00A12EE6">
        <w:t>, Server Manager</w:t>
      </w:r>
      <w:bookmarkEnd w:id="222"/>
    </w:p>
    <w:p w14:paraId="6D8D6C3E" w14:textId="4387DAFE" w:rsidR="002043E3" w:rsidRPr="00A12EE6" w:rsidRDefault="002043E3" w:rsidP="006C50AE">
      <w:pPr>
        <w:pStyle w:val="Odsekzoznamu"/>
        <w:numPr>
          <w:ilvl w:val="0"/>
          <w:numId w:val="24"/>
        </w:numPr>
        <w:ind w:left="454" w:hanging="454"/>
        <w:jc w:val="both"/>
      </w:pPr>
      <w:r w:rsidRPr="00A12EE6">
        <w:t xml:space="preserve">Po kliknutí na položku sa otvorí nové okno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proofErr w:type="spellEnd"/>
      <w:r w:rsidRPr="00A12EE6">
        <w:t xml:space="preserve">. </w:t>
      </w:r>
      <w:r w:rsidR="00C02697" w:rsidRPr="00A12EE6">
        <w:t xml:space="preserve">Otvorí sa stránka </w:t>
      </w:r>
      <w:proofErr w:type="spellStart"/>
      <w:r w:rsidR="00C02697" w:rsidRPr="00A12EE6">
        <w:t>Before</w:t>
      </w:r>
      <w:proofErr w:type="spellEnd"/>
      <w:r w:rsidR="00C02697" w:rsidRPr="00A12EE6">
        <w:t xml:space="preserve"> </w:t>
      </w:r>
      <w:proofErr w:type="spellStart"/>
      <w:r w:rsidR="00C02697" w:rsidRPr="00A12EE6">
        <w:t>you</w:t>
      </w:r>
      <w:proofErr w:type="spellEnd"/>
      <w:r w:rsidR="00C02697" w:rsidRPr="00A12EE6">
        <w:t xml:space="preserve"> </w:t>
      </w:r>
      <w:proofErr w:type="spellStart"/>
      <w:r w:rsidR="00C02697" w:rsidRPr="00A12EE6">
        <w:t>begin</w:t>
      </w:r>
      <w:proofErr w:type="spellEnd"/>
      <w:r w:rsidR="00C02697" w:rsidRPr="00A12EE6">
        <w:t xml:space="preserve">, ktorá nás informuje načo slúži tento pomocník. V základe slúži na pridávanie a odstraňovanie rolí, služieb a funkcií. </w:t>
      </w:r>
      <w:r w:rsidR="00A56499">
        <w:t>V</w:t>
      </w:r>
      <w:r w:rsidR="00C02697" w:rsidRPr="00A12EE6">
        <w:t xml:space="preserve"> pravej hornej časti okna </w:t>
      </w:r>
      <w:r w:rsidR="00A56499">
        <w:t xml:space="preserve">sa </w:t>
      </w:r>
      <w:r w:rsidR="00C02697" w:rsidRPr="00A12EE6">
        <w:t>zobrazuje informáci</w:t>
      </w:r>
      <w:r w:rsidR="00A56499">
        <w:t>a</w:t>
      </w:r>
      <w:r w:rsidR="00C02697" w:rsidRPr="00A12EE6">
        <w:t xml:space="preserve"> na aký cieľový server sa budú aplikovať zmeny, ktoré vykonáme. Taktiež nás informuje </w:t>
      </w:r>
      <w:r w:rsidR="00A56499">
        <w:t xml:space="preserve">o </w:t>
      </w:r>
      <w:r w:rsidR="00B63388" w:rsidRPr="00A12EE6">
        <w:t>nutnos</w:t>
      </w:r>
      <w:r w:rsidR="00A56499">
        <w:t>ti</w:t>
      </w:r>
      <w:r w:rsidR="00B63388" w:rsidRPr="00A12EE6">
        <w:t xml:space="preserve"> kontroly</w:t>
      </w:r>
      <w:r w:rsidR="00C02697" w:rsidRPr="00A12EE6">
        <w:t xml:space="preserve"> pred pokračovaním, či má Administrátorský účet silné heslo, či je dostupné sieťové pripojenie a v neposlednom rade</w:t>
      </w:r>
      <w:r w:rsidR="00A56499">
        <w:t>,</w:t>
      </w:r>
      <w:r w:rsidR="00C02697" w:rsidRPr="00A12EE6">
        <w:t xml:space="preserve"> či sú nainštalované všetky dostupné bezpečnostné aktualizácie. Tento krok je dôležitý a neodporúčame ho ignorovať. Nemali by s</w:t>
      </w:r>
      <w:r w:rsidR="00A56499">
        <w:t>t</w:t>
      </w:r>
      <w:r w:rsidR="00C02697" w:rsidRPr="00A12EE6">
        <w:t xml:space="preserve">e prevádzkovať žiadne servery bez </w:t>
      </w:r>
      <w:r w:rsidR="007A7442" w:rsidRPr="00A12EE6">
        <w:t xml:space="preserve">aktuálnych bezpečnostných záplat. Na koniec je tu ešte možnosť zaškrtávacieho políčka </w:t>
      </w:r>
      <w:proofErr w:type="spellStart"/>
      <w:r w:rsidR="007A7442" w:rsidRPr="00A12EE6">
        <w:t>Skip</w:t>
      </w:r>
      <w:proofErr w:type="spellEnd"/>
      <w:r w:rsidR="007A7442" w:rsidRPr="00A12EE6">
        <w:t xml:space="preserve"> </w:t>
      </w:r>
      <w:proofErr w:type="spellStart"/>
      <w:r w:rsidR="007A7442" w:rsidRPr="00A12EE6">
        <w:t>this</w:t>
      </w:r>
      <w:proofErr w:type="spellEnd"/>
      <w:r w:rsidR="007A7442" w:rsidRPr="00A12EE6">
        <w:t xml:space="preserve"> </w:t>
      </w:r>
      <w:proofErr w:type="spellStart"/>
      <w:r w:rsidR="007A7442" w:rsidRPr="00A12EE6">
        <w:t>page</w:t>
      </w:r>
      <w:proofErr w:type="spellEnd"/>
      <w:r w:rsidR="007A7442" w:rsidRPr="00A12EE6">
        <w:t xml:space="preserve"> by default, ktoré po zaškrtnutí už nebude zobrazovať túto úvodnú stránku. Pokračujeme kliknutím na tlačidlo </w:t>
      </w:r>
      <w:proofErr w:type="spellStart"/>
      <w:r w:rsidR="007A7442" w:rsidRPr="00A56499">
        <w:rPr>
          <w:b/>
          <w:bCs/>
          <w:i/>
          <w:iCs/>
          <w:bdr w:val="single" w:sz="8" w:space="0" w:color="auto" w:shadow="1"/>
          <w:shd w:val="clear" w:color="auto" w:fill="D9D9D9" w:themeFill="background1" w:themeFillShade="D9"/>
        </w:rPr>
        <w:t>Next</w:t>
      </w:r>
      <w:proofErr w:type="spellEnd"/>
      <w:r w:rsidR="007A7442" w:rsidRPr="00A12EE6">
        <w:t>.</w:t>
      </w:r>
    </w:p>
    <w:p w14:paraId="570C4F79" w14:textId="77777777" w:rsidR="007A7442" w:rsidRPr="00A12EE6" w:rsidRDefault="007A7442" w:rsidP="007A7442">
      <w:pPr>
        <w:keepNext/>
        <w:jc w:val="center"/>
      </w:pPr>
      <w:r w:rsidRPr="00A12EE6">
        <w:rPr>
          <w:noProof/>
          <w:lang w:eastAsia="sk-SK"/>
        </w:rPr>
        <w:lastRenderedPageBreak/>
        <w:drawing>
          <wp:inline distT="0" distB="0" distL="0" distR="0" wp14:anchorId="0DFEB346" wp14:editId="59DD2DC8">
            <wp:extent cx="5760720" cy="4073525"/>
            <wp:effectExtent l="38100" t="38100" r="87630" b="98425"/>
            <wp:docPr id="2067923029"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3029" name="Obrázok 1" descr="Obrázok, na ktorom je text, elektronika, snímka obrazovky, softvér&#10;&#10;Automaticky generovaný popis"/>
                    <pic:cNvPicPr/>
                  </pic:nvPicPr>
                  <pic:blipFill>
                    <a:blip r:embed="rId95"/>
                    <a:stretch>
                      <a:fillRect/>
                    </a:stretch>
                  </pic:blipFill>
                  <pic:spPr>
                    <a:xfrm>
                      <a:off x="0" y="0"/>
                      <a:ext cx="5760720" cy="4073525"/>
                    </a:xfrm>
                    <a:prstGeom prst="rect">
                      <a:avLst/>
                    </a:prstGeom>
                    <a:effectLst>
                      <a:outerShdw blurRad="50800" dist="38100" dir="2700000" algn="tl" rotWithShape="0">
                        <a:prstClr val="black">
                          <a:alpha val="40000"/>
                        </a:prstClr>
                      </a:outerShdw>
                    </a:effectLst>
                  </pic:spPr>
                </pic:pic>
              </a:graphicData>
            </a:graphic>
          </wp:inline>
        </w:drawing>
      </w:r>
    </w:p>
    <w:p w14:paraId="289D309C" w14:textId="18F87170" w:rsidR="007A7442" w:rsidRPr="00A12EE6" w:rsidRDefault="007A7442" w:rsidP="007A7442">
      <w:pPr>
        <w:pStyle w:val="Popis"/>
        <w:jc w:val="center"/>
      </w:pPr>
      <w:bookmarkStart w:id="223" w:name="_Toc182423320"/>
      <w:r w:rsidRPr="00A12EE6">
        <w:t xml:space="preserve">Obr. </w:t>
      </w:r>
      <w:fldSimple w:instr=" STYLEREF 1 \s ">
        <w:r w:rsidR="005418FC">
          <w:rPr>
            <w:noProof/>
          </w:rPr>
          <w:t>3</w:t>
        </w:r>
      </w:fldSimple>
      <w:r w:rsidR="00E37B0B" w:rsidRPr="00A12EE6">
        <w:noBreakHyphen/>
      </w:r>
      <w:fldSimple w:instr=" SEQ Obr. \* ARABIC \s 1 ">
        <w:r w:rsidR="005418FC">
          <w:rPr>
            <w:noProof/>
          </w:rPr>
          <w:t>2</w:t>
        </w:r>
      </w:fldSimple>
      <w:r w:rsidRPr="00A12EE6">
        <w:t xml:space="preserve">. </w:t>
      </w:r>
      <w:proofErr w:type="spellStart"/>
      <w:r w:rsidRPr="00A12EE6">
        <w:t>Before</w:t>
      </w:r>
      <w:proofErr w:type="spellEnd"/>
      <w:r w:rsidRPr="00A12EE6">
        <w:t xml:space="preserve"> </w:t>
      </w:r>
      <w:proofErr w:type="spellStart"/>
      <w:r w:rsidRPr="00A12EE6">
        <w:t>you</w:t>
      </w:r>
      <w:proofErr w:type="spellEnd"/>
      <w:r w:rsidRPr="00A12EE6">
        <w:t xml:space="preserve"> </w:t>
      </w:r>
      <w:proofErr w:type="spellStart"/>
      <w:r w:rsidRPr="00A12EE6">
        <w:t>begin</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23"/>
      <w:proofErr w:type="spellEnd"/>
    </w:p>
    <w:p w14:paraId="5657308A" w14:textId="6621762B" w:rsidR="002043E3" w:rsidRPr="00A12EE6" w:rsidRDefault="007A7442" w:rsidP="006C50AE">
      <w:pPr>
        <w:pStyle w:val="Odsekzoznamu"/>
        <w:numPr>
          <w:ilvl w:val="0"/>
          <w:numId w:val="24"/>
        </w:numPr>
        <w:ind w:left="454" w:hanging="454"/>
        <w:jc w:val="both"/>
      </w:pPr>
      <w:r w:rsidRPr="00A12EE6">
        <w:t xml:space="preserve">Zobrazí sa druhá stránka v poradí </w:t>
      </w:r>
      <w:proofErr w:type="spellStart"/>
      <w:r w:rsidRPr="00A12EE6">
        <w:t>Select</w:t>
      </w:r>
      <w:proofErr w:type="spellEnd"/>
      <w:r w:rsidRPr="00A12EE6">
        <w:t xml:space="preserve"> </w:t>
      </w:r>
      <w:proofErr w:type="spellStart"/>
      <w:r w:rsidRPr="00A12EE6">
        <w:t>installation</w:t>
      </w:r>
      <w:proofErr w:type="spellEnd"/>
      <w:r w:rsidRPr="00A12EE6">
        <w:t xml:space="preserve"> type. Tu máme na výber dve možnosti Role-base or feature-base </w:t>
      </w:r>
      <w:proofErr w:type="spellStart"/>
      <w:r w:rsidRPr="00A12EE6">
        <w:t>installation</w:t>
      </w:r>
      <w:proofErr w:type="spellEnd"/>
      <w:r w:rsidRPr="00A12EE6">
        <w:t xml:space="preserve"> alebo </w:t>
      </w:r>
      <w:proofErr w:type="spellStart"/>
      <w:r w:rsidRPr="00A12EE6">
        <w:t>Remote</w:t>
      </w:r>
      <w:proofErr w:type="spellEnd"/>
      <w:r w:rsidRPr="00A12EE6">
        <w:t xml:space="preserve"> Desktop </w:t>
      </w:r>
      <w:proofErr w:type="spellStart"/>
      <w:r w:rsidRPr="00A12EE6">
        <w:t>Services</w:t>
      </w:r>
      <w:proofErr w:type="spellEnd"/>
      <w:r w:rsidRPr="00A12EE6">
        <w:t xml:space="preserve"> </w:t>
      </w:r>
      <w:proofErr w:type="spellStart"/>
      <w:r w:rsidRPr="00A12EE6">
        <w:t>installation</w:t>
      </w:r>
      <w:proofErr w:type="spellEnd"/>
      <w:r w:rsidRPr="00A12EE6">
        <w:t>. Prvá voľba, umožňuje pridáva</w:t>
      </w:r>
      <w:r w:rsidR="00A56499">
        <w:t>nie</w:t>
      </w:r>
      <w:r w:rsidRPr="00A12EE6">
        <w:t xml:space="preserve"> rol</w:t>
      </w:r>
      <w:r w:rsidR="00A56499">
        <w:t>í</w:t>
      </w:r>
      <w:r w:rsidRPr="00A12EE6">
        <w:t xml:space="preserve"> na jeden server. Druhá možnosť, </w:t>
      </w:r>
      <w:r w:rsidR="002A2AD5" w:rsidRPr="00A12EE6">
        <w:t>umožňuje</w:t>
      </w:r>
      <w:r w:rsidRPr="00A12EE6">
        <w:t xml:space="preserve"> inštalovať potrebné služby pre virtuálne desktopové prostredie alebo tiež </w:t>
      </w:r>
      <w:bookmarkStart w:id="224" w:name="_Hlk176701065"/>
      <w:proofErr w:type="spellStart"/>
      <w:r w:rsidRPr="00A12EE6">
        <w:t>Virtual</w:t>
      </w:r>
      <w:proofErr w:type="spellEnd"/>
      <w:r w:rsidRPr="00A12EE6">
        <w:t xml:space="preserve"> Desktop </w:t>
      </w:r>
      <w:proofErr w:type="spellStart"/>
      <w:r w:rsidRPr="00A12EE6">
        <w:t>Infrastructure</w:t>
      </w:r>
      <w:bookmarkEnd w:id="224"/>
      <w:proofErr w:type="spellEnd"/>
      <w:r w:rsidRPr="00A12EE6">
        <w:t xml:space="preserve"> (</w:t>
      </w:r>
      <w:bookmarkStart w:id="225" w:name="_Hlk176701056"/>
      <w:r w:rsidRPr="00A12EE6">
        <w:t>VDI</w:t>
      </w:r>
      <w:bookmarkEnd w:id="225"/>
      <w:r w:rsidRPr="00A12EE6">
        <w:t xml:space="preserve">). Zvolíme možnosť </w:t>
      </w:r>
      <w:r w:rsidRPr="00A12EE6">
        <w:rPr>
          <w:b/>
          <w:bCs/>
          <w:i/>
          <w:iCs/>
        </w:rPr>
        <w:t xml:space="preserve">Role-base or feature-base </w:t>
      </w:r>
      <w:proofErr w:type="spellStart"/>
      <w:r w:rsidRPr="00A12EE6">
        <w:rPr>
          <w:b/>
          <w:bCs/>
          <w:i/>
          <w:iCs/>
        </w:rPr>
        <w:t>installation</w:t>
      </w:r>
      <w:proofErr w:type="spellEnd"/>
      <w:r w:rsidRPr="00A12EE6">
        <w:t xml:space="preserve"> a výber potvrdíme tlačidlom </w:t>
      </w:r>
      <w:proofErr w:type="spellStart"/>
      <w:r w:rsidRPr="00A56499">
        <w:rPr>
          <w:b/>
          <w:bCs/>
          <w:i/>
          <w:iCs/>
          <w:bdr w:val="single" w:sz="8" w:space="0" w:color="auto" w:shadow="1"/>
          <w:shd w:val="clear" w:color="auto" w:fill="D9D9D9" w:themeFill="background1" w:themeFillShade="D9"/>
        </w:rPr>
        <w:t>Next</w:t>
      </w:r>
      <w:proofErr w:type="spellEnd"/>
      <w:r w:rsidRPr="00A12EE6">
        <w:t>.</w:t>
      </w:r>
    </w:p>
    <w:p w14:paraId="6EE7D07F" w14:textId="77777777" w:rsidR="007A7442" w:rsidRPr="00A12EE6" w:rsidRDefault="007A7442" w:rsidP="007A7442">
      <w:pPr>
        <w:keepNext/>
        <w:jc w:val="center"/>
      </w:pPr>
      <w:r w:rsidRPr="00A12EE6">
        <w:rPr>
          <w:noProof/>
          <w:lang w:eastAsia="sk-SK"/>
        </w:rPr>
        <w:lastRenderedPageBreak/>
        <w:drawing>
          <wp:inline distT="0" distB="0" distL="0" distR="0" wp14:anchorId="6E0E1384" wp14:editId="1DBCF634">
            <wp:extent cx="5760720" cy="4083685"/>
            <wp:effectExtent l="38100" t="38100" r="87630" b="88265"/>
            <wp:docPr id="630121065"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065" name="Obrázok 1" descr="Obrázok, na ktorom je text, elektronika, snímka obrazovky, softvér&#10;&#10;Automaticky generovaný popis"/>
                    <pic:cNvPicPr/>
                  </pic:nvPicPr>
                  <pic:blipFill>
                    <a:blip r:embed="rId96"/>
                    <a:stretch>
                      <a:fillRect/>
                    </a:stretch>
                  </pic:blipFill>
                  <pic:spPr>
                    <a:xfrm>
                      <a:off x="0" y="0"/>
                      <a:ext cx="5760720" cy="4083685"/>
                    </a:xfrm>
                    <a:prstGeom prst="rect">
                      <a:avLst/>
                    </a:prstGeom>
                    <a:effectLst>
                      <a:outerShdw blurRad="50800" dist="38100" dir="2700000" algn="tl" rotWithShape="0">
                        <a:prstClr val="black">
                          <a:alpha val="40000"/>
                        </a:prstClr>
                      </a:outerShdw>
                    </a:effectLst>
                  </pic:spPr>
                </pic:pic>
              </a:graphicData>
            </a:graphic>
          </wp:inline>
        </w:drawing>
      </w:r>
    </w:p>
    <w:p w14:paraId="70505C1E" w14:textId="770565D2" w:rsidR="007A7442" w:rsidRPr="00A12EE6" w:rsidRDefault="007A7442" w:rsidP="007A7442">
      <w:pPr>
        <w:pStyle w:val="Popis"/>
        <w:jc w:val="center"/>
      </w:pPr>
      <w:bookmarkStart w:id="226" w:name="_Toc182423321"/>
      <w:r w:rsidRPr="00A12EE6">
        <w:t xml:space="preserve">Obr. </w:t>
      </w:r>
      <w:fldSimple w:instr=" STYLEREF 1 \s ">
        <w:r w:rsidR="005418FC">
          <w:rPr>
            <w:noProof/>
          </w:rPr>
          <w:t>3</w:t>
        </w:r>
      </w:fldSimple>
      <w:r w:rsidR="00E37B0B" w:rsidRPr="00A12EE6">
        <w:noBreakHyphen/>
      </w:r>
      <w:fldSimple w:instr=" SEQ Obr. \* ARABIC \s 1 ">
        <w:r w:rsidR="005418FC">
          <w:rPr>
            <w:noProof/>
          </w:rPr>
          <w:t>3</w:t>
        </w:r>
      </w:fldSimple>
      <w:r w:rsidRPr="00A12EE6">
        <w:t xml:space="preserve">. </w:t>
      </w:r>
      <w:proofErr w:type="spellStart"/>
      <w:r w:rsidRPr="00A12EE6">
        <w:t>Installation</w:t>
      </w:r>
      <w:proofErr w:type="spellEnd"/>
      <w:r w:rsidRPr="00A12EE6">
        <w:t xml:space="preserve"> Type,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26"/>
      <w:proofErr w:type="spellEnd"/>
    </w:p>
    <w:p w14:paraId="39299A86" w14:textId="2B2CA6C2" w:rsidR="002043E3" w:rsidRPr="00A12EE6" w:rsidRDefault="002A2AD5" w:rsidP="006C50AE">
      <w:pPr>
        <w:pStyle w:val="Odsekzoznamu"/>
        <w:numPr>
          <w:ilvl w:val="0"/>
          <w:numId w:val="24"/>
        </w:numPr>
        <w:ind w:left="454" w:hanging="454"/>
        <w:jc w:val="both"/>
      </w:pPr>
      <w:bookmarkStart w:id="227" w:name="_Ref176448847"/>
      <w:r w:rsidRPr="00A12EE6">
        <w:t xml:space="preserve">Zobrazí sa ďalšia stránka v poradí </w:t>
      </w:r>
      <w:proofErr w:type="spellStart"/>
      <w:r w:rsidRPr="00A12EE6">
        <w:t>Select</w:t>
      </w:r>
      <w:proofErr w:type="spellEnd"/>
      <w:r w:rsidRPr="00A12EE6">
        <w:t xml:space="preserve"> </w:t>
      </w:r>
      <w:proofErr w:type="spellStart"/>
      <w:r w:rsidRPr="00A12EE6">
        <w:t>destination</w:t>
      </w:r>
      <w:proofErr w:type="spellEnd"/>
      <w:r w:rsidRPr="00A12EE6">
        <w:t xml:space="preserve"> server. Na tejto stránke si </w:t>
      </w:r>
      <w:r w:rsidR="00A56499">
        <w:t>z</w:t>
      </w:r>
      <w:r w:rsidRPr="00A12EE6">
        <w:t xml:space="preserve">volíme na ktorý server alebo virtuálny disk chceme inštalovať príslušnú rolu alebo funkciu. V časti Server </w:t>
      </w:r>
      <w:proofErr w:type="spellStart"/>
      <w:r w:rsidRPr="00A12EE6">
        <w:t>Pool</w:t>
      </w:r>
      <w:proofErr w:type="spellEnd"/>
      <w:r w:rsidRPr="00A12EE6">
        <w:t xml:space="preserve">, </w:t>
      </w:r>
      <w:r w:rsidR="00A56499" w:rsidRPr="00A12EE6">
        <w:t>môžeme</w:t>
      </w:r>
      <w:r w:rsidRPr="00A12EE6">
        <w:t xml:space="preserve"> vidieť všetky dostupné servery, ktoré máme k dispozícii. Pridávanie ďalších serverov do Server </w:t>
      </w:r>
      <w:proofErr w:type="spellStart"/>
      <w:r w:rsidRPr="00A12EE6">
        <w:t>Pool</w:t>
      </w:r>
      <w:proofErr w:type="spellEnd"/>
      <w:r w:rsidRPr="00A12EE6">
        <w:t xml:space="preserve"> si ukážeme pri pridávaní role AD DS na </w:t>
      </w:r>
      <w:proofErr w:type="spellStart"/>
      <w:r w:rsidRPr="00A12EE6">
        <w:t>core</w:t>
      </w:r>
      <w:proofErr w:type="spellEnd"/>
      <w:r w:rsidRPr="00A12EE6">
        <w:t xml:space="preserve"> </w:t>
      </w:r>
      <w:del w:id="228" w:author="Baráth, Július" w:date="2024-11-14T09:12:00Z" w16du:dateUtc="2024-11-14T08:12:00Z">
        <w:r w:rsidRPr="00A12EE6" w:rsidDel="00141922">
          <w:delText>servery</w:delText>
        </w:r>
      </w:del>
      <w:ins w:id="229" w:author="Baráth, Július" w:date="2024-11-14T09:12:00Z" w16du:dateUtc="2024-11-14T08:12:00Z">
        <w:r w:rsidR="00141922" w:rsidRPr="00A12EE6">
          <w:t>server</w:t>
        </w:r>
        <w:r w:rsidR="00141922">
          <w:t>i</w:t>
        </w:r>
      </w:ins>
      <w:r w:rsidRPr="00A12EE6">
        <w:t>. Keďže chceme inštalovať rolu AD DS na server-a</w:t>
      </w:r>
      <w:r w:rsidR="00A56499">
        <w:t>,</w:t>
      </w:r>
      <w:r w:rsidRPr="00A12EE6">
        <w:t xml:space="preserve"> a len ten nám ponúka</w:t>
      </w:r>
      <w:r w:rsidR="00A56499">
        <w:t>,</w:t>
      </w:r>
      <w:r w:rsidRPr="00A12EE6">
        <w:t xml:space="preserve"> pokračujeme stlačením tlačidla </w:t>
      </w:r>
      <w:proofErr w:type="spellStart"/>
      <w:r w:rsidRPr="00A56499">
        <w:rPr>
          <w:b/>
          <w:bCs/>
          <w:i/>
          <w:iCs/>
          <w:bdr w:val="single" w:sz="8" w:space="0" w:color="auto" w:shadow="1"/>
          <w:shd w:val="clear" w:color="auto" w:fill="D9D9D9" w:themeFill="background1" w:themeFillShade="D9"/>
        </w:rPr>
        <w:t>Next</w:t>
      </w:r>
      <w:proofErr w:type="spellEnd"/>
      <w:r w:rsidRPr="00A12EE6">
        <w:t>.</w:t>
      </w:r>
      <w:bookmarkEnd w:id="227"/>
    </w:p>
    <w:p w14:paraId="5EFEE91D" w14:textId="77777777" w:rsidR="002A2AD5" w:rsidRPr="00A12EE6" w:rsidRDefault="002A2AD5" w:rsidP="002A2AD5">
      <w:pPr>
        <w:keepNext/>
        <w:jc w:val="center"/>
      </w:pPr>
      <w:r w:rsidRPr="00A12EE6">
        <w:rPr>
          <w:noProof/>
          <w:lang w:eastAsia="sk-SK"/>
        </w:rPr>
        <w:lastRenderedPageBreak/>
        <w:drawing>
          <wp:inline distT="0" distB="0" distL="0" distR="0" wp14:anchorId="015E7BA6" wp14:editId="5B2B0AA8">
            <wp:extent cx="5760720" cy="4073525"/>
            <wp:effectExtent l="38100" t="38100" r="87630" b="98425"/>
            <wp:docPr id="1819184158"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4158" name=""/>
                    <pic:cNvPicPr/>
                  </pic:nvPicPr>
                  <pic:blipFill>
                    <a:blip r:embed="rId97"/>
                    <a:stretch>
                      <a:fillRect/>
                    </a:stretch>
                  </pic:blipFill>
                  <pic:spPr>
                    <a:xfrm>
                      <a:off x="0" y="0"/>
                      <a:ext cx="5760720" cy="4073525"/>
                    </a:xfrm>
                    <a:prstGeom prst="rect">
                      <a:avLst/>
                    </a:prstGeom>
                    <a:effectLst>
                      <a:outerShdw blurRad="50800" dist="38100" dir="2700000" algn="tl" rotWithShape="0">
                        <a:prstClr val="black">
                          <a:alpha val="40000"/>
                        </a:prstClr>
                      </a:outerShdw>
                    </a:effectLst>
                  </pic:spPr>
                </pic:pic>
              </a:graphicData>
            </a:graphic>
          </wp:inline>
        </w:drawing>
      </w:r>
    </w:p>
    <w:p w14:paraId="0485411D" w14:textId="4874E259" w:rsidR="002A2AD5" w:rsidRPr="00A12EE6" w:rsidRDefault="002A2AD5" w:rsidP="002A2AD5">
      <w:pPr>
        <w:pStyle w:val="Popis"/>
        <w:jc w:val="center"/>
      </w:pPr>
      <w:bookmarkStart w:id="230" w:name="_Toc182423322"/>
      <w:r w:rsidRPr="00A12EE6">
        <w:t xml:space="preserve">Obr. </w:t>
      </w:r>
      <w:fldSimple w:instr=" STYLEREF 1 \s ">
        <w:r w:rsidR="005418FC">
          <w:rPr>
            <w:noProof/>
          </w:rPr>
          <w:t>3</w:t>
        </w:r>
      </w:fldSimple>
      <w:r w:rsidR="00E37B0B" w:rsidRPr="00A12EE6">
        <w:noBreakHyphen/>
      </w:r>
      <w:fldSimple w:instr=" SEQ Obr. \* ARABIC \s 1 ">
        <w:r w:rsidR="005418FC">
          <w:rPr>
            <w:noProof/>
          </w:rPr>
          <w:t>4</w:t>
        </w:r>
      </w:fldSimple>
      <w:r w:rsidRPr="00A12EE6">
        <w:t xml:space="preserve">. </w:t>
      </w:r>
      <w:proofErr w:type="spellStart"/>
      <w:r w:rsidRPr="00A12EE6">
        <w:t>Select</w:t>
      </w:r>
      <w:proofErr w:type="spellEnd"/>
      <w:r w:rsidRPr="00A12EE6">
        <w:t xml:space="preserve"> </w:t>
      </w:r>
      <w:proofErr w:type="spellStart"/>
      <w:r w:rsidRPr="00A12EE6">
        <w:t>destination</w:t>
      </w:r>
      <w:proofErr w:type="spellEnd"/>
      <w:r w:rsidRPr="00A12EE6">
        <w:t xml:space="preserve"> server,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0"/>
      <w:proofErr w:type="spellEnd"/>
    </w:p>
    <w:p w14:paraId="7C6CF799" w14:textId="08D42E57" w:rsidR="002043E3" w:rsidRPr="00A12EE6" w:rsidRDefault="00A56499" w:rsidP="006C50AE">
      <w:pPr>
        <w:pStyle w:val="Odsekzoznamu"/>
        <w:numPr>
          <w:ilvl w:val="0"/>
          <w:numId w:val="24"/>
        </w:numPr>
        <w:ind w:left="454" w:hanging="454"/>
        <w:jc w:val="both"/>
      </w:pPr>
      <w:bookmarkStart w:id="231" w:name="_Ref176449079"/>
      <w:r>
        <w:t>Potom</w:t>
      </w:r>
      <w:r w:rsidR="002A2AD5" w:rsidRPr="00A12EE6">
        <w:t xml:space="preserve"> sa zobrazí stránka </w:t>
      </w:r>
      <w:proofErr w:type="spellStart"/>
      <w:r w:rsidR="002A2AD5" w:rsidRPr="00A12EE6">
        <w:t>Select</w:t>
      </w:r>
      <w:proofErr w:type="spellEnd"/>
      <w:r w:rsidR="002A2AD5" w:rsidRPr="00A12EE6">
        <w:t xml:space="preserve"> server </w:t>
      </w:r>
      <w:proofErr w:type="spellStart"/>
      <w:r w:rsidR="002A2AD5" w:rsidRPr="00A12EE6">
        <w:t>roles</w:t>
      </w:r>
      <w:proofErr w:type="spellEnd"/>
      <w:r w:rsidR="002A2AD5" w:rsidRPr="00A12EE6">
        <w:t xml:space="preserve">, kde môžeme vybrať akú rolu chceme na v predchádzajúcom kroku zvolený server nainštalovať. Chceme inštalovať rolu AD DS, </w:t>
      </w:r>
      <w:r>
        <w:t>preto</w:t>
      </w:r>
      <w:r w:rsidR="002A2AD5" w:rsidRPr="00A12EE6">
        <w:t xml:space="preserve"> zaškrtneme </w:t>
      </w:r>
      <w:r w:rsidR="00F13232" w:rsidRPr="00A12EE6">
        <w:t xml:space="preserve">rolu </w:t>
      </w:r>
      <w:proofErr w:type="spellStart"/>
      <w:r w:rsidR="00F13232" w:rsidRPr="00A12EE6">
        <w:rPr>
          <w:b/>
          <w:bCs/>
          <w:i/>
          <w:iCs/>
        </w:rPr>
        <w:t>Active</w:t>
      </w:r>
      <w:proofErr w:type="spellEnd"/>
      <w:r w:rsidR="00F13232" w:rsidRPr="00A12EE6">
        <w:rPr>
          <w:b/>
          <w:bCs/>
          <w:i/>
          <w:iCs/>
        </w:rPr>
        <w:t xml:space="preserve"> </w:t>
      </w:r>
      <w:proofErr w:type="spellStart"/>
      <w:r w:rsidR="00F13232" w:rsidRPr="00A12EE6">
        <w:rPr>
          <w:b/>
          <w:bCs/>
          <w:i/>
          <w:iCs/>
        </w:rPr>
        <w:t>Directory</w:t>
      </w:r>
      <w:proofErr w:type="spellEnd"/>
      <w:r w:rsidR="00F13232" w:rsidRPr="00A12EE6">
        <w:rPr>
          <w:b/>
          <w:bCs/>
          <w:i/>
          <w:iCs/>
        </w:rPr>
        <w:t xml:space="preserve"> </w:t>
      </w:r>
      <w:proofErr w:type="spellStart"/>
      <w:r w:rsidR="00F13232" w:rsidRPr="00A12EE6">
        <w:rPr>
          <w:b/>
          <w:bCs/>
          <w:i/>
          <w:iCs/>
        </w:rPr>
        <w:t>Domain</w:t>
      </w:r>
      <w:proofErr w:type="spellEnd"/>
      <w:r w:rsidR="00F13232" w:rsidRPr="00A12EE6">
        <w:rPr>
          <w:b/>
          <w:bCs/>
          <w:i/>
          <w:iCs/>
        </w:rPr>
        <w:t xml:space="preserve"> </w:t>
      </w:r>
      <w:proofErr w:type="spellStart"/>
      <w:r w:rsidR="00F13232" w:rsidRPr="00A12EE6">
        <w:rPr>
          <w:b/>
          <w:bCs/>
          <w:i/>
          <w:iCs/>
        </w:rPr>
        <w:t>Services</w:t>
      </w:r>
      <w:proofErr w:type="spellEnd"/>
      <w:r w:rsidR="00F13232" w:rsidRPr="00A12EE6">
        <w:t>.</w:t>
      </w:r>
      <w:bookmarkEnd w:id="231"/>
    </w:p>
    <w:p w14:paraId="22CF8041" w14:textId="77777777" w:rsidR="00F13232" w:rsidRPr="00A12EE6" w:rsidRDefault="00F13232" w:rsidP="00C8734A">
      <w:pPr>
        <w:keepNext/>
        <w:jc w:val="center"/>
      </w:pPr>
      <w:r w:rsidRPr="00A12EE6">
        <w:rPr>
          <w:noProof/>
          <w:lang w:eastAsia="sk-SK"/>
        </w:rPr>
        <w:lastRenderedPageBreak/>
        <w:drawing>
          <wp:inline distT="0" distB="0" distL="0" distR="0" wp14:anchorId="33035775" wp14:editId="2E5A4AFC">
            <wp:extent cx="5760720" cy="4068445"/>
            <wp:effectExtent l="38100" t="38100" r="87630" b="103505"/>
            <wp:docPr id="166737074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0747" name=""/>
                    <pic:cNvPicPr/>
                  </pic:nvPicPr>
                  <pic:blipFill>
                    <a:blip r:embed="rId98"/>
                    <a:stretch>
                      <a:fillRect/>
                    </a:stretch>
                  </pic:blipFill>
                  <pic:spPr>
                    <a:xfrm>
                      <a:off x="0" y="0"/>
                      <a:ext cx="5760720" cy="4068445"/>
                    </a:xfrm>
                    <a:prstGeom prst="rect">
                      <a:avLst/>
                    </a:prstGeom>
                    <a:effectLst>
                      <a:outerShdw blurRad="50800" dist="38100" dir="2700000" algn="tl" rotWithShape="0">
                        <a:prstClr val="black">
                          <a:alpha val="40000"/>
                        </a:prstClr>
                      </a:outerShdw>
                    </a:effectLst>
                  </pic:spPr>
                </pic:pic>
              </a:graphicData>
            </a:graphic>
          </wp:inline>
        </w:drawing>
      </w:r>
    </w:p>
    <w:p w14:paraId="522714F6" w14:textId="19EF8FC2" w:rsidR="00F13232" w:rsidRPr="00A12EE6" w:rsidRDefault="00F13232" w:rsidP="00F13232">
      <w:pPr>
        <w:pStyle w:val="Popis"/>
        <w:jc w:val="center"/>
      </w:pPr>
      <w:bookmarkStart w:id="232" w:name="_Toc182423323"/>
      <w:r w:rsidRPr="00A12EE6">
        <w:t xml:space="preserve">Obr. </w:t>
      </w:r>
      <w:fldSimple w:instr=" STYLEREF 1 \s ">
        <w:r w:rsidR="005418FC">
          <w:rPr>
            <w:noProof/>
          </w:rPr>
          <w:t>3</w:t>
        </w:r>
      </w:fldSimple>
      <w:r w:rsidR="00E37B0B" w:rsidRPr="00A12EE6">
        <w:noBreakHyphen/>
      </w:r>
      <w:fldSimple w:instr=" SEQ Obr. \* ARABIC \s 1 ">
        <w:r w:rsidR="005418FC">
          <w:rPr>
            <w:noProof/>
          </w:rPr>
          <w:t>5</w:t>
        </w:r>
      </w:fldSimple>
      <w:r w:rsidRPr="00A12EE6">
        <w:t xml:space="preserve">. </w:t>
      </w:r>
      <w:proofErr w:type="spellStart"/>
      <w:r w:rsidRPr="00A12EE6">
        <w:t>Select</w:t>
      </w:r>
      <w:proofErr w:type="spellEnd"/>
      <w:r w:rsidRPr="00A12EE6">
        <w:t xml:space="preserve"> server </w:t>
      </w:r>
      <w:proofErr w:type="spellStart"/>
      <w:r w:rsidRPr="00A12EE6">
        <w:t>roles</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2"/>
      <w:proofErr w:type="spellEnd"/>
    </w:p>
    <w:p w14:paraId="41449B24" w14:textId="6911392D" w:rsidR="00D25C21" w:rsidRPr="00A12EE6" w:rsidRDefault="00F13232" w:rsidP="006C50AE">
      <w:pPr>
        <w:pStyle w:val="Odsekzoznamu"/>
        <w:numPr>
          <w:ilvl w:val="0"/>
          <w:numId w:val="24"/>
        </w:numPr>
        <w:ind w:left="454" w:hanging="454"/>
        <w:jc w:val="both"/>
      </w:pPr>
      <w:r w:rsidRPr="00A12EE6">
        <w:t xml:space="preserve">Po zvolení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sa automaticky zobrazí nové okno s ponukou funkcií, ktoré sú nevyhnutné pre inštaláciu role AD DS. </w:t>
      </w:r>
      <w:r w:rsidR="00A56499">
        <w:t>Rovnako</w:t>
      </w:r>
      <w:r w:rsidRPr="00A12EE6">
        <w:t xml:space="preserve"> je v spodnej časti okna zaškrtávacie políčko, ktoré nám poskytuje možnosť nainštalovania správcovských nástrojov pre AD DS rolu. Tieto nástroje nemusia byť inštalované na všetkých serveroch, ktoré plnia rolu </w:t>
      </w:r>
      <w:proofErr w:type="spellStart"/>
      <w:r w:rsidRPr="00A12EE6">
        <w:t>Active</w:t>
      </w:r>
      <w:proofErr w:type="spellEnd"/>
      <w:r w:rsidRPr="00A12EE6">
        <w:t xml:space="preserve"> </w:t>
      </w:r>
      <w:proofErr w:type="spellStart"/>
      <w:r w:rsidRPr="00A12EE6">
        <w:t>Directory</w:t>
      </w:r>
      <w:proofErr w:type="spellEnd"/>
      <w:r w:rsidRPr="00A12EE6">
        <w:t>. Je na zvážení bezpečnostných rizík, či je vhodné tieto nástroje inštalovať na každý server. Samozrejme</w:t>
      </w:r>
      <w:r w:rsidR="00A56499">
        <w:t>,</w:t>
      </w:r>
      <w:r w:rsidRPr="00A12EE6">
        <w:t xml:space="preserve"> dané nástroje sa dajú doinštalovať aj spätne. To isté platí aj pre funkcie, ktoré sú nám v tomto okne ponúkané. Ak by sme omylom zvolili možnosť </w:t>
      </w:r>
      <w:proofErr w:type="spellStart"/>
      <w:r w:rsidRPr="00A12EE6">
        <w:t>Cancel</w:t>
      </w:r>
      <w:proofErr w:type="spellEnd"/>
      <w:r w:rsidRPr="00A12EE6">
        <w:t>, v ďalšom kroku by sme museli manuálne vybrať tieto funkcie. Jedná sa o</w:t>
      </w:r>
      <w:r w:rsidR="00D25C21" w:rsidRPr="00A12EE6">
        <w:t xml:space="preserve"> jednu </w:t>
      </w:r>
      <w:r w:rsidRPr="00A12EE6">
        <w:t>funkci</w:t>
      </w:r>
      <w:r w:rsidR="00D25C21" w:rsidRPr="00A12EE6">
        <w:t>u</w:t>
      </w:r>
      <w:r w:rsidRPr="00A12EE6">
        <w:t xml:space="preserve"> </w:t>
      </w:r>
      <w:proofErr w:type="spellStart"/>
      <w:r w:rsidR="00D25C21" w:rsidRPr="00A12EE6">
        <w:t>Active</w:t>
      </w:r>
      <w:proofErr w:type="spellEnd"/>
      <w:r w:rsidR="00D25C21" w:rsidRPr="00A12EE6">
        <w:t xml:space="preserve"> </w:t>
      </w:r>
      <w:proofErr w:type="spellStart"/>
      <w:r w:rsidR="00D25C21" w:rsidRPr="00A12EE6">
        <w:t>Directory</w:t>
      </w:r>
      <w:proofErr w:type="spellEnd"/>
      <w:r w:rsidR="00D25C21" w:rsidRPr="00A12EE6">
        <w:t xml:space="preserve"> module </w:t>
      </w:r>
      <w:proofErr w:type="spellStart"/>
      <w:r w:rsidR="00D25C21" w:rsidRPr="00A12EE6">
        <w:t>for</w:t>
      </w:r>
      <w:proofErr w:type="spellEnd"/>
      <w:r w:rsidR="00D25C21" w:rsidRPr="00A12EE6">
        <w:t xml:space="preserve"> Windows </w:t>
      </w:r>
      <w:proofErr w:type="spellStart"/>
      <w:r w:rsidR="00D25C21" w:rsidRPr="00A12EE6">
        <w:t>PowerShell</w:t>
      </w:r>
      <w:proofErr w:type="spellEnd"/>
      <w:r w:rsidR="00D25C21" w:rsidRPr="00A12EE6">
        <w:t xml:space="preserve">, ktorá sa nachádza v AD DS and AD LDS </w:t>
      </w:r>
      <w:proofErr w:type="spellStart"/>
      <w:r w:rsidR="00D25C21" w:rsidRPr="00A12EE6">
        <w:t>Tools</w:t>
      </w:r>
      <w:proofErr w:type="spellEnd"/>
      <w:r w:rsidR="00D25C21" w:rsidRPr="00A12EE6">
        <w:t xml:space="preserve">, ktorá sa nachádza v Role </w:t>
      </w:r>
      <w:proofErr w:type="spellStart"/>
      <w:r w:rsidR="00D25C21" w:rsidRPr="00A12EE6">
        <w:t>Administration</w:t>
      </w:r>
      <w:proofErr w:type="spellEnd"/>
      <w:r w:rsidR="00D25C21" w:rsidRPr="00A12EE6">
        <w:t xml:space="preserve"> </w:t>
      </w:r>
      <w:proofErr w:type="spellStart"/>
      <w:r w:rsidR="00D25C21" w:rsidRPr="00A12EE6">
        <w:t>Tools</w:t>
      </w:r>
      <w:proofErr w:type="spellEnd"/>
      <w:r w:rsidR="00D25C21" w:rsidRPr="00A12EE6">
        <w:t xml:space="preserve"> a tá sa nachádza v </w:t>
      </w:r>
      <w:proofErr w:type="spellStart"/>
      <w:r w:rsidR="00D25C21" w:rsidRPr="00A12EE6">
        <w:t>Remote</w:t>
      </w:r>
      <w:proofErr w:type="spellEnd"/>
      <w:r w:rsidR="00D25C21" w:rsidRPr="00A12EE6">
        <w:t xml:space="preserve"> Server </w:t>
      </w:r>
      <w:proofErr w:type="spellStart"/>
      <w:r w:rsidR="00D25C21" w:rsidRPr="00A12EE6">
        <w:t>Administration</w:t>
      </w:r>
      <w:proofErr w:type="spellEnd"/>
      <w:r w:rsidR="00D25C21" w:rsidRPr="00A12EE6">
        <w:t xml:space="preserve"> </w:t>
      </w:r>
      <w:proofErr w:type="spellStart"/>
      <w:r w:rsidR="00D25C21" w:rsidRPr="00A12EE6">
        <w:t>Tools</w:t>
      </w:r>
      <w:proofErr w:type="spellEnd"/>
      <w:r w:rsidR="00D25C21" w:rsidRPr="00A12EE6">
        <w:t xml:space="preserve">. My ponecháme zahrnuté správcovské nástroje aj potrebnú funkciu a zvolíme </w:t>
      </w:r>
      <w:proofErr w:type="spellStart"/>
      <w:r w:rsidR="00D25C21" w:rsidRPr="00A12EE6">
        <w:rPr>
          <w:b/>
          <w:bCs/>
          <w:i/>
          <w:iCs/>
        </w:rPr>
        <w:t>Add</w:t>
      </w:r>
      <w:proofErr w:type="spellEnd"/>
      <w:r w:rsidR="00D25C21" w:rsidRPr="00A12EE6">
        <w:rPr>
          <w:b/>
          <w:bCs/>
          <w:i/>
          <w:iCs/>
        </w:rPr>
        <w:t xml:space="preserve"> </w:t>
      </w:r>
      <w:proofErr w:type="spellStart"/>
      <w:r w:rsidR="00D25C21" w:rsidRPr="00A12EE6">
        <w:rPr>
          <w:b/>
          <w:bCs/>
          <w:i/>
          <w:iCs/>
        </w:rPr>
        <w:t>Features</w:t>
      </w:r>
      <w:proofErr w:type="spellEnd"/>
      <w:r w:rsidR="00D25C21" w:rsidRPr="00A12EE6">
        <w:t xml:space="preserve">. Následne sa okno zavrie a môžeme zvoliť tlačidlo </w:t>
      </w:r>
      <w:proofErr w:type="spellStart"/>
      <w:r w:rsidR="00D25C21" w:rsidRPr="00A56499">
        <w:rPr>
          <w:b/>
          <w:bCs/>
          <w:i/>
          <w:iCs/>
          <w:bdr w:val="single" w:sz="8" w:space="0" w:color="auto" w:shadow="1"/>
          <w:shd w:val="clear" w:color="auto" w:fill="D9D9D9" w:themeFill="background1" w:themeFillShade="D9"/>
        </w:rPr>
        <w:t>Next</w:t>
      </w:r>
      <w:proofErr w:type="spellEnd"/>
      <w:r w:rsidR="00D25C21" w:rsidRPr="00A12EE6">
        <w:t>. Je možné inštalovať aj viacero rolí naraz ale cieľom týchto skrípt je ukázať inštaláciu jednej role, tak ako nadväzuje.</w:t>
      </w:r>
    </w:p>
    <w:p w14:paraId="0176E1C1" w14:textId="77777777" w:rsidR="00D25C21" w:rsidRPr="00A12EE6" w:rsidRDefault="00D25C21" w:rsidP="00D25C21">
      <w:pPr>
        <w:keepNext/>
        <w:jc w:val="center"/>
      </w:pPr>
      <w:r w:rsidRPr="00A12EE6">
        <w:rPr>
          <w:noProof/>
          <w:lang w:eastAsia="sk-SK"/>
        </w:rPr>
        <w:lastRenderedPageBreak/>
        <w:drawing>
          <wp:inline distT="0" distB="0" distL="0" distR="0" wp14:anchorId="4F3F93B9" wp14:editId="12885100">
            <wp:extent cx="4010585" cy="3962953"/>
            <wp:effectExtent l="38100" t="38100" r="104775" b="95250"/>
            <wp:docPr id="785303653"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3653" name="Obrázok 1" descr="Obrázok, na ktorom je text, elektronika, snímka obrazovky, písmo&#10;&#10;Automaticky generovaný popis"/>
                    <pic:cNvPicPr/>
                  </pic:nvPicPr>
                  <pic:blipFill>
                    <a:blip r:embed="rId99"/>
                    <a:stretch>
                      <a:fillRect/>
                    </a:stretch>
                  </pic:blipFill>
                  <pic:spPr>
                    <a:xfrm>
                      <a:off x="0" y="0"/>
                      <a:ext cx="4010585" cy="3962953"/>
                    </a:xfrm>
                    <a:prstGeom prst="rect">
                      <a:avLst/>
                    </a:prstGeom>
                    <a:effectLst>
                      <a:outerShdw blurRad="50800" dist="38100" dir="2700000" algn="tl" rotWithShape="0">
                        <a:prstClr val="black">
                          <a:alpha val="40000"/>
                        </a:prstClr>
                      </a:outerShdw>
                    </a:effectLst>
                  </pic:spPr>
                </pic:pic>
              </a:graphicData>
            </a:graphic>
          </wp:inline>
        </w:drawing>
      </w:r>
    </w:p>
    <w:p w14:paraId="32AFC6C2" w14:textId="7CD338B1" w:rsidR="00D25C21" w:rsidRPr="00A12EE6" w:rsidRDefault="00D25C21" w:rsidP="00D25C21">
      <w:pPr>
        <w:pStyle w:val="Popis"/>
        <w:jc w:val="center"/>
      </w:pPr>
      <w:bookmarkStart w:id="233" w:name="_Toc182423324"/>
      <w:r w:rsidRPr="00A12EE6">
        <w:t xml:space="preserve">Obr. </w:t>
      </w:r>
      <w:fldSimple w:instr=" STYLEREF 1 \s ">
        <w:r w:rsidR="005418FC">
          <w:rPr>
            <w:noProof/>
          </w:rPr>
          <w:t>3</w:t>
        </w:r>
      </w:fldSimple>
      <w:r w:rsidR="00E37B0B" w:rsidRPr="00A12EE6">
        <w:noBreakHyphen/>
      </w:r>
      <w:fldSimple w:instr=" SEQ Obr. \* ARABIC \s 1 ">
        <w:r w:rsidR="005418FC">
          <w:rPr>
            <w:noProof/>
          </w:rPr>
          <w:t>6</w:t>
        </w:r>
      </w:fldSimple>
      <w:r w:rsidRPr="00A12EE6">
        <w:t xml:space="preserve">. Nevyhnutné </w:t>
      </w:r>
      <w:r w:rsidR="00944E62" w:rsidRPr="00A12EE6">
        <w:t>funkcie</w:t>
      </w:r>
      <w:r w:rsidRPr="00A12EE6">
        <w:t xml:space="preserve"> pre rolu AD DS,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3"/>
      <w:proofErr w:type="spellEnd"/>
    </w:p>
    <w:p w14:paraId="6E367FA1" w14:textId="2A5C4C2F" w:rsidR="002043E3" w:rsidRPr="00A12EE6" w:rsidRDefault="00F13232" w:rsidP="006C50AE">
      <w:pPr>
        <w:pStyle w:val="Odsekzoznamu"/>
        <w:numPr>
          <w:ilvl w:val="0"/>
          <w:numId w:val="24"/>
        </w:numPr>
        <w:ind w:left="454" w:hanging="454"/>
        <w:jc w:val="both"/>
      </w:pPr>
      <w:r w:rsidRPr="00A12EE6">
        <w:t xml:space="preserve"> </w:t>
      </w:r>
      <w:r w:rsidR="00D25C21" w:rsidRPr="00A12EE6">
        <w:t xml:space="preserve">Následne sa otvorí ďalšia stránka </w:t>
      </w:r>
      <w:proofErr w:type="spellStart"/>
      <w:r w:rsidR="00D25C21" w:rsidRPr="00A12EE6">
        <w:t>Select</w:t>
      </w:r>
      <w:proofErr w:type="spellEnd"/>
      <w:r w:rsidR="00D25C21" w:rsidRPr="00A12EE6">
        <w:t xml:space="preserve"> </w:t>
      </w:r>
      <w:proofErr w:type="spellStart"/>
      <w:r w:rsidR="00D25C21" w:rsidRPr="00A12EE6">
        <w:t>features</w:t>
      </w:r>
      <w:proofErr w:type="spellEnd"/>
      <w:r w:rsidR="00D25C21" w:rsidRPr="00A12EE6">
        <w:t xml:space="preserve">, kde môžeme skontrolovať, či sú do inštalačného procesu naozaj zahrnuté požadované funkcie. V tomto okne netreba nič meniť, ak postupujete podľa odporúčaní. Môžeme zvoliť </w:t>
      </w:r>
      <w:proofErr w:type="spellStart"/>
      <w:r w:rsidR="00D25C21" w:rsidRPr="00A56499">
        <w:rPr>
          <w:b/>
          <w:bCs/>
          <w:i/>
          <w:iCs/>
          <w:bdr w:val="single" w:sz="8" w:space="0" w:color="auto" w:shadow="1"/>
          <w:shd w:val="clear" w:color="auto" w:fill="D9D9D9" w:themeFill="background1" w:themeFillShade="D9"/>
        </w:rPr>
        <w:t>Next</w:t>
      </w:r>
      <w:proofErr w:type="spellEnd"/>
      <w:r w:rsidR="00D25C21" w:rsidRPr="00A12EE6">
        <w:t>.</w:t>
      </w:r>
    </w:p>
    <w:p w14:paraId="20DDDEAC" w14:textId="77777777" w:rsidR="00944E62" w:rsidRPr="00A12EE6" w:rsidRDefault="00944E62" w:rsidP="00944E62">
      <w:pPr>
        <w:keepNext/>
        <w:jc w:val="center"/>
      </w:pPr>
      <w:r w:rsidRPr="00A12EE6">
        <w:rPr>
          <w:noProof/>
          <w:lang w:eastAsia="sk-SK"/>
        </w:rPr>
        <w:lastRenderedPageBreak/>
        <w:drawing>
          <wp:inline distT="0" distB="0" distL="0" distR="0" wp14:anchorId="7D573F6A" wp14:editId="49112E51">
            <wp:extent cx="5760720" cy="4086860"/>
            <wp:effectExtent l="38100" t="38100" r="87630" b="104140"/>
            <wp:docPr id="102815617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6177" name="Obrázok 1" descr="Obrázok, na ktorom je text, snímka obrazovky, softvér, webová stránka&#10;&#10;Automaticky generovaný popis"/>
                    <pic:cNvPicPr/>
                  </pic:nvPicPr>
                  <pic:blipFill>
                    <a:blip r:embed="rId100"/>
                    <a:stretch>
                      <a:fillRect/>
                    </a:stretch>
                  </pic:blipFill>
                  <pic:spPr>
                    <a:xfrm>
                      <a:off x="0" y="0"/>
                      <a:ext cx="5760720" cy="4086860"/>
                    </a:xfrm>
                    <a:prstGeom prst="rect">
                      <a:avLst/>
                    </a:prstGeom>
                    <a:effectLst>
                      <a:outerShdw blurRad="50800" dist="38100" dir="2700000" algn="tl" rotWithShape="0">
                        <a:prstClr val="black">
                          <a:alpha val="40000"/>
                        </a:prstClr>
                      </a:outerShdw>
                    </a:effectLst>
                  </pic:spPr>
                </pic:pic>
              </a:graphicData>
            </a:graphic>
          </wp:inline>
        </w:drawing>
      </w:r>
    </w:p>
    <w:p w14:paraId="51A642B4" w14:textId="4385B193" w:rsidR="00944E62" w:rsidRPr="00A12EE6" w:rsidRDefault="00944E62" w:rsidP="00944E62">
      <w:pPr>
        <w:pStyle w:val="Popis"/>
        <w:jc w:val="center"/>
      </w:pPr>
      <w:bookmarkStart w:id="234" w:name="_Toc182423325"/>
      <w:r w:rsidRPr="00A12EE6">
        <w:t xml:space="preserve">Obr. </w:t>
      </w:r>
      <w:fldSimple w:instr=" STYLEREF 1 \s ">
        <w:r w:rsidR="005418FC">
          <w:rPr>
            <w:noProof/>
          </w:rPr>
          <w:t>3</w:t>
        </w:r>
      </w:fldSimple>
      <w:r w:rsidR="00E37B0B" w:rsidRPr="00A12EE6">
        <w:noBreakHyphen/>
      </w:r>
      <w:fldSimple w:instr=" SEQ Obr. \* ARABIC \s 1 ">
        <w:r w:rsidR="005418FC">
          <w:rPr>
            <w:noProof/>
          </w:rPr>
          <w:t>7</w:t>
        </w:r>
      </w:fldSimple>
      <w:r w:rsidRPr="00A12EE6">
        <w:t xml:space="preserve">. </w:t>
      </w:r>
      <w:proofErr w:type="spellStart"/>
      <w:r w:rsidRPr="00A12EE6">
        <w:t>Select</w:t>
      </w:r>
      <w:proofErr w:type="spellEnd"/>
      <w:r w:rsidRPr="00A12EE6">
        <w:t xml:space="preserve"> </w:t>
      </w:r>
      <w:proofErr w:type="spellStart"/>
      <w:r w:rsidRPr="00A12EE6">
        <w:t>features</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4"/>
      <w:proofErr w:type="spellEnd"/>
    </w:p>
    <w:p w14:paraId="740564DA" w14:textId="47133601" w:rsidR="002043E3" w:rsidRPr="00A12EE6" w:rsidRDefault="00944E62" w:rsidP="006C50AE">
      <w:pPr>
        <w:pStyle w:val="Odsekzoznamu"/>
        <w:numPr>
          <w:ilvl w:val="0"/>
          <w:numId w:val="24"/>
        </w:numPr>
        <w:ind w:left="454" w:hanging="454"/>
        <w:jc w:val="both"/>
      </w:pPr>
      <w:r w:rsidRPr="00A12EE6">
        <w:t xml:space="preserve">Po zvolení tlačidla </w:t>
      </w:r>
      <w:proofErr w:type="spellStart"/>
      <w:r w:rsidRPr="00A12EE6">
        <w:t>Next</w:t>
      </w:r>
      <w:proofErr w:type="spellEnd"/>
      <w:r w:rsidRPr="00A12EE6">
        <w:t xml:space="preserve"> sa zobrazí stránka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ktorá zobrazuje stručné informácie čo to vlastne AD DS je a na čo slúži. Môžeme zvoliť tlačidlo </w:t>
      </w:r>
      <w:proofErr w:type="spellStart"/>
      <w:r w:rsidRPr="00A56499">
        <w:rPr>
          <w:b/>
          <w:bCs/>
          <w:i/>
          <w:iCs/>
          <w:bdr w:val="single" w:sz="8" w:space="0" w:color="auto" w:shadow="1"/>
          <w:shd w:val="clear" w:color="auto" w:fill="D9D9D9" w:themeFill="background1" w:themeFillShade="D9"/>
        </w:rPr>
        <w:t>Next</w:t>
      </w:r>
      <w:proofErr w:type="spellEnd"/>
      <w:r w:rsidRPr="00A12EE6">
        <w:t>.</w:t>
      </w:r>
    </w:p>
    <w:p w14:paraId="06C179A1" w14:textId="77777777" w:rsidR="00944E62" w:rsidRPr="00A12EE6" w:rsidRDefault="00944E62" w:rsidP="00C8734A">
      <w:pPr>
        <w:keepNext/>
        <w:jc w:val="center"/>
      </w:pPr>
      <w:r w:rsidRPr="00A12EE6">
        <w:rPr>
          <w:noProof/>
          <w:lang w:eastAsia="sk-SK"/>
        </w:rPr>
        <w:lastRenderedPageBreak/>
        <w:drawing>
          <wp:inline distT="0" distB="0" distL="0" distR="0" wp14:anchorId="7D820A43" wp14:editId="2528D27D">
            <wp:extent cx="5760720" cy="4073525"/>
            <wp:effectExtent l="38100" t="38100" r="87630" b="98425"/>
            <wp:docPr id="1077515105"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15105" name="Obrázok 1" descr="Obrázok, na ktorom je text, elektronika, snímka obrazovky, softvér&#10;&#10;Automaticky generovaný popis"/>
                    <pic:cNvPicPr/>
                  </pic:nvPicPr>
                  <pic:blipFill>
                    <a:blip r:embed="rId101"/>
                    <a:stretch>
                      <a:fillRect/>
                    </a:stretch>
                  </pic:blipFill>
                  <pic:spPr>
                    <a:xfrm>
                      <a:off x="0" y="0"/>
                      <a:ext cx="5760720" cy="4073525"/>
                    </a:xfrm>
                    <a:prstGeom prst="rect">
                      <a:avLst/>
                    </a:prstGeom>
                    <a:effectLst>
                      <a:outerShdw blurRad="50800" dist="38100" dir="2700000" algn="tl" rotWithShape="0">
                        <a:prstClr val="black">
                          <a:alpha val="40000"/>
                        </a:prstClr>
                      </a:outerShdw>
                    </a:effectLst>
                  </pic:spPr>
                </pic:pic>
              </a:graphicData>
            </a:graphic>
          </wp:inline>
        </w:drawing>
      </w:r>
    </w:p>
    <w:p w14:paraId="77A90143" w14:textId="43F88865" w:rsidR="00944E62" w:rsidRPr="00A12EE6" w:rsidRDefault="00944E62" w:rsidP="00944E62">
      <w:pPr>
        <w:pStyle w:val="Popis"/>
        <w:jc w:val="center"/>
      </w:pPr>
      <w:bookmarkStart w:id="235" w:name="_Toc182423326"/>
      <w:r w:rsidRPr="00A12EE6">
        <w:t xml:space="preserve">Obr. </w:t>
      </w:r>
      <w:fldSimple w:instr=" STYLEREF 1 \s ">
        <w:r w:rsidR="005418FC">
          <w:rPr>
            <w:noProof/>
          </w:rPr>
          <w:t>3</w:t>
        </w:r>
      </w:fldSimple>
      <w:r w:rsidR="00E37B0B" w:rsidRPr="00A12EE6">
        <w:noBreakHyphen/>
      </w:r>
      <w:fldSimple w:instr=" SEQ Obr. \* ARABIC \s 1 ">
        <w:r w:rsidR="005418FC">
          <w:rPr>
            <w:noProof/>
          </w:rPr>
          <w:t>8</w:t>
        </w:r>
      </w:fldSimple>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5"/>
      <w:proofErr w:type="spellEnd"/>
    </w:p>
    <w:p w14:paraId="1C8A4FFD" w14:textId="45E4E7D1" w:rsidR="00944E62" w:rsidRPr="00A12EE6" w:rsidRDefault="00944E62" w:rsidP="006C50AE">
      <w:pPr>
        <w:pStyle w:val="Odsekzoznamu"/>
        <w:numPr>
          <w:ilvl w:val="0"/>
          <w:numId w:val="24"/>
        </w:numPr>
        <w:ind w:left="454" w:hanging="454"/>
        <w:jc w:val="both"/>
      </w:pPr>
      <w:r w:rsidRPr="00A12EE6">
        <w:t xml:space="preserve">Zobrazí sa predposledná stránka </w:t>
      </w:r>
      <w:proofErr w:type="spellStart"/>
      <w:r w:rsidRPr="00A12EE6">
        <w:t>Confirm</w:t>
      </w:r>
      <w:proofErr w:type="spellEnd"/>
      <w:r w:rsidRPr="00A12EE6">
        <w:t xml:space="preserve"> </w:t>
      </w:r>
      <w:proofErr w:type="spellStart"/>
      <w:r w:rsidRPr="00A12EE6">
        <w:t>installation</w:t>
      </w:r>
      <w:proofErr w:type="spellEnd"/>
      <w:r w:rsidRPr="00A12EE6">
        <w:t xml:space="preserve"> </w:t>
      </w:r>
      <w:proofErr w:type="spellStart"/>
      <w:r w:rsidRPr="00A12EE6">
        <w:t>selection</w:t>
      </w:r>
      <w:proofErr w:type="spellEnd"/>
      <w:r w:rsidRPr="00A12EE6">
        <w:t>, ktorá nás informuje čo všetko sa bude inštalovať a tiež ponúka zaškrtávacie políčko pre voľbu reštartovať cieľový server ak to bude potrebné. Osobne odporúčam</w:t>
      </w:r>
      <w:r w:rsidR="00B63388" w:rsidRPr="00A12EE6">
        <w:t>e</w:t>
      </w:r>
      <w:r w:rsidRPr="00A12EE6">
        <w:t xml:space="preserve"> túto možnosť zvoliť aj keď inštalovaná rola AD DS reštart zatiaľ nepotrebuje. Po zvolení tejto možnosti sa zobrazí nové informačné okno ktoré vyžaduje potvrdenie povolenia vykonania automatického reštartu. Zvolíme </w:t>
      </w:r>
      <w:proofErr w:type="spellStart"/>
      <w:r w:rsidRPr="00A56499">
        <w:rPr>
          <w:b/>
          <w:bCs/>
          <w:i/>
          <w:iCs/>
          <w:bdr w:val="single" w:sz="8" w:space="0" w:color="auto" w:shadow="1"/>
          <w:shd w:val="clear" w:color="auto" w:fill="D9D9D9" w:themeFill="background1" w:themeFillShade="D9"/>
        </w:rPr>
        <w:t>Yes</w:t>
      </w:r>
      <w:proofErr w:type="spellEnd"/>
      <w:r w:rsidRPr="00A12EE6">
        <w:t xml:space="preserve">. </w:t>
      </w:r>
    </w:p>
    <w:p w14:paraId="2521A99C" w14:textId="77777777" w:rsidR="00944E62" w:rsidRPr="00A12EE6" w:rsidRDefault="00944E62" w:rsidP="00944E62">
      <w:pPr>
        <w:keepNext/>
        <w:jc w:val="center"/>
      </w:pPr>
      <w:r w:rsidRPr="00A12EE6">
        <w:rPr>
          <w:noProof/>
          <w:lang w:eastAsia="sk-SK"/>
        </w:rPr>
        <w:drawing>
          <wp:inline distT="0" distB="0" distL="0" distR="0" wp14:anchorId="39D8FF4D" wp14:editId="05BA27E3">
            <wp:extent cx="4353533" cy="1581371"/>
            <wp:effectExtent l="38100" t="38100" r="104775" b="95250"/>
            <wp:docPr id="1989722369" name="Obrázok 1" descr="Obrázok, na ktorom je text, snímka obrazovky, displej,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369" name="Obrázok 1" descr="Obrázok, na ktorom je text, snímka obrazovky, displej, písmo&#10;&#10;Automaticky generovaný popis"/>
                    <pic:cNvPicPr/>
                  </pic:nvPicPr>
                  <pic:blipFill>
                    <a:blip r:embed="rId102"/>
                    <a:stretch>
                      <a:fillRect/>
                    </a:stretch>
                  </pic:blipFill>
                  <pic:spPr>
                    <a:xfrm>
                      <a:off x="0" y="0"/>
                      <a:ext cx="4353533" cy="1581371"/>
                    </a:xfrm>
                    <a:prstGeom prst="rect">
                      <a:avLst/>
                    </a:prstGeom>
                    <a:effectLst>
                      <a:outerShdw blurRad="50800" dist="38100" dir="2700000" algn="tl" rotWithShape="0">
                        <a:prstClr val="black">
                          <a:alpha val="40000"/>
                        </a:prstClr>
                      </a:outerShdw>
                    </a:effectLst>
                  </pic:spPr>
                </pic:pic>
              </a:graphicData>
            </a:graphic>
          </wp:inline>
        </w:drawing>
      </w:r>
    </w:p>
    <w:p w14:paraId="0AE8271A" w14:textId="51A0FC21" w:rsidR="00944E62" w:rsidRPr="00A12EE6" w:rsidRDefault="00944E62" w:rsidP="00944E62">
      <w:pPr>
        <w:pStyle w:val="Popis"/>
        <w:jc w:val="center"/>
      </w:pPr>
      <w:bookmarkStart w:id="236" w:name="_Toc182423327"/>
      <w:r w:rsidRPr="00A12EE6">
        <w:t xml:space="preserve">Obr. </w:t>
      </w:r>
      <w:fldSimple w:instr=" STYLEREF 1 \s ">
        <w:r w:rsidR="005418FC">
          <w:rPr>
            <w:noProof/>
          </w:rPr>
          <w:t>3</w:t>
        </w:r>
      </w:fldSimple>
      <w:r w:rsidR="00E37B0B" w:rsidRPr="00A12EE6">
        <w:noBreakHyphen/>
      </w:r>
      <w:fldSimple w:instr=" SEQ Obr. \* ARABIC \s 1 ">
        <w:r w:rsidR="005418FC">
          <w:rPr>
            <w:noProof/>
          </w:rPr>
          <w:t>9</w:t>
        </w:r>
      </w:fldSimple>
      <w:r w:rsidRPr="00A12EE6">
        <w:t>. Povolenie automatického reštartu po inštalácii role</w:t>
      </w:r>
      <w:bookmarkEnd w:id="236"/>
    </w:p>
    <w:p w14:paraId="487E2DD1" w14:textId="77777777" w:rsidR="005003BE" w:rsidRPr="00A12EE6" w:rsidRDefault="005003BE" w:rsidP="005003BE">
      <w:pPr>
        <w:keepNext/>
        <w:jc w:val="center"/>
      </w:pPr>
      <w:r w:rsidRPr="00A12EE6">
        <w:rPr>
          <w:noProof/>
          <w:lang w:eastAsia="sk-SK"/>
        </w:rPr>
        <w:lastRenderedPageBreak/>
        <w:drawing>
          <wp:inline distT="0" distB="0" distL="0" distR="0" wp14:anchorId="480322E9" wp14:editId="2A3D50BC">
            <wp:extent cx="5760720" cy="4058920"/>
            <wp:effectExtent l="38100" t="38100" r="87630" b="93980"/>
            <wp:docPr id="2121604828"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4828" name="Obrázok 1" descr="Obrázok, na ktorom je text, elektronika, snímka obrazovky, softvér&#10;&#10;Automaticky generovaný popis"/>
                    <pic:cNvPicPr/>
                  </pic:nvPicPr>
                  <pic:blipFill>
                    <a:blip r:embed="rId103"/>
                    <a:stretch>
                      <a:fillRect/>
                    </a:stretch>
                  </pic:blipFill>
                  <pic:spPr>
                    <a:xfrm>
                      <a:off x="0" y="0"/>
                      <a:ext cx="5760720" cy="4058920"/>
                    </a:xfrm>
                    <a:prstGeom prst="rect">
                      <a:avLst/>
                    </a:prstGeom>
                    <a:effectLst>
                      <a:outerShdw blurRad="50800" dist="38100" dir="2700000" algn="tl" rotWithShape="0">
                        <a:prstClr val="black">
                          <a:alpha val="40000"/>
                        </a:prstClr>
                      </a:outerShdw>
                    </a:effectLst>
                  </pic:spPr>
                </pic:pic>
              </a:graphicData>
            </a:graphic>
          </wp:inline>
        </w:drawing>
      </w:r>
    </w:p>
    <w:p w14:paraId="0EBA8579" w14:textId="3FAFF0A7" w:rsidR="00944E62" w:rsidRPr="00A12EE6" w:rsidRDefault="005003BE" w:rsidP="005003BE">
      <w:pPr>
        <w:pStyle w:val="Popis"/>
        <w:jc w:val="center"/>
      </w:pPr>
      <w:bookmarkStart w:id="237" w:name="_Toc182423328"/>
      <w:r w:rsidRPr="00A12EE6">
        <w:t xml:space="preserve">Obr. </w:t>
      </w:r>
      <w:fldSimple w:instr=" STYLEREF 1 \s ">
        <w:r w:rsidR="005418FC">
          <w:rPr>
            <w:noProof/>
          </w:rPr>
          <w:t>3</w:t>
        </w:r>
      </w:fldSimple>
      <w:r w:rsidR="00E37B0B" w:rsidRPr="00A12EE6">
        <w:noBreakHyphen/>
      </w:r>
      <w:fldSimple w:instr=" SEQ Obr. \* ARABIC \s 1 ">
        <w:r w:rsidR="005418FC">
          <w:rPr>
            <w:noProof/>
          </w:rPr>
          <w:t>10</w:t>
        </w:r>
      </w:fldSimple>
      <w:r w:rsidRPr="00A12EE6">
        <w:t xml:space="preserve">. </w:t>
      </w:r>
      <w:proofErr w:type="spellStart"/>
      <w:r w:rsidRPr="00A12EE6">
        <w:t>Confirm</w:t>
      </w:r>
      <w:proofErr w:type="spellEnd"/>
      <w:r w:rsidRPr="00A12EE6">
        <w:t xml:space="preserve"> </w:t>
      </w:r>
      <w:proofErr w:type="spellStart"/>
      <w:r w:rsidRPr="00A12EE6">
        <w:t>installation</w:t>
      </w:r>
      <w:proofErr w:type="spellEnd"/>
      <w:r w:rsidRPr="00A12EE6">
        <w:t xml:space="preserve"> </w:t>
      </w:r>
      <w:proofErr w:type="spellStart"/>
      <w:r w:rsidRPr="00A12EE6">
        <w:t>selection</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37"/>
      <w:proofErr w:type="spellEnd"/>
    </w:p>
    <w:p w14:paraId="502C47B9" w14:textId="631B17FA" w:rsidR="00944E62" w:rsidRPr="00A12EE6" w:rsidRDefault="005003BE" w:rsidP="00A56499">
      <w:pPr>
        <w:ind w:firstLine="454"/>
        <w:jc w:val="both"/>
      </w:pPr>
      <w:r w:rsidRPr="00A12EE6">
        <w:t xml:space="preserve">V okne </w:t>
      </w:r>
      <w:proofErr w:type="spellStart"/>
      <w:r w:rsidRPr="00A12EE6">
        <w:t>Confirm</w:t>
      </w:r>
      <w:proofErr w:type="spellEnd"/>
      <w:r w:rsidRPr="00A12EE6">
        <w:t xml:space="preserve"> </w:t>
      </w:r>
      <w:proofErr w:type="spellStart"/>
      <w:r w:rsidRPr="00A12EE6">
        <w:t>installation</w:t>
      </w:r>
      <w:proofErr w:type="spellEnd"/>
      <w:r w:rsidRPr="00A12EE6">
        <w:t xml:space="preserve"> </w:t>
      </w:r>
      <w:proofErr w:type="spellStart"/>
      <w:r w:rsidRPr="00A12EE6">
        <w:t>selection</w:t>
      </w:r>
      <w:proofErr w:type="spellEnd"/>
      <w:r w:rsidRPr="00A12EE6">
        <w:t>, by sme ešte chceli upozorniť na modrý text v spodnej časti okna</w:t>
      </w:r>
      <w:r w:rsidR="00A56499">
        <w:t xml:space="preserve"> </w:t>
      </w:r>
      <w:r w:rsidRPr="00A56499">
        <w:t xml:space="preserve">Export </w:t>
      </w:r>
      <w:proofErr w:type="spellStart"/>
      <w:r w:rsidRPr="00A56499">
        <w:t>configuration</w:t>
      </w:r>
      <w:proofErr w:type="spellEnd"/>
      <w:r w:rsidRPr="00A56499">
        <w:t xml:space="preserve"> </w:t>
      </w:r>
      <w:proofErr w:type="spellStart"/>
      <w:r w:rsidRPr="00A56499">
        <w:t>settings</w:t>
      </w:r>
      <w:proofErr w:type="spellEnd"/>
      <w:r w:rsidRPr="00A12EE6">
        <w:t xml:space="preserve">. Táto možnosť nám umožní exportovať konfiguračné nastavenie ako </w:t>
      </w:r>
      <w:proofErr w:type="spellStart"/>
      <w:r w:rsidRPr="00A12EE6">
        <w:t>xml</w:t>
      </w:r>
      <w:proofErr w:type="spellEnd"/>
      <w:r w:rsidRPr="00A12EE6">
        <w:t xml:space="preserve"> súbor, ktorý je možné neskôr použiť pomocou nástroja </w:t>
      </w:r>
      <w:proofErr w:type="spellStart"/>
      <w:r w:rsidRPr="00A12EE6">
        <w:t>powershell</w:t>
      </w:r>
      <w:proofErr w:type="spellEnd"/>
      <w:r w:rsidRPr="00A12EE6">
        <w:t xml:space="preserve"> na inštaláciu rovnakej role na iných serveroch. Po kliknutí na túto možnosť sa zobrazí nové okno, v ktorom zvolíme cestu kam sa má tento súbor uložiť.</w:t>
      </w:r>
    </w:p>
    <w:p w14:paraId="512B63E6" w14:textId="28B4627A" w:rsidR="005003BE" w:rsidRPr="00A12EE6" w:rsidRDefault="005003BE" w:rsidP="005003BE">
      <w:pPr>
        <w:keepNext/>
        <w:jc w:val="center"/>
      </w:pPr>
      <w:r w:rsidRPr="00A12EE6">
        <w:rPr>
          <w:noProof/>
          <w:lang w:eastAsia="sk-SK"/>
        </w:rPr>
        <w:lastRenderedPageBreak/>
        <w:drawing>
          <wp:inline distT="0" distB="0" distL="0" distR="0" wp14:anchorId="524C69B2" wp14:editId="43732FBF">
            <wp:extent cx="5760000" cy="4212000"/>
            <wp:effectExtent l="38100" t="38100" r="88900" b="93345"/>
            <wp:docPr id="816825183" name="Obrázok 1" descr="Obrázok, na ktorom je text, snímka obrazovky, softvér, počítačová ikona&#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825183" name="Obrázok 1" descr="Obrázok, na ktorom je text, snímka obrazovky, softvér, počítačová ikona&#10;&#10;Automaticky generovaný popis"/>
                    <pic:cNvPicPr/>
                  </pic:nvPicPr>
                  <pic:blipFill rotWithShape="1">
                    <a:blip r:embed="rId104"/>
                    <a:srcRect t="1" b="2478"/>
                    <a:stretch/>
                  </pic:blipFill>
                  <pic:spPr bwMode="auto">
                    <a:xfrm>
                      <a:off x="0" y="0"/>
                      <a:ext cx="5760000" cy="42120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89D315" w14:textId="15C07FE0" w:rsidR="005003BE" w:rsidRPr="00A12EE6" w:rsidRDefault="005003BE" w:rsidP="005003BE">
      <w:pPr>
        <w:pStyle w:val="Popis"/>
        <w:jc w:val="center"/>
      </w:pPr>
      <w:bookmarkStart w:id="238" w:name="_Toc182423329"/>
      <w:r w:rsidRPr="00A12EE6">
        <w:t xml:space="preserve">Obr. </w:t>
      </w:r>
      <w:fldSimple w:instr=" STYLEREF 1 \s ">
        <w:r w:rsidR="005418FC">
          <w:rPr>
            <w:noProof/>
          </w:rPr>
          <w:t>3</w:t>
        </w:r>
      </w:fldSimple>
      <w:r w:rsidR="00E37B0B" w:rsidRPr="00A12EE6">
        <w:noBreakHyphen/>
      </w:r>
      <w:fldSimple w:instr=" SEQ Obr. \* ARABIC \s 1 ">
        <w:r w:rsidR="005418FC">
          <w:rPr>
            <w:noProof/>
          </w:rPr>
          <w:t>11</w:t>
        </w:r>
      </w:fldSimple>
      <w:r w:rsidRPr="00A12EE6">
        <w:t>. Uloženie konfiguračného súboru role AD DS</w:t>
      </w:r>
      <w:bookmarkEnd w:id="238"/>
    </w:p>
    <w:p w14:paraId="48C5BCB8" w14:textId="0E11532E" w:rsidR="00922D73" w:rsidRPr="00A12EE6" w:rsidRDefault="00922D73" w:rsidP="00922D73">
      <w:pPr>
        <w:keepNext/>
        <w:jc w:val="center"/>
      </w:pPr>
      <w:r w:rsidRPr="00A12EE6">
        <w:rPr>
          <w:noProof/>
          <w:lang w:eastAsia="sk-SK"/>
        </w:rPr>
        <w:drawing>
          <wp:inline distT="0" distB="0" distL="0" distR="0" wp14:anchorId="673AD64B" wp14:editId="2D8B903C">
            <wp:extent cx="5760567" cy="3747837"/>
            <wp:effectExtent l="38100" t="38100" r="88265" b="100330"/>
            <wp:docPr id="1859154094"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4094" name="Obrázok 1" descr="Obrázok, na ktorom je text, snímka obrazovky, písmo, softvér&#10;&#10;Automaticky generovaný popis"/>
                    <pic:cNvPicPr/>
                  </pic:nvPicPr>
                  <pic:blipFill rotWithShape="1">
                    <a:blip r:embed="rId105"/>
                    <a:srcRect t="1935" b="297"/>
                    <a:stretch/>
                  </pic:blipFill>
                  <pic:spPr bwMode="auto">
                    <a:xfrm>
                      <a:off x="0" y="0"/>
                      <a:ext cx="5760720" cy="374793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8FE18B" w14:textId="41865F44" w:rsidR="005003BE" w:rsidRPr="00A12EE6" w:rsidRDefault="00922D73" w:rsidP="00922D73">
      <w:pPr>
        <w:pStyle w:val="Popis"/>
        <w:jc w:val="center"/>
      </w:pPr>
      <w:bookmarkStart w:id="239" w:name="_Toc182423330"/>
      <w:r w:rsidRPr="00A12EE6">
        <w:t xml:space="preserve">Obr. </w:t>
      </w:r>
      <w:fldSimple w:instr=" STYLEREF 1 \s ">
        <w:r w:rsidR="005418FC">
          <w:rPr>
            <w:noProof/>
          </w:rPr>
          <w:t>3</w:t>
        </w:r>
      </w:fldSimple>
      <w:r w:rsidR="00E37B0B" w:rsidRPr="00A12EE6">
        <w:noBreakHyphen/>
      </w:r>
      <w:fldSimple w:instr=" SEQ Obr. \* ARABIC \s 1 ">
        <w:r w:rsidR="005418FC">
          <w:rPr>
            <w:noProof/>
          </w:rPr>
          <w:t>12</w:t>
        </w:r>
      </w:fldSimple>
      <w:r w:rsidRPr="00A12EE6">
        <w:t>. Ukážka konfiguračného skriptu</w:t>
      </w:r>
      <w:bookmarkEnd w:id="239"/>
    </w:p>
    <w:p w14:paraId="3885231B" w14:textId="47262067" w:rsidR="005003BE" w:rsidRPr="00A12EE6" w:rsidRDefault="00A56499" w:rsidP="006C50AE">
      <w:pPr>
        <w:pStyle w:val="Odsekzoznamu"/>
        <w:numPr>
          <w:ilvl w:val="0"/>
          <w:numId w:val="24"/>
        </w:numPr>
        <w:ind w:left="454" w:hanging="454"/>
        <w:jc w:val="both"/>
      </w:pPr>
      <w:r>
        <w:lastRenderedPageBreak/>
        <w:t>Zvolíme</w:t>
      </w:r>
      <w:r w:rsidR="00922D73" w:rsidRPr="00A12EE6">
        <w:t xml:space="preserve"> tlačidlo </w:t>
      </w:r>
      <w:proofErr w:type="spellStart"/>
      <w:r w:rsidR="00922D73" w:rsidRPr="00A56499">
        <w:rPr>
          <w:b/>
          <w:bCs/>
          <w:i/>
          <w:iCs/>
          <w:bdr w:val="single" w:sz="8" w:space="0" w:color="auto" w:shadow="1"/>
          <w:shd w:val="clear" w:color="auto" w:fill="D9D9D9" w:themeFill="background1" w:themeFillShade="D9"/>
        </w:rPr>
        <w:t>Install</w:t>
      </w:r>
      <w:proofErr w:type="spellEnd"/>
      <w:r w:rsidR="00922D73" w:rsidRPr="00A12EE6">
        <w:t xml:space="preserve">. </w:t>
      </w:r>
      <w:r>
        <w:t>O</w:t>
      </w:r>
      <w:r w:rsidR="00922D73" w:rsidRPr="00A12EE6">
        <w:t>kno</w:t>
      </w:r>
      <w:r>
        <w:t xml:space="preserve"> sa prepne</w:t>
      </w:r>
      <w:r w:rsidR="00922D73" w:rsidRPr="00A12EE6">
        <w:t xml:space="preserve"> na poslednú položku </w:t>
      </w:r>
      <w:proofErr w:type="spellStart"/>
      <w:r w:rsidR="00922D73" w:rsidRPr="00A12EE6">
        <w:t>Results</w:t>
      </w:r>
      <w:proofErr w:type="spellEnd"/>
      <w:r>
        <w:t xml:space="preserve"> a </w:t>
      </w:r>
      <w:r w:rsidR="00922D73" w:rsidRPr="00A12EE6">
        <w:t>zobrazí</w:t>
      </w:r>
      <w:r>
        <w:t xml:space="preserve"> sa</w:t>
      </w:r>
      <w:r w:rsidR="00922D73" w:rsidRPr="00A12EE6">
        <w:t xml:space="preserve"> okno </w:t>
      </w:r>
      <w:proofErr w:type="spellStart"/>
      <w:r w:rsidR="00922D73" w:rsidRPr="00A12EE6">
        <w:t>Installation</w:t>
      </w:r>
      <w:proofErr w:type="spellEnd"/>
      <w:r w:rsidR="00922D73" w:rsidRPr="00A12EE6">
        <w:t xml:space="preserve"> </w:t>
      </w:r>
      <w:proofErr w:type="spellStart"/>
      <w:r w:rsidR="00922D73" w:rsidRPr="00A12EE6">
        <w:t>progress</w:t>
      </w:r>
      <w:proofErr w:type="spellEnd"/>
      <w:r w:rsidR="00922D73" w:rsidRPr="00A12EE6">
        <w:t>, kde môže</w:t>
      </w:r>
      <w:r>
        <w:t>m</w:t>
      </w:r>
      <w:r w:rsidR="00922D73" w:rsidRPr="00A12EE6">
        <w:t xml:space="preserve">e vidieť modrý status bar zobrazujúci kompletnosť inštalácie. Toto okno môžeme zavrieť aj počas inštalácie tlačidlom </w:t>
      </w:r>
      <w:proofErr w:type="spellStart"/>
      <w:r w:rsidR="00922D73" w:rsidRPr="00A56499">
        <w:rPr>
          <w:b/>
          <w:bCs/>
          <w:i/>
          <w:iCs/>
          <w:bdr w:val="single" w:sz="8" w:space="0" w:color="auto" w:shadow="1"/>
          <w:shd w:val="clear" w:color="auto" w:fill="D9D9D9" w:themeFill="background1" w:themeFillShade="D9"/>
        </w:rPr>
        <w:t>Close</w:t>
      </w:r>
      <w:proofErr w:type="spellEnd"/>
      <w:r w:rsidR="00922D73" w:rsidRPr="00A12EE6">
        <w:t>. O výsledku inštalácie nás bude informovať vlajka v hornej časti konzoly Server Manager.</w:t>
      </w:r>
    </w:p>
    <w:p w14:paraId="2E22A1AC" w14:textId="77777777" w:rsidR="00922D73" w:rsidRPr="00A12EE6" w:rsidRDefault="00922D73" w:rsidP="00922D73">
      <w:pPr>
        <w:keepNext/>
        <w:jc w:val="center"/>
      </w:pPr>
      <w:r w:rsidRPr="00A12EE6">
        <w:rPr>
          <w:noProof/>
          <w:lang w:eastAsia="sk-SK"/>
        </w:rPr>
        <w:drawing>
          <wp:inline distT="0" distB="0" distL="0" distR="0" wp14:anchorId="108D3ECC" wp14:editId="7F7FE4B5">
            <wp:extent cx="5760720" cy="4078605"/>
            <wp:effectExtent l="38100" t="38100" r="87630" b="93345"/>
            <wp:docPr id="1674394186"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4186" name="Obrázok 1" descr="Obrázok, na ktorom je text, snímka obrazovky, softvér, webová stránka&#10;&#10;Automaticky generovaný popis"/>
                    <pic:cNvPicPr/>
                  </pic:nvPicPr>
                  <pic:blipFill>
                    <a:blip r:embed="rId106"/>
                    <a:stretch>
                      <a:fillRect/>
                    </a:stretch>
                  </pic:blipFill>
                  <pic:spPr>
                    <a:xfrm>
                      <a:off x="0" y="0"/>
                      <a:ext cx="5760720" cy="4078605"/>
                    </a:xfrm>
                    <a:prstGeom prst="rect">
                      <a:avLst/>
                    </a:prstGeom>
                    <a:effectLst>
                      <a:outerShdw blurRad="50800" dist="38100" dir="2700000" algn="tl" rotWithShape="0">
                        <a:prstClr val="black">
                          <a:alpha val="40000"/>
                        </a:prstClr>
                      </a:outerShdw>
                    </a:effectLst>
                  </pic:spPr>
                </pic:pic>
              </a:graphicData>
            </a:graphic>
          </wp:inline>
        </w:drawing>
      </w:r>
    </w:p>
    <w:p w14:paraId="5DBB0910" w14:textId="631974C3" w:rsidR="00922D73" w:rsidRPr="00A12EE6" w:rsidRDefault="00922D73" w:rsidP="00922D73">
      <w:pPr>
        <w:pStyle w:val="Popis"/>
        <w:jc w:val="center"/>
      </w:pPr>
      <w:bookmarkStart w:id="240" w:name="_Toc182423331"/>
      <w:r w:rsidRPr="00A12EE6">
        <w:t xml:space="preserve">Obr. </w:t>
      </w:r>
      <w:fldSimple w:instr=" STYLEREF 1 \s ">
        <w:r w:rsidR="005418FC">
          <w:rPr>
            <w:noProof/>
          </w:rPr>
          <w:t>3</w:t>
        </w:r>
      </w:fldSimple>
      <w:r w:rsidR="00E37B0B" w:rsidRPr="00A12EE6">
        <w:noBreakHyphen/>
      </w:r>
      <w:fldSimple w:instr=" SEQ Obr. \* ARABIC \s 1 ">
        <w:r w:rsidR="005418FC">
          <w:rPr>
            <w:noProof/>
          </w:rPr>
          <w:t>13</w:t>
        </w:r>
      </w:fldSimple>
      <w:r w:rsidRPr="00A12EE6">
        <w:t xml:space="preserve">. </w:t>
      </w:r>
      <w:proofErr w:type="spellStart"/>
      <w:r w:rsidRPr="00A12EE6">
        <w:t>Installation</w:t>
      </w:r>
      <w:proofErr w:type="spellEnd"/>
      <w:r w:rsidRPr="00A12EE6">
        <w:t xml:space="preserve"> </w:t>
      </w:r>
      <w:proofErr w:type="spellStart"/>
      <w:r w:rsidRPr="00A12EE6">
        <w:t>progress</w:t>
      </w:r>
      <w:proofErr w:type="spellEnd"/>
      <w:r w:rsidRPr="00A12EE6">
        <w:t xml:space="preserve">,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240"/>
      <w:proofErr w:type="spellEnd"/>
    </w:p>
    <w:p w14:paraId="3A1E76C9" w14:textId="1E09A79A" w:rsidR="00EA5F23" w:rsidRPr="00A12EE6" w:rsidRDefault="00922D73" w:rsidP="006C50AE">
      <w:pPr>
        <w:pStyle w:val="Odsekzoznamu"/>
        <w:keepNext/>
        <w:numPr>
          <w:ilvl w:val="0"/>
          <w:numId w:val="24"/>
        </w:numPr>
        <w:ind w:left="454" w:hanging="454"/>
        <w:jc w:val="both"/>
      </w:pPr>
      <w:r w:rsidRPr="00A12EE6">
        <w:t xml:space="preserve">Po </w:t>
      </w:r>
      <w:r w:rsidR="00B63388" w:rsidRPr="00A12EE6">
        <w:t>do</w:t>
      </w:r>
      <w:r w:rsidRPr="00A12EE6">
        <w:t xml:space="preserve">končení inštalácie sa v hornej časti </w:t>
      </w:r>
      <w:r w:rsidR="005F66D6" w:rsidRPr="00A12EE6">
        <w:t xml:space="preserve">konzoly Server Manager, pri ikone vlajky, zobrazí čierny výkričník v oranžovom trojuholníku, ktorý nás informuje, že je požadované vykonanie akcie. Po kliknutí na ikonu vlajky sa rozbalia informačné hlásenia. V našom prípade máme dva </w:t>
      </w:r>
      <w:del w:id="241" w:author="Baráth, Július" w:date="2024-11-14T09:16:00Z" w16du:dateUtc="2024-11-14T08:16:00Z">
        <w:r w:rsidR="005F66D6" w:rsidRPr="00A12EE6" w:rsidDel="0024603E">
          <w:delText>hlásenie</w:delText>
        </w:r>
      </w:del>
      <w:ins w:id="242" w:author="Baráth, Július" w:date="2024-11-14T09:16:00Z" w16du:dateUtc="2024-11-14T08:16:00Z">
        <w:r w:rsidR="0024603E" w:rsidRPr="00A12EE6">
          <w:t>hláseni</w:t>
        </w:r>
        <w:r w:rsidR="0024603E">
          <w:t>a</w:t>
        </w:r>
      </w:ins>
      <w:r w:rsidR="005F66D6" w:rsidRPr="00A12EE6">
        <w:t xml:space="preserve">. </w:t>
      </w:r>
      <w:r w:rsidR="00EA5F23" w:rsidRPr="00A12EE6">
        <w:t>Ak budeme čítať hlásenia o</w:t>
      </w:r>
      <w:r w:rsidR="005F66D6" w:rsidRPr="00A12EE6">
        <w:t>dspodu</w:t>
      </w:r>
      <w:r w:rsidR="00EA5F23" w:rsidRPr="00A12EE6">
        <w:t xml:space="preserve">, tak </w:t>
      </w:r>
      <w:r w:rsidR="005F66D6" w:rsidRPr="00A12EE6">
        <w:t xml:space="preserve">je to potvrdenie </w:t>
      </w:r>
      <w:r w:rsidR="00EA5F23" w:rsidRPr="00A12EE6">
        <w:t xml:space="preserve">o </w:t>
      </w:r>
      <w:r w:rsidR="005F66D6" w:rsidRPr="00A12EE6">
        <w:t xml:space="preserve">úspešnej inštalácie funkcie </w:t>
      </w:r>
      <w:r w:rsidR="00EA5F23" w:rsidRPr="00A12EE6">
        <w:t>a</w:t>
      </w:r>
      <w:r w:rsidR="00885D98">
        <w:t xml:space="preserve"> teda </w:t>
      </w:r>
      <w:r w:rsidR="00EA5F23" w:rsidRPr="00A12EE6">
        <w:t xml:space="preserve">úspešnom pridaní role </w:t>
      </w:r>
      <w:proofErr w:type="spellStart"/>
      <w:r w:rsidR="00EA5F23" w:rsidRPr="00A12EE6">
        <w:t>Active</w:t>
      </w:r>
      <w:proofErr w:type="spellEnd"/>
      <w:r w:rsidR="00EA5F23" w:rsidRPr="00A12EE6">
        <w:t xml:space="preserve"> </w:t>
      </w:r>
      <w:proofErr w:type="spellStart"/>
      <w:r w:rsidR="00EA5F23" w:rsidRPr="00A12EE6">
        <w:t>Directory</w:t>
      </w:r>
      <w:proofErr w:type="spellEnd"/>
      <w:r w:rsidR="00EA5F23" w:rsidRPr="00A12EE6">
        <w:t xml:space="preserve"> </w:t>
      </w:r>
      <w:proofErr w:type="spellStart"/>
      <w:r w:rsidR="00EA5F23" w:rsidRPr="00A12EE6">
        <w:t>Domain</w:t>
      </w:r>
      <w:proofErr w:type="spellEnd"/>
      <w:r w:rsidR="00EA5F23" w:rsidRPr="00A12EE6">
        <w:t xml:space="preserve"> </w:t>
      </w:r>
      <w:proofErr w:type="spellStart"/>
      <w:r w:rsidR="00EA5F23" w:rsidRPr="00A12EE6">
        <w:t>Services</w:t>
      </w:r>
      <w:proofErr w:type="spellEnd"/>
      <w:r w:rsidR="00EA5F23" w:rsidRPr="00A12EE6">
        <w:t xml:space="preserve"> na server-</w:t>
      </w:r>
      <w:r w:rsidR="006C50AE">
        <w:t> </w:t>
      </w:r>
      <w:r w:rsidR="00EA5F23" w:rsidRPr="00A12EE6">
        <w:t>a.</w:t>
      </w:r>
    </w:p>
    <w:p w14:paraId="2B2F5D00" w14:textId="7A1CB37B" w:rsidR="005F66D6" w:rsidRPr="00A12EE6" w:rsidRDefault="005F66D6" w:rsidP="00EA5F23">
      <w:pPr>
        <w:keepNext/>
        <w:jc w:val="center"/>
      </w:pPr>
      <w:r w:rsidRPr="00A12EE6">
        <w:rPr>
          <w:noProof/>
          <w:lang w:eastAsia="sk-SK"/>
        </w:rPr>
        <w:drawing>
          <wp:inline distT="0" distB="0" distL="0" distR="0" wp14:anchorId="08AF617E" wp14:editId="039F02A0">
            <wp:extent cx="5760720" cy="1875155"/>
            <wp:effectExtent l="38100" t="38100" r="87630" b="86995"/>
            <wp:docPr id="828500165" name="Obrázok 1" descr="Obrázok, na ktorom je text, softvér, snímka obrazovky,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0165" name="Obrázok 1" descr="Obrázok, na ktorom je text, softvér, snímka obrazovky, počítačová ikona&#10;&#10;Automaticky generovaný popis"/>
                    <pic:cNvPicPr/>
                  </pic:nvPicPr>
                  <pic:blipFill>
                    <a:blip r:embed="rId107"/>
                    <a:stretch>
                      <a:fillRect/>
                    </a:stretch>
                  </pic:blipFill>
                  <pic:spPr>
                    <a:xfrm>
                      <a:off x="0" y="0"/>
                      <a:ext cx="5760720" cy="1875155"/>
                    </a:xfrm>
                    <a:prstGeom prst="rect">
                      <a:avLst/>
                    </a:prstGeom>
                    <a:effectLst>
                      <a:outerShdw blurRad="50800" dist="38100" dir="2700000" algn="tl" rotWithShape="0">
                        <a:prstClr val="black">
                          <a:alpha val="40000"/>
                        </a:prstClr>
                      </a:outerShdw>
                    </a:effectLst>
                  </pic:spPr>
                </pic:pic>
              </a:graphicData>
            </a:graphic>
          </wp:inline>
        </w:drawing>
      </w:r>
    </w:p>
    <w:p w14:paraId="3B9409EE" w14:textId="74D5EDBC" w:rsidR="005F66D6" w:rsidRPr="00A12EE6" w:rsidRDefault="005F66D6" w:rsidP="005F66D6">
      <w:pPr>
        <w:pStyle w:val="Popis"/>
        <w:jc w:val="center"/>
      </w:pPr>
      <w:bookmarkStart w:id="243" w:name="_Toc182423332"/>
      <w:r w:rsidRPr="00A12EE6">
        <w:t xml:space="preserve">Obr. </w:t>
      </w:r>
      <w:fldSimple w:instr=" STYLEREF 1 \s ">
        <w:r w:rsidR="005418FC">
          <w:rPr>
            <w:noProof/>
          </w:rPr>
          <w:t>3</w:t>
        </w:r>
      </w:fldSimple>
      <w:r w:rsidR="00E37B0B" w:rsidRPr="00A12EE6">
        <w:noBreakHyphen/>
      </w:r>
      <w:fldSimple w:instr=" SEQ Obr. \* ARABIC \s 1 ">
        <w:r w:rsidR="005418FC">
          <w:rPr>
            <w:noProof/>
          </w:rPr>
          <w:t>14</w:t>
        </w:r>
      </w:fldSimple>
      <w:r w:rsidRPr="00A12EE6">
        <w:t>. Hlásenia v ikone vlajky, Server Manager</w:t>
      </w:r>
      <w:bookmarkEnd w:id="243"/>
    </w:p>
    <w:p w14:paraId="1521DC75" w14:textId="27B60501" w:rsidR="00BD5243" w:rsidRPr="00A12EE6" w:rsidRDefault="00FF39FB" w:rsidP="006C50AE">
      <w:pPr>
        <w:pStyle w:val="Odsekzoznamu"/>
        <w:numPr>
          <w:ilvl w:val="0"/>
          <w:numId w:val="24"/>
        </w:numPr>
        <w:ind w:left="454" w:hanging="454"/>
        <w:jc w:val="both"/>
      </w:pPr>
      <w:bookmarkStart w:id="244" w:name="_Ref176449096"/>
      <w:r w:rsidRPr="00A12EE6">
        <w:lastRenderedPageBreak/>
        <w:t>Druhá</w:t>
      </w:r>
      <w:r w:rsidR="00EA5F23" w:rsidRPr="00A12EE6">
        <w:t> informácia</w:t>
      </w:r>
      <w:r w:rsidRPr="00A12EE6">
        <w:t>,</w:t>
      </w:r>
      <w:r w:rsidR="00EA5F23" w:rsidRPr="00A12EE6">
        <w:t xml:space="preserve"> s čiernym výkričníkom v oranžovom trojuholníku, nás upozorňuje na </w:t>
      </w:r>
      <w:r w:rsidR="00885D98">
        <w:t>potrebu</w:t>
      </w:r>
      <w:r w:rsidR="00EA5F23" w:rsidRPr="00A12EE6">
        <w:t xml:space="preserve"> konfiguráci</w:t>
      </w:r>
      <w:r w:rsidR="00885D98">
        <w:t>e</w:t>
      </w:r>
      <w:r w:rsidR="00EA5F23" w:rsidRPr="00A12EE6">
        <w:t xml:space="preserve"> AD DS. Jedná sa o </w:t>
      </w:r>
      <w:proofErr w:type="spellStart"/>
      <w:r w:rsidR="00EA5F23" w:rsidRPr="00A12EE6">
        <w:rPr>
          <w:b/>
        </w:rPr>
        <w:t>Promote</w:t>
      </w:r>
      <w:proofErr w:type="spellEnd"/>
      <w:r w:rsidR="00EA5F23" w:rsidRPr="00A12EE6">
        <w:rPr>
          <w:b/>
        </w:rPr>
        <w:t xml:space="preserve"> </w:t>
      </w:r>
      <w:proofErr w:type="spellStart"/>
      <w:r w:rsidR="00EA5F23" w:rsidRPr="00A12EE6">
        <w:rPr>
          <w:b/>
        </w:rPr>
        <w:t>this</w:t>
      </w:r>
      <w:proofErr w:type="spellEnd"/>
      <w:r w:rsidR="00EA5F23" w:rsidRPr="00A12EE6">
        <w:rPr>
          <w:b/>
        </w:rPr>
        <w:t xml:space="preserve"> server to a </w:t>
      </w:r>
      <w:proofErr w:type="spellStart"/>
      <w:r w:rsidR="00EA5F23" w:rsidRPr="00A12EE6">
        <w:rPr>
          <w:b/>
        </w:rPr>
        <w:t>domain</w:t>
      </w:r>
      <w:proofErr w:type="spellEnd"/>
      <w:r w:rsidR="00EA5F23" w:rsidRPr="00A12EE6">
        <w:rPr>
          <w:b/>
        </w:rPr>
        <w:t xml:space="preserve"> </w:t>
      </w:r>
      <w:proofErr w:type="spellStart"/>
      <w:r w:rsidR="00EA5F23" w:rsidRPr="00A12EE6">
        <w:rPr>
          <w:b/>
        </w:rPr>
        <w:t>controller</w:t>
      </w:r>
      <w:proofErr w:type="spellEnd"/>
      <w:r w:rsidR="00EA5F23" w:rsidRPr="00A12EE6">
        <w:t>, čo znamená povýšenie tohto servera na doménový radič alebo tiež doménový kontrolér. Pokračujeme kliknutím na tento modrý text. Otvorí sa nové okno s</w:t>
      </w:r>
      <w:r w:rsidRPr="00A12EE6">
        <w:t> </w:t>
      </w:r>
      <w:r w:rsidR="00EA5F23" w:rsidRPr="00A12EE6">
        <w:t>názvom</w:t>
      </w:r>
      <w:r w:rsidRPr="00A12EE6">
        <w:t xml:space="preserve"> </w:t>
      </w:r>
      <w:proofErr w:type="spellStart"/>
      <w:r w:rsidR="00EA5F23" w:rsidRPr="00A12EE6">
        <w:t>Active</w:t>
      </w:r>
      <w:proofErr w:type="spellEnd"/>
      <w:r w:rsidR="00EA5F23" w:rsidRPr="00A12EE6">
        <w:t xml:space="preserve"> </w:t>
      </w:r>
      <w:proofErr w:type="spellStart"/>
      <w:r w:rsidR="00EA5F23" w:rsidRPr="00A12EE6">
        <w:t>Directory</w:t>
      </w:r>
      <w:proofErr w:type="spellEnd"/>
      <w:r w:rsidR="00EA5F23" w:rsidRPr="00A12EE6">
        <w:t xml:space="preserve"> </w:t>
      </w:r>
      <w:proofErr w:type="spellStart"/>
      <w:r w:rsidR="00EA5F23" w:rsidRPr="00A12EE6">
        <w:t>Domain</w:t>
      </w:r>
      <w:proofErr w:type="spellEnd"/>
      <w:r w:rsidR="00EA5F23" w:rsidRPr="00A12EE6">
        <w:t xml:space="preserve"> </w:t>
      </w:r>
      <w:proofErr w:type="spellStart"/>
      <w:r w:rsidR="00EA5F23" w:rsidRPr="00A12EE6">
        <w:t>Services</w:t>
      </w:r>
      <w:proofErr w:type="spellEnd"/>
      <w:r w:rsidR="00EA5F23" w:rsidRPr="00A12EE6">
        <w:t xml:space="preserve"> </w:t>
      </w:r>
      <w:proofErr w:type="spellStart"/>
      <w:r w:rsidR="00EA5F23" w:rsidRPr="00A12EE6">
        <w:t>Configuration</w:t>
      </w:r>
      <w:proofErr w:type="spellEnd"/>
      <w:r w:rsidR="00EA5F23" w:rsidRPr="00A12EE6">
        <w:t xml:space="preserve"> </w:t>
      </w:r>
      <w:proofErr w:type="spellStart"/>
      <w:r w:rsidR="00EA5F23" w:rsidRPr="00A12EE6">
        <w:t>Wizard</w:t>
      </w:r>
      <w:proofErr w:type="spellEnd"/>
      <w:r w:rsidR="00EA5F23" w:rsidRPr="00A12EE6">
        <w:t xml:space="preserve">. V tomto okne sa dokončí nastavenie </w:t>
      </w:r>
      <w:proofErr w:type="spellStart"/>
      <w:r w:rsidR="00EA5F23" w:rsidRPr="00A12EE6">
        <w:t>Active</w:t>
      </w:r>
      <w:proofErr w:type="spellEnd"/>
      <w:r w:rsidR="00EA5F23" w:rsidRPr="00A12EE6">
        <w:t xml:space="preserve"> </w:t>
      </w:r>
      <w:proofErr w:type="spellStart"/>
      <w:r w:rsidR="00EA5F23" w:rsidRPr="00A12EE6">
        <w:t>Directory</w:t>
      </w:r>
      <w:proofErr w:type="spellEnd"/>
      <w:r w:rsidR="00EA5F23" w:rsidRPr="00A12EE6">
        <w:t xml:space="preserve">. </w:t>
      </w:r>
      <w:r w:rsidRPr="00A12EE6">
        <w:t>T</w:t>
      </w:r>
      <w:r w:rsidR="00EA5F23" w:rsidRPr="00A12EE6">
        <w:t>áto časť bude popísaná v samostatnej podkapitole</w:t>
      </w:r>
      <w:r w:rsidR="00D16EA5" w:rsidRPr="00A12EE6">
        <w:t>.</w:t>
      </w:r>
      <w:bookmarkEnd w:id="244"/>
    </w:p>
    <w:p w14:paraId="6F39BD61" w14:textId="6FF5C5B3" w:rsidR="00EA5F23" w:rsidRPr="00A12EE6" w:rsidRDefault="00EA5F23" w:rsidP="006C50AE">
      <w:pPr>
        <w:pStyle w:val="Nadpis3"/>
        <w:ind w:left="737" w:hanging="737"/>
      </w:pPr>
      <w:bookmarkStart w:id="245" w:name="_Ref176449169"/>
      <w:bookmarkStart w:id="246" w:name="_Ref176449227"/>
      <w:bookmarkStart w:id="247" w:name="_Ref176449471"/>
      <w:bookmarkStart w:id="248" w:name="_Ref176449635"/>
      <w:bookmarkStart w:id="249" w:name="_Toc182423511"/>
      <w:r w:rsidRPr="00A12EE6">
        <w:t xml:space="preserve">Konfigurácia </w:t>
      </w:r>
      <w:proofErr w:type="spellStart"/>
      <w:r w:rsidRPr="00A12EE6">
        <w:t>Active</w:t>
      </w:r>
      <w:proofErr w:type="spellEnd"/>
      <w:r w:rsidRPr="00A12EE6">
        <w:t xml:space="preserve"> </w:t>
      </w:r>
      <w:proofErr w:type="spellStart"/>
      <w:r w:rsidRPr="00A12EE6">
        <w:t>Directory</w:t>
      </w:r>
      <w:proofErr w:type="spellEnd"/>
      <w:r w:rsidRPr="00A12EE6">
        <w:t xml:space="preserve"> na serveri s</w:t>
      </w:r>
      <w:r w:rsidR="00D4213F" w:rsidRPr="00A12EE6">
        <w:t xml:space="preserve"> </w:t>
      </w:r>
      <w:r w:rsidRPr="00A12EE6">
        <w:t>GUI</w:t>
      </w:r>
      <w:bookmarkEnd w:id="245"/>
      <w:bookmarkEnd w:id="246"/>
      <w:bookmarkEnd w:id="247"/>
      <w:bookmarkEnd w:id="248"/>
      <w:bookmarkEnd w:id="249"/>
    </w:p>
    <w:p w14:paraId="2D9A62E3" w14:textId="0120BFED" w:rsidR="005003BE" w:rsidRPr="00A12EE6" w:rsidRDefault="00F05C9A" w:rsidP="006C50AE">
      <w:pPr>
        <w:pStyle w:val="Odsekzoznamu"/>
        <w:numPr>
          <w:ilvl w:val="0"/>
          <w:numId w:val="25"/>
        </w:numPr>
        <w:ind w:left="454" w:hanging="454"/>
        <w:jc w:val="both"/>
      </w:pPr>
      <w:bookmarkStart w:id="250" w:name="_Ref176448780"/>
      <w:r w:rsidRPr="00A12EE6">
        <w:t xml:space="preserve">Po kliknutí na text </w:t>
      </w:r>
      <w:proofErr w:type="spellStart"/>
      <w:r w:rsidRPr="00A12EE6">
        <w:rPr>
          <w:b/>
          <w:bCs/>
          <w:i/>
          <w:iCs/>
        </w:rPr>
        <w:t>Promote</w:t>
      </w:r>
      <w:proofErr w:type="spellEnd"/>
      <w:r w:rsidRPr="00A12EE6">
        <w:rPr>
          <w:b/>
          <w:bCs/>
          <w:i/>
          <w:iCs/>
        </w:rPr>
        <w:t xml:space="preserve"> </w:t>
      </w:r>
      <w:proofErr w:type="spellStart"/>
      <w:r w:rsidRPr="00A12EE6">
        <w:rPr>
          <w:b/>
          <w:bCs/>
          <w:i/>
          <w:iCs/>
        </w:rPr>
        <w:t>this</w:t>
      </w:r>
      <w:proofErr w:type="spellEnd"/>
      <w:r w:rsidRPr="00A12EE6">
        <w:rPr>
          <w:b/>
          <w:bCs/>
          <w:i/>
          <w:iCs/>
        </w:rPr>
        <w:t xml:space="preserve"> server to a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t xml:space="preserve"> sa </w:t>
      </w:r>
      <w:r w:rsidR="00421E0C" w:rsidRPr="00A12EE6">
        <w:t>otvorí</w:t>
      </w:r>
      <w:r w:rsidR="00FF39FB" w:rsidRPr="00A12EE6">
        <w:t xml:space="preserve"> okno </w:t>
      </w:r>
      <w:proofErr w:type="spellStart"/>
      <w:r w:rsidR="00FF39FB" w:rsidRPr="00A12EE6">
        <w:t>Active</w:t>
      </w:r>
      <w:proofErr w:type="spellEnd"/>
      <w:r w:rsidR="00FF39FB" w:rsidRPr="00A12EE6">
        <w:t xml:space="preserve"> </w:t>
      </w:r>
      <w:proofErr w:type="spellStart"/>
      <w:r w:rsidR="00FF39FB" w:rsidRPr="00A12EE6">
        <w:t>Directory</w:t>
      </w:r>
      <w:proofErr w:type="spellEnd"/>
      <w:r w:rsidR="00FF39FB" w:rsidRPr="00A12EE6">
        <w:t xml:space="preserve"> </w:t>
      </w:r>
      <w:proofErr w:type="spellStart"/>
      <w:r w:rsidR="00FF39FB" w:rsidRPr="00A12EE6">
        <w:t>Domain</w:t>
      </w:r>
      <w:proofErr w:type="spellEnd"/>
      <w:r w:rsidR="00FF39FB" w:rsidRPr="00A12EE6">
        <w:t xml:space="preserve"> </w:t>
      </w:r>
      <w:proofErr w:type="spellStart"/>
      <w:r w:rsidR="00FF39FB" w:rsidRPr="00A12EE6">
        <w:t>Services</w:t>
      </w:r>
      <w:proofErr w:type="spellEnd"/>
      <w:r w:rsidR="00FF39FB" w:rsidRPr="00A12EE6">
        <w:t xml:space="preserve"> </w:t>
      </w:r>
      <w:proofErr w:type="spellStart"/>
      <w:r w:rsidR="00FF39FB" w:rsidRPr="00A12EE6">
        <w:t>Configuration</w:t>
      </w:r>
      <w:proofErr w:type="spellEnd"/>
      <w:r w:rsidR="00FF39FB" w:rsidRPr="00A12EE6">
        <w:t xml:space="preserve"> </w:t>
      </w:r>
      <w:proofErr w:type="spellStart"/>
      <w:r w:rsidR="00FF39FB" w:rsidRPr="00A12EE6">
        <w:t>Wizard</w:t>
      </w:r>
      <w:proofErr w:type="spellEnd"/>
      <w:r w:rsidR="00FF39FB" w:rsidRPr="00A12EE6">
        <w:t xml:space="preserve">, bude zobrazovať jednotlivé kroky, ktoré je potrebné vykonať pre dokončenie nastavenia služby </w:t>
      </w:r>
      <w:proofErr w:type="spellStart"/>
      <w:r w:rsidR="00FF39FB" w:rsidRPr="00A12EE6">
        <w:t>Active</w:t>
      </w:r>
      <w:proofErr w:type="spellEnd"/>
      <w:r w:rsidR="00FF39FB" w:rsidRPr="00A12EE6">
        <w:t xml:space="preserve"> </w:t>
      </w:r>
      <w:proofErr w:type="spellStart"/>
      <w:r w:rsidR="00FF39FB" w:rsidRPr="00A12EE6">
        <w:t>Directory</w:t>
      </w:r>
      <w:proofErr w:type="spellEnd"/>
      <w:r w:rsidR="00FF39FB" w:rsidRPr="00A12EE6">
        <w:t>.</w:t>
      </w:r>
      <w:r w:rsidR="00E441C4" w:rsidRPr="00A12EE6">
        <w:t xml:space="preserve"> Prvá stránka je </w:t>
      </w:r>
      <w:proofErr w:type="spellStart"/>
      <w:r w:rsidR="00E441C4" w:rsidRPr="00A12EE6">
        <w:t>Deployment</w:t>
      </w:r>
      <w:proofErr w:type="spellEnd"/>
      <w:r w:rsidR="00E441C4" w:rsidRPr="00A12EE6">
        <w:t xml:space="preserve"> </w:t>
      </w:r>
      <w:proofErr w:type="spellStart"/>
      <w:r w:rsidR="00E441C4" w:rsidRPr="00A12EE6">
        <w:t>Configuration</w:t>
      </w:r>
      <w:proofErr w:type="spellEnd"/>
      <w:r w:rsidRPr="00A12EE6">
        <w:t>, kde musíme zvoliť jednu z troch možností nasadenia. Na základe tejto voľby sa zobrazia v</w:t>
      </w:r>
      <w:r w:rsidR="00D4213F" w:rsidRPr="00A12EE6">
        <w:t xml:space="preserve"> </w:t>
      </w:r>
      <w:r w:rsidRPr="00A12EE6">
        <w:t xml:space="preserve">časti okna </w:t>
      </w:r>
      <w:proofErr w:type="spellStart"/>
      <w:r w:rsidR="00C01711" w:rsidRPr="00A12EE6">
        <w:rPr>
          <w:b/>
          <w:bCs/>
          <w:i/>
          <w:iCs/>
        </w:rPr>
        <w:t>Specify</w:t>
      </w:r>
      <w:proofErr w:type="spellEnd"/>
      <w:r w:rsidR="00C01711" w:rsidRPr="00A12EE6">
        <w:rPr>
          <w:b/>
          <w:bCs/>
          <w:i/>
          <w:iCs/>
        </w:rPr>
        <w:t xml:space="preserve"> </w:t>
      </w:r>
      <w:proofErr w:type="spellStart"/>
      <w:r w:rsidR="00C01711" w:rsidRPr="00A12EE6">
        <w:rPr>
          <w:b/>
          <w:bCs/>
          <w:i/>
          <w:iCs/>
        </w:rPr>
        <w:t>the</w:t>
      </w:r>
      <w:proofErr w:type="spellEnd"/>
      <w:r w:rsidR="00C01711" w:rsidRPr="00A12EE6">
        <w:rPr>
          <w:b/>
          <w:bCs/>
          <w:i/>
          <w:iCs/>
        </w:rPr>
        <w:t xml:space="preserve"> </w:t>
      </w:r>
      <w:proofErr w:type="spellStart"/>
      <w:r w:rsidR="00C01711" w:rsidRPr="00A12EE6">
        <w:rPr>
          <w:b/>
          <w:bCs/>
          <w:i/>
          <w:iCs/>
        </w:rPr>
        <w:t>domain</w:t>
      </w:r>
      <w:proofErr w:type="spellEnd"/>
      <w:r w:rsidR="00C01711" w:rsidRPr="00A12EE6">
        <w:rPr>
          <w:b/>
          <w:bCs/>
          <w:i/>
          <w:iCs/>
        </w:rPr>
        <w:t xml:space="preserve"> </w:t>
      </w:r>
      <w:proofErr w:type="spellStart"/>
      <w:r w:rsidR="00C01711" w:rsidRPr="00A12EE6">
        <w:rPr>
          <w:b/>
          <w:bCs/>
          <w:i/>
          <w:iCs/>
        </w:rPr>
        <w:t>information</w:t>
      </w:r>
      <w:proofErr w:type="spellEnd"/>
      <w:r w:rsidR="00C01711" w:rsidRPr="00A12EE6">
        <w:rPr>
          <w:b/>
          <w:bCs/>
          <w:i/>
          <w:iCs/>
        </w:rPr>
        <w:t xml:space="preserve"> </w:t>
      </w:r>
      <w:proofErr w:type="spellStart"/>
      <w:r w:rsidR="00C01711" w:rsidRPr="00A12EE6">
        <w:rPr>
          <w:b/>
          <w:bCs/>
          <w:i/>
          <w:iCs/>
        </w:rPr>
        <w:t>for</w:t>
      </w:r>
      <w:proofErr w:type="spellEnd"/>
      <w:r w:rsidR="00C01711" w:rsidRPr="00A12EE6">
        <w:rPr>
          <w:b/>
          <w:bCs/>
          <w:i/>
          <w:iCs/>
        </w:rPr>
        <w:t xml:space="preserve"> </w:t>
      </w:r>
      <w:proofErr w:type="spellStart"/>
      <w:r w:rsidR="00C01711" w:rsidRPr="00A12EE6">
        <w:rPr>
          <w:b/>
          <w:bCs/>
          <w:i/>
          <w:iCs/>
        </w:rPr>
        <w:t>this</w:t>
      </w:r>
      <w:proofErr w:type="spellEnd"/>
      <w:r w:rsidR="00C01711" w:rsidRPr="00A12EE6">
        <w:rPr>
          <w:b/>
          <w:bCs/>
          <w:i/>
          <w:iCs/>
        </w:rPr>
        <w:t xml:space="preserve"> </w:t>
      </w:r>
      <w:proofErr w:type="spellStart"/>
      <w:r w:rsidR="00C01711" w:rsidRPr="00A12EE6">
        <w:rPr>
          <w:b/>
          <w:bCs/>
          <w:i/>
          <w:iCs/>
        </w:rPr>
        <w:t>operation</w:t>
      </w:r>
      <w:proofErr w:type="spellEnd"/>
      <w:r w:rsidR="00C01711" w:rsidRPr="00A12EE6">
        <w:t xml:space="preserve"> </w:t>
      </w:r>
      <w:r w:rsidRPr="00A12EE6">
        <w:t>ďalšie možnosti</w:t>
      </w:r>
      <w:r w:rsidR="00C01711" w:rsidRPr="00A12EE6">
        <w:t>,</w:t>
      </w:r>
      <w:r w:rsidRPr="00A12EE6">
        <w:t xml:space="preserve"> ktoré je potrebné vyplniť alebo zvoliť.</w:t>
      </w:r>
      <w:r w:rsidR="00C01711" w:rsidRPr="00A12EE6">
        <w:t xml:space="preserve"> V rámci týchto skrípt sa budeme zaoberať len prvou voľbou </w:t>
      </w:r>
      <w:proofErr w:type="spellStart"/>
      <w:r w:rsidR="00C01711" w:rsidRPr="00A12EE6">
        <w:rPr>
          <w:b/>
          <w:bCs/>
          <w:i/>
          <w:iCs/>
        </w:rPr>
        <w:t>Add</w:t>
      </w:r>
      <w:proofErr w:type="spellEnd"/>
      <w:r w:rsidR="00C01711" w:rsidRPr="00A12EE6">
        <w:rPr>
          <w:b/>
          <w:bCs/>
          <w:i/>
          <w:iCs/>
        </w:rPr>
        <w:t xml:space="preserve"> a </w:t>
      </w:r>
      <w:proofErr w:type="spellStart"/>
      <w:r w:rsidR="00C01711" w:rsidRPr="00A12EE6">
        <w:rPr>
          <w:b/>
          <w:bCs/>
          <w:i/>
          <w:iCs/>
        </w:rPr>
        <w:t>domain</w:t>
      </w:r>
      <w:proofErr w:type="spellEnd"/>
      <w:r w:rsidR="00C01711" w:rsidRPr="00A12EE6">
        <w:rPr>
          <w:b/>
          <w:bCs/>
          <w:i/>
          <w:iCs/>
        </w:rPr>
        <w:t xml:space="preserve"> </w:t>
      </w:r>
      <w:proofErr w:type="spellStart"/>
      <w:r w:rsidR="00C01711" w:rsidRPr="00A12EE6">
        <w:rPr>
          <w:b/>
          <w:bCs/>
          <w:i/>
          <w:iCs/>
        </w:rPr>
        <w:t>controller</w:t>
      </w:r>
      <w:proofErr w:type="spellEnd"/>
      <w:r w:rsidR="00C01711" w:rsidRPr="00A12EE6">
        <w:rPr>
          <w:b/>
          <w:bCs/>
          <w:i/>
          <w:iCs/>
        </w:rPr>
        <w:t xml:space="preserve"> to </w:t>
      </w:r>
      <w:proofErr w:type="spellStart"/>
      <w:r w:rsidR="00C01711" w:rsidRPr="00A12EE6">
        <w:rPr>
          <w:b/>
          <w:bCs/>
          <w:i/>
          <w:iCs/>
        </w:rPr>
        <w:t>an</w:t>
      </w:r>
      <w:proofErr w:type="spellEnd"/>
      <w:r w:rsidR="00C01711" w:rsidRPr="00A12EE6">
        <w:rPr>
          <w:b/>
          <w:bCs/>
          <w:i/>
          <w:iCs/>
        </w:rPr>
        <w:t xml:space="preserve"> </w:t>
      </w:r>
      <w:proofErr w:type="spellStart"/>
      <w:r w:rsidR="00C01711" w:rsidRPr="00A12EE6">
        <w:rPr>
          <w:b/>
          <w:bCs/>
          <w:i/>
          <w:iCs/>
        </w:rPr>
        <w:t>existing</w:t>
      </w:r>
      <w:proofErr w:type="spellEnd"/>
      <w:r w:rsidR="00C01711" w:rsidRPr="00A12EE6">
        <w:rPr>
          <w:b/>
          <w:bCs/>
          <w:i/>
          <w:iCs/>
        </w:rPr>
        <w:t xml:space="preserve"> </w:t>
      </w:r>
      <w:proofErr w:type="spellStart"/>
      <w:r w:rsidR="00C01711" w:rsidRPr="00A12EE6">
        <w:rPr>
          <w:b/>
          <w:bCs/>
          <w:i/>
          <w:iCs/>
        </w:rPr>
        <w:t>domain</w:t>
      </w:r>
      <w:proofErr w:type="spellEnd"/>
      <w:r w:rsidR="00C01711" w:rsidRPr="00A12EE6">
        <w:t xml:space="preserve"> a poslednou voľbou </w:t>
      </w:r>
      <w:proofErr w:type="spellStart"/>
      <w:r w:rsidR="00C01711" w:rsidRPr="00A12EE6">
        <w:rPr>
          <w:b/>
          <w:bCs/>
          <w:i/>
          <w:iCs/>
        </w:rPr>
        <w:t>Add</w:t>
      </w:r>
      <w:proofErr w:type="spellEnd"/>
      <w:r w:rsidR="00C01711" w:rsidRPr="00A12EE6">
        <w:rPr>
          <w:b/>
          <w:bCs/>
          <w:i/>
          <w:iCs/>
        </w:rPr>
        <w:t xml:space="preserve"> a new </w:t>
      </w:r>
      <w:proofErr w:type="spellStart"/>
      <w:r w:rsidR="00C01711" w:rsidRPr="00A12EE6">
        <w:rPr>
          <w:b/>
          <w:bCs/>
          <w:i/>
          <w:iCs/>
        </w:rPr>
        <w:t>forest</w:t>
      </w:r>
      <w:proofErr w:type="spellEnd"/>
      <w:r w:rsidR="00C01711" w:rsidRPr="00A12EE6">
        <w:t>. Nebudeme vytvárať novú doménu v existujúcom lese (</w:t>
      </w:r>
      <w:proofErr w:type="spellStart"/>
      <w:r w:rsidR="00C01711" w:rsidRPr="00A12EE6">
        <w:t>Forest</w:t>
      </w:r>
      <w:proofErr w:type="spellEnd"/>
      <w:r w:rsidR="00C01711" w:rsidRPr="00A12EE6">
        <w:t xml:space="preserve">). Keďže ešte nemáme doménový server a  ani žiadnu existujúcu doménu musíme si zvoliť </w:t>
      </w:r>
      <w:r w:rsidR="00B63388" w:rsidRPr="00A12EE6">
        <w:t>tretiu možnosť</w:t>
      </w:r>
      <w:r w:rsidR="00C01711" w:rsidRPr="00A12EE6">
        <w:t xml:space="preserve"> </w:t>
      </w:r>
      <w:proofErr w:type="spellStart"/>
      <w:r w:rsidR="00C01711" w:rsidRPr="00A12EE6">
        <w:rPr>
          <w:b/>
          <w:bCs/>
          <w:i/>
          <w:iCs/>
        </w:rPr>
        <w:t>Add</w:t>
      </w:r>
      <w:proofErr w:type="spellEnd"/>
      <w:r w:rsidR="00C01711" w:rsidRPr="00A12EE6">
        <w:rPr>
          <w:b/>
          <w:bCs/>
          <w:i/>
          <w:iCs/>
        </w:rPr>
        <w:t xml:space="preserve"> a new </w:t>
      </w:r>
      <w:proofErr w:type="spellStart"/>
      <w:r w:rsidR="00C01711" w:rsidRPr="00A12EE6">
        <w:rPr>
          <w:b/>
          <w:bCs/>
          <w:i/>
          <w:iCs/>
        </w:rPr>
        <w:t>forest</w:t>
      </w:r>
      <w:proofErr w:type="spellEnd"/>
      <w:r w:rsidR="00C01711" w:rsidRPr="00A12EE6">
        <w:t>,</w:t>
      </w:r>
      <w:r w:rsidR="00D4213F" w:rsidRPr="00A12EE6">
        <w:t xml:space="preserve"> </w:t>
      </w:r>
      <w:r w:rsidR="00C01711" w:rsidRPr="00A12EE6">
        <w:t xml:space="preserve">kde vytvoríme nový les. V časti </w:t>
      </w:r>
      <w:proofErr w:type="spellStart"/>
      <w:r w:rsidR="00C01711" w:rsidRPr="00A12EE6">
        <w:rPr>
          <w:b/>
          <w:bCs/>
          <w:i/>
          <w:iCs/>
        </w:rPr>
        <w:t>Specify</w:t>
      </w:r>
      <w:proofErr w:type="spellEnd"/>
      <w:r w:rsidR="00C01711" w:rsidRPr="00A12EE6">
        <w:rPr>
          <w:b/>
          <w:bCs/>
          <w:i/>
          <w:iCs/>
        </w:rPr>
        <w:t xml:space="preserve"> </w:t>
      </w:r>
      <w:proofErr w:type="spellStart"/>
      <w:r w:rsidR="00C01711" w:rsidRPr="00A12EE6">
        <w:rPr>
          <w:b/>
          <w:bCs/>
          <w:i/>
          <w:iCs/>
        </w:rPr>
        <w:t>the</w:t>
      </w:r>
      <w:proofErr w:type="spellEnd"/>
      <w:r w:rsidR="00C01711" w:rsidRPr="00A12EE6">
        <w:rPr>
          <w:b/>
          <w:bCs/>
          <w:i/>
          <w:iCs/>
        </w:rPr>
        <w:t xml:space="preserve"> </w:t>
      </w:r>
      <w:proofErr w:type="spellStart"/>
      <w:r w:rsidR="00C01711" w:rsidRPr="00A12EE6">
        <w:rPr>
          <w:b/>
          <w:bCs/>
          <w:i/>
          <w:iCs/>
        </w:rPr>
        <w:t>domain</w:t>
      </w:r>
      <w:proofErr w:type="spellEnd"/>
      <w:r w:rsidR="00C01711" w:rsidRPr="00A12EE6">
        <w:rPr>
          <w:b/>
          <w:bCs/>
          <w:i/>
          <w:iCs/>
        </w:rPr>
        <w:t xml:space="preserve"> </w:t>
      </w:r>
      <w:proofErr w:type="spellStart"/>
      <w:r w:rsidR="00C01711" w:rsidRPr="00A12EE6">
        <w:rPr>
          <w:b/>
          <w:bCs/>
          <w:i/>
          <w:iCs/>
        </w:rPr>
        <w:t>information</w:t>
      </w:r>
      <w:proofErr w:type="spellEnd"/>
      <w:r w:rsidR="00C01711" w:rsidRPr="00A12EE6">
        <w:rPr>
          <w:b/>
          <w:bCs/>
          <w:i/>
          <w:iCs/>
        </w:rPr>
        <w:t xml:space="preserve"> </w:t>
      </w:r>
      <w:proofErr w:type="spellStart"/>
      <w:r w:rsidR="00C01711" w:rsidRPr="00A12EE6">
        <w:rPr>
          <w:b/>
          <w:bCs/>
          <w:i/>
          <w:iCs/>
        </w:rPr>
        <w:t>for</w:t>
      </w:r>
      <w:proofErr w:type="spellEnd"/>
      <w:r w:rsidR="00C01711" w:rsidRPr="00A12EE6">
        <w:rPr>
          <w:b/>
          <w:bCs/>
          <w:i/>
          <w:iCs/>
        </w:rPr>
        <w:t xml:space="preserve"> </w:t>
      </w:r>
      <w:proofErr w:type="spellStart"/>
      <w:r w:rsidR="00C01711" w:rsidRPr="00A12EE6">
        <w:rPr>
          <w:b/>
          <w:bCs/>
          <w:i/>
          <w:iCs/>
        </w:rPr>
        <w:t>this</w:t>
      </w:r>
      <w:proofErr w:type="spellEnd"/>
      <w:r w:rsidR="00C01711" w:rsidRPr="00A12EE6">
        <w:rPr>
          <w:b/>
          <w:bCs/>
          <w:i/>
          <w:iCs/>
        </w:rPr>
        <w:t xml:space="preserve"> </w:t>
      </w:r>
      <w:proofErr w:type="spellStart"/>
      <w:r w:rsidR="00C01711" w:rsidRPr="00A12EE6">
        <w:rPr>
          <w:b/>
          <w:bCs/>
          <w:i/>
          <w:iCs/>
        </w:rPr>
        <w:t>operation</w:t>
      </w:r>
      <w:proofErr w:type="spellEnd"/>
      <w:r w:rsidR="00C01711" w:rsidRPr="00A12EE6">
        <w:t xml:space="preserve"> sa zobrazilo </w:t>
      </w:r>
      <w:r w:rsidR="00B63388" w:rsidRPr="00A12EE6">
        <w:t>textové pole</w:t>
      </w:r>
      <w:r w:rsidR="00C01711" w:rsidRPr="00A12EE6">
        <w:t xml:space="preserve">, ktoré je potrebné vyplniť. Jedná sa o názov novej domény. Pre </w:t>
      </w:r>
      <w:r w:rsidR="00421E0C">
        <w:t>účely týchto</w:t>
      </w:r>
      <w:r w:rsidR="00C01711" w:rsidRPr="00A12EE6">
        <w:t xml:space="preserve"> skr</w:t>
      </w:r>
      <w:r w:rsidR="00421E0C">
        <w:t>í</w:t>
      </w:r>
      <w:r w:rsidR="00C01711" w:rsidRPr="00A12EE6">
        <w:t xml:space="preserve">pt zvolíme názov domény </w:t>
      </w:r>
      <w:proofErr w:type="spellStart"/>
      <w:r w:rsidR="00C01711" w:rsidRPr="00A12EE6">
        <w:rPr>
          <w:b/>
          <w:bCs/>
          <w:i/>
          <w:iCs/>
        </w:rPr>
        <w:t>kti.local</w:t>
      </w:r>
      <w:proofErr w:type="spellEnd"/>
      <w:r w:rsidR="00C01711" w:rsidRPr="00A12EE6">
        <w:t>. Upozorňujeme, že názov domény musí byť minimálne druhej úrovne. To znamená, že za názvom musíme dať bodku a doplniť prvú úroveň, čo je najčastejšie doména danej krajiny</w:t>
      </w:r>
      <w:r w:rsidR="00421E0C">
        <w:t xml:space="preserve"> (</w:t>
      </w:r>
      <w:r w:rsidR="00C01711" w:rsidRPr="00A12EE6">
        <w:t>napr</w:t>
      </w:r>
      <w:r w:rsidR="00421E0C">
        <w:t>.:</w:t>
      </w:r>
      <w:r w:rsidR="00C01711" w:rsidRPr="00A12EE6">
        <w:t xml:space="preserve"> .</w:t>
      </w:r>
      <w:proofErr w:type="spellStart"/>
      <w:r w:rsidR="00C01711" w:rsidRPr="00A12EE6">
        <w:t>sk</w:t>
      </w:r>
      <w:proofErr w:type="spellEnd"/>
      <w:r w:rsidR="00C01711" w:rsidRPr="00A12EE6">
        <w:t>, .</w:t>
      </w:r>
      <w:proofErr w:type="spellStart"/>
      <w:r w:rsidR="00C01711" w:rsidRPr="00A12EE6">
        <w:t>com</w:t>
      </w:r>
      <w:proofErr w:type="spellEnd"/>
      <w:r w:rsidR="00421E0C">
        <w:t>)</w:t>
      </w:r>
      <w:r w:rsidR="00C01711" w:rsidRPr="00A12EE6">
        <w:t>. My sme zvolili .</w:t>
      </w:r>
      <w:proofErr w:type="spellStart"/>
      <w:r w:rsidR="00C01711" w:rsidRPr="00A12EE6">
        <w:t>local</w:t>
      </w:r>
      <w:proofErr w:type="spellEnd"/>
      <w:r w:rsidR="000A4169" w:rsidRPr="00A12EE6">
        <w:t xml:space="preserve">, čo znamená, že táto doména nebude publikovaná do internetu. V rôznej odbornej literatúre sa môžete stretnúť s voľbou názvu domény </w:t>
      </w:r>
      <w:proofErr w:type="spellStart"/>
      <w:r w:rsidR="000A4169" w:rsidRPr="00A12EE6">
        <w:t>contoso.local</w:t>
      </w:r>
      <w:proofErr w:type="spellEnd"/>
      <w:r w:rsidR="000A4169" w:rsidRPr="00A12EE6">
        <w:t xml:space="preserve">, jedná sa tak isto </w:t>
      </w:r>
      <w:r w:rsidR="00B63388" w:rsidRPr="00A12EE6">
        <w:t xml:space="preserve">o </w:t>
      </w:r>
      <w:r w:rsidR="000A4169" w:rsidRPr="00A12EE6">
        <w:t>vymyslený názov, ktorý naznačuje, že pracujeme v cvičnom prostredí.</w:t>
      </w:r>
      <w:bookmarkEnd w:id="250"/>
    </w:p>
    <w:p w14:paraId="0276F3AC" w14:textId="77777777" w:rsidR="000A4169" w:rsidRPr="00A12EE6" w:rsidRDefault="000A4169" w:rsidP="000A4169">
      <w:pPr>
        <w:keepNext/>
        <w:jc w:val="center"/>
      </w:pPr>
      <w:r w:rsidRPr="00A12EE6">
        <w:rPr>
          <w:noProof/>
          <w:lang w:eastAsia="sk-SK"/>
        </w:rPr>
        <w:lastRenderedPageBreak/>
        <w:drawing>
          <wp:inline distT="0" distB="0" distL="0" distR="0" wp14:anchorId="085F19A5" wp14:editId="793CFDB9">
            <wp:extent cx="5760720" cy="4208145"/>
            <wp:effectExtent l="38100" t="38100" r="87630" b="97155"/>
            <wp:docPr id="977097358"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358" name="Obrázok 1" descr="Obrázok, na ktorom je text, snímka obrazovky, softvér, webová stránka&#10;&#10;Automaticky generovaný popis"/>
                    <pic:cNvPicPr/>
                  </pic:nvPicPr>
                  <pic:blipFill>
                    <a:blip r:embed="rId108"/>
                    <a:stretch>
                      <a:fillRect/>
                    </a:stretch>
                  </pic:blipFill>
                  <pic:spPr>
                    <a:xfrm>
                      <a:off x="0" y="0"/>
                      <a:ext cx="5760720" cy="4208145"/>
                    </a:xfrm>
                    <a:prstGeom prst="rect">
                      <a:avLst/>
                    </a:prstGeom>
                    <a:effectLst>
                      <a:outerShdw blurRad="50800" dist="38100" dir="2700000" algn="tl" rotWithShape="0">
                        <a:prstClr val="black">
                          <a:alpha val="40000"/>
                        </a:prstClr>
                      </a:outerShdw>
                    </a:effectLst>
                  </pic:spPr>
                </pic:pic>
              </a:graphicData>
            </a:graphic>
          </wp:inline>
        </w:drawing>
      </w:r>
    </w:p>
    <w:p w14:paraId="5F8989C1" w14:textId="06AB3E46" w:rsidR="000A4169" w:rsidRPr="00A12EE6" w:rsidRDefault="000A4169" w:rsidP="000A4169">
      <w:pPr>
        <w:pStyle w:val="Popis"/>
        <w:jc w:val="center"/>
      </w:pPr>
      <w:bookmarkStart w:id="251" w:name="_Toc182423333"/>
      <w:r w:rsidRPr="00A12EE6">
        <w:t xml:space="preserve">Obr. </w:t>
      </w:r>
      <w:fldSimple w:instr=" STYLEREF 1 \s ">
        <w:r w:rsidR="005418FC">
          <w:rPr>
            <w:noProof/>
          </w:rPr>
          <w:t>3</w:t>
        </w:r>
      </w:fldSimple>
      <w:r w:rsidR="00E37B0B" w:rsidRPr="00A12EE6">
        <w:noBreakHyphen/>
      </w:r>
      <w:fldSimple w:instr=" SEQ Obr. \* ARABIC \s 1 ">
        <w:r w:rsidR="005418FC">
          <w:rPr>
            <w:noProof/>
          </w:rPr>
          <w:t>15</w:t>
        </w:r>
      </w:fldSimple>
      <w:r w:rsidRPr="00A12EE6">
        <w:t xml:space="preserve">. </w:t>
      </w:r>
      <w:proofErr w:type="spellStart"/>
      <w:r w:rsidRPr="00A12EE6">
        <w:t>Deployment</w:t>
      </w:r>
      <w:proofErr w:type="spellEnd"/>
      <w:r w:rsidRPr="00A12EE6">
        <w:t xml:space="preserve"> </w:t>
      </w:r>
      <w:proofErr w:type="spellStart"/>
      <w:r w:rsidRPr="00A12EE6">
        <w:t>Configuration</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51"/>
      <w:proofErr w:type="spellEnd"/>
    </w:p>
    <w:p w14:paraId="041FA13C" w14:textId="7DE9D6C9" w:rsidR="000A4169" w:rsidRPr="00A12EE6" w:rsidRDefault="000A4169" w:rsidP="006C50AE">
      <w:pPr>
        <w:pStyle w:val="Odsekzoznamu"/>
        <w:numPr>
          <w:ilvl w:val="0"/>
          <w:numId w:val="25"/>
        </w:numPr>
        <w:ind w:left="454" w:hanging="454"/>
        <w:jc w:val="both"/>
      </w:pPr>
      <w:bookmarkStart w:id="252" w:name="_Ref176446188"/>
      <w:r w:rsidRPr="00A12EE6">
        <w:t xml:space="preserve">Zvolíme tlačidlo </w:t>
      </w:r>
      <w:proofErr w:type="spellStart"/>
      <w:r w:rsidRPr="00421E0C">
        <w:rPr>
          <w:b/>
          <w:bCs/>
          <w:i/>
          <w:iCs/>
          <w:bdr w:val="single" w:sz="8" w:space="0" w:color="auto" w:shadow="1"/>
          <w:shd w:val="clear" w:color="auto" w:fill="D9D9D9" w:themeFill="background1" w:themeFillShade="D9"/>
        </w:rPr>
        <w:t>Next</w:t>
      </w:r>
      <w:proofErr w:type="spellEnd"/>
      <w:r w:rsidRPr="00A12EE6">
        <w:t xml:space="preserve"> pre zobrazenie novej stránky </w:t>
      </w:r>
      <w:proofErr w:type="spellStart"/>
      <w:r w:rsidRPr="00A12EE6">
        <w:t>Domain</w:t>
      </w:r>
      <w:proofErr w:type="spellEnd"/>
      <w:r w:rsidRPr="00A12EE6">
        <w:t xml:space="preserve"> </w:t>
      </w:r>
      <w:proofErr w:type="spellStart"/>
      <w:r w:rsidRPr="00A12EE6">
        <w:t>Controller</w:t>
      </w:r>
      <w:proofErr w:type="spellEnd"/>
      <w:r w:rsidRPr="00A12EE6">
        <w:t xml:space="preserve"> </w:t>
      </w:r>
      <w:proofErr w:type="spellStart"/>
      <w:r w:rsidRPr="00A12EE6">
        <w:t>Options</w:t>
      </w:r>
      <w:proofErr w:type="spellEnd"/>
      <w:r w:rsidRPr="00A12EE6">
        <w:t>. V tomto okne musíme zvoliť funkčn</w:t>
      </w:r>
      <w:r w:rsidR="002001B6">
        <w:t>ú úroveň</w:t>
      </w:r>
      <w:r w:rsidRPr="00A12EE6">
        <w:t xml:space="preserve"> pre les aj pre doménu</w:t>
      </w:r>
      <w:r w:rsidR="002001B6">
        <w:t xml:space="preserve"> (</w:t>
      </w:r>
      <w:proofErr w:type="spellStart"/>
      <w:r w:rsidR="002001B6">
        <w:t>Forest</w:t>
      </w:r>
      <w:proofErr w:type="spellEnd"/>
      <w:r w:rsidR="002001B6">
        <w:t xml:space="preserve"> </w:t>
      </w:r>
      <w:proofErr w:type="spellStart"/>
      <w:r w:rsidR="002001B6" w:rsidRPr="002001B6">
        <w:t>functional</w:t>
      </w:r>
      <w:proofErr w:type="spellEnd"/>
      <w:r w:rsidR="002001B6" w:rsidRPr="002001B6">
        <w:t xml:space="preserve"> level</w:t>
      </w:r>
      <w:r w:rsidR="002001B6">
        <w:t xml:space="preserve"> a </w:t>
      </w:r>
      <w:proofErr w:type="spellStart"/>
      <w:r w:rsidR="002001B6">
        <w:t>D</w:t>
      </w:r>
      <w:r w:rsidR="002001B6" w:rsidRPr="002001B6">
        <w:t>omain</w:t>
      </w:r>
      <w:proofErr w:type="spellEnd"/>
      <w:r w:rsidR="002001B6" w:rsidRPr="002001B6">
        <w:t xml:space="preserve"> </w:t>
      </w:r>
      <w:proofErr w:type="spellStart"/>
      <w:r w:rsidR="002001B6" w:rsidRPr="002001B6">
        <w:t>functional</w:t>
      </w:r>
      <w:proofErr w:type="spellEnd"/>
      <w:r w:rsidR="002001B6" w:rsidRPr="002001B6">
        <w:t xml:space="preserve"> level</w:t>
      </w:r>
      <w:r w:rsidR="002001B6">
        <w:t>)</w:t>
      </w:r>
      <w:r w:rsidRPr="00A12EE6">
        <w:t>. Systém nám ponúka najvyšš</w:t>
      </w:r>
      <w:r w:rsidR="002001B6">
        <w:t>iu</w:t>
      </w:r>
      <w:r w:rsidRPr="00A12EE6">
        <w:t xml:space="preserve"> možn</w:t>
      </w:r>
      <w:r w:rsidR="002001B6">
        <w:t>ú</w:t>
      </w:r>
      <w:r w:rsidRPr="00A12EE6">
        <w:t xml:space="preserve"> dostupn</w:t>
      </w:r>
      <w:r w:rsidR="002001B6">
        <w:t>ú</w:t>
      </w:r>
      <w:r w:rsidRPr="00A12EE6">
        <w:t xml:space="preserve"> </w:t>
      </w:r>
      <w:r w:rsidR="002001B6">
        <w:t>úroveň</w:t>
      </w:r>
      <w:r w:rsidRPr="00A12EE6">
        <w:t xml:space="preserve">. V tomto prípade </w:t>
      </w:r>
      <w:r w:rsidRPr="00A12EE6">
        <w:rPr>
          <w:b/>
          <w:bCs/>
          <w:i/>
          <w:iCs/>
        </w:rPr>
        <w:t>Windows Server 2012 R2</w:t>
      </w:r>
      <w:r w:rsidRPr="00A12EE6">
        <w:t xml:space="preserve">. Pri vytváraní nového lesa a novej domény je odporúčané voliť najvyššiu ponúkanú verziu. V prípade, že už existuje nejaký les a teda aj doména, je potrebné nastaviť </w:t>
      </w:r>
      <w:r w:rsidR="002001B6">
        <w:t>úroveň</w:t>
      </w:r>
      <w:r w:rsidRPr="00A12EE6">
        <w:t xml:space="preserve"> presne tak</w:t>
      </w:r>
      <w:r w:rsidR="00421E0C">
        <w:t>,</w:t>
      </w:r>
      <w:r w:rsidRPr="00A12EE6">
        <w:t xml:space="preserve"> ako je nastavený v existujúcej doméne. Táto časť je využívaná pri aktualizáciách existujúcich domén na </w:t>
      </w:r>
      <w:r w:rsidR="00766CEE" w:rsidRPr="00A12EE6">
        <w:t>novšie operačné systémy Windows Server</w:t>
      </w:r>
      <w:r w:rsidR="00421E0C">
        <w:t xml:space="preserve"> (kapitola </w:t>
      </w:r>
      <w:r w:rsidR="00E774D7" w:rsidRPr="00E774D7">
        <w:rPr>
          <w:b/>
          <w:bCs/>
          <w:color w:val="00B0F0"/>
        </w:rPr>
        <w:fldChar w:fldCharType="begin"/>
      </w:r>
      <w:r w:rsidR="00E774D7" w:rsidRPr="00E774D7">
        <w:rPr>
          <w:b/>
          <w:bCs/>
          <w:color w:val="00B0F0"/>
        </w:rPr>
        <w:instrText xml:space="preserve"> REF _Ref182410263 \r \h </w:instrText>
      </w:r>
      <w:r w:rsidR="00E774D7">
        <w:rPr>
          <w:b/>
          <w:bCs/>
          <w:color w:val="00B0F0"/>
        </w:rPr>
        <w:instrText xml:space="preserve"> \* MERGEFORMAT </w:instrText>
      </w:r>
      <w:r w:rsidR="00E774D7" w:rsidRPr="00E774D7">
        <w:rPr>
          <w:b/>
          <w:bCs/>
          <w:color w:val="00B0F0"/>
        </w:rPr>
      </w:r>
      <w:r w:rsidR="00E774D7" w:rsidRPr="00E774D7">
        <w:rPr>
          <w:b/>
          <w:bCs/>
          <w:color w:val="00B0F0"/>
        </w:rPr>
        <w:fldChar w:fldCharType="separate"/>
      </w:r>
      <w:r w:rsidR="005418FC">
        <w:rPr>
          <w:b/>
          <w:bCs/>
          <w:color w:val="00B0F0"/>
        </w:rPr>
        <w:t>5</w:t>
      </w:r>
      <w:r w:rsidR="00E774D7" w:rsidRPr="00E774D7">
        <w:rPr>
          <w:b/>
          <w:bCs/>
          <w:color w:val="00B0F0"/>
        </w:rPr>
        <w:fldChar w:fldCharType="end"/>
      </w:r>
      <w:r w:rsidR="00421E0C">
        <w:t xml:space="preserve">, </w:t>
      </w:r>
      <w:r w:rsidR="00421E0C" w:rsidRPr="00E774D7">
        <w:rPr>
          <w:b/>
          <w:bCs/>
          <w:color w:val="00B0F0"/>
        </w:rPr>
        <w:fldChar w:fldCharType="begin"/>
      </w:r>
      <w:r w:rsidR="00421E0C" w:rsidRPr="00E774D7">
        <w:rPr>
          <w:b/>
          <w:bCs/>
          <w:color w:val="00B0F0"/>
        </w:rPr>
        <w:instrText xml:space="preserve"> REF _Ref182410225 \h </w:instrText>
      </w:r>
      <w:r w:rsidR="00E774D7">
        <w:rPr>
          <w:b/>
          <w:bCs/>
          <w:color w:val="00B0F0"/>
        </w:rPr>
        <w:instrText xml:space="preserve"> \* MERGEFORMAT </w:instrText>
      </w:r>
      <w:r w:rsidR="00421E0C" w:rsidRPr="00E774D7">
        <w:rPr>
          <w:b/>
          <w:bCs/>
          <w:color w:val="00B0F0"/>
        </w:rPr>
      </w:r>
      <w:r w:rsidR="00421E0C" w:rsidRPr="00E774D7">
        <w:rPr>
          <w:b/>
          <w:bCs/>
          <w:color w:val="00B0F0"/>
        </w:rPr>
        <w:fldChar w:fldCharType="separate"/>
      </w:r>
      <w:r w:rsidR="005418FC" w:rsidRPr="005418FC">
        <w:rPr>
          <w:b/>
          <w:bCs/>
          <w:color w:val="00B0F0"/>
        </w:rPr>
        <w:t>Povýšenie domény</w:t>
      </w:r>
      <w:r w:rsidR="00421E0C" w:rsidRPr="00E774D7">
        <w:rPr>
          <w:b/>
          <w:bCs/>
          <w:color w:val="00B0F0"/>
        </w:rPr>
        <w:fldChar w:fldCharType="end"/>
      </w:r>
      <w:r w:rsidR="00421E0C">
        <w:t>)</w:t>
      </w:r>
      <w:r w:rsidR="00766CEE" w:rsidRPr="00A12EE6">
        <w:t xml:space="preserve">. V časti okna označenej ako </w:t>
      </w:r>
      <w:proofErr w:type="spellStart"/>
      <w:r w:rsidR="00766CEE" w:rsidRPr="00A12EE6">
        <w:rPr>
          <w:b/>
          <w:bCs/>
          <w:i/>
          <w:iCs/>
        </w:rPr>
        <w:t>Specify</w:t>
      </w:r>
      <w:proofErr w:type="spellEnd"/>
      <w:r w:rsidR="00766CEE" w:rsidRPr="00A12EE6">
        <w:rPr>
          <w:b/>
          <w:bCs/>
          <w:i/>
          <w:iCs/>
        </w:rPr>
        <w:t xml:space="preserve"> </w:t>
      </w:r>
      <w:proofErr w:type="spellStart"/>
      <w:r w:rsidR="00766CEE" w:rsidRPr="00A12EE6">
        <w:rPr>
          <w:b/>
          <w:bCs/>
          <w:i/>
          <w:iCs/>
        </w:rPr>
        <w:t>domain</w:t>
      </w:r>
      <w:proofErr w:type="spellEnd"/>
      <w:r w:rsidR="00766CEE" w:rsidRPr="00A12EE6">
        <w:rPr>
          <w:b/>
          <w:bCs/>
          <w:i/>
          <w:iCs/>
        </w:rPr>
        <w:t xml:space="preserve"> </w:t>
      </w:r>
      <w:proofErr w:type="spellStart"/>
      <w:r w:rsidR="00766CEE" w:rsidRPr="00A12EE6">
        <w:rPr>
          <w:b/>
          <w:bCs/>
          <w:i/>
          <w:iCs/>
        </w:rPr>
        <w:t>controller</w:t>
      </w:r>
      <w:proofErr w:type="spellEnd"/>
      <w:r w:rsidR="00766CEE" w:rsidRPr="00A12EE6">
        <w:rPr>
          <w:b/>
          <w:bCs/>
          <w:i/>
          <w:iCs/>
        </w:rPr>
        <w:t xml:space="preserve"> </w:t>
      </w:r>
      <w:proofErr w:type="spellStart"/>
      <w:r w:rsidR="00766CEE" w:rsidRPr="00A12EE6">
        <w:rPr>
          <w:b/>
          <w:bCs/>
          <w:i/>
          <w:iCs/>
        </w:rPr>
        <w:t>capabilities</w:t>
      </w:r>
      <w:proofErr w:type="spellEnd"/>
      <w:r w:rsidR="00766CEE" w:rsidRPr="00A12EE6">
        <w:t xml:space="preserve">, sú tri zaškrtávacie polia z ktorých je len jedno možné editovať. Jedná sa o možnosť </w:t>
      </w:r>
      <w:proofErr w:type="spellStart"/>
      <w:r w:rsidR="00766CEE" w:rsidRPr="00A12EE6">
        <w:rPr>
          <w:b/>
          <w:bCs/>
          <w:i/>
          <w:iCs/>
        </w:rPr>
        <w:t>Domain</w:t>
      </w:r>
      <w:proofErr w:type="spellEnd"/>
      <w:r w:rsidR="00766CEE" w:rsidRPr="00A12EE6">
        <w:rPr>
          <w:b/>
          <w:bCs/>
          <w:i/>
          <w:iCs/>
        </w:rPr>
        <w:t xml:space="preserve"> </w:t>
      </w:r>
      <w:proofErr w:type="spellStart"/>
      <w:r w:rsidR="00766CEE" w:rsidRPr="00A12EE6">
        <w:rPr>
          <w:b/>
          <w:bCs/>
          <w:i/>
          <w:iCs/>
        </w:rPr>
        <w:t>Name</w:t>
      </w:r>
      <w:proofErr w:type="spellEnd"/>
      <w:r w:rsidR="00766CEE" w:rsidRPr="00A12EE6">
        <w:rPr>
          <w:b/>
          <w:bCs/>
          <w:i/>
          <w:iCs/>
        </w:rPr>
        <w:t xml:space="preserve"> </w:t>
      </w:r>
      <w:proofErr w:type="spellStart"/>
      <w:r w:rsidR="00766CEE" w:rsidRPr="00A12EE6">
        <w:rPr>
          <w:b/>
          <w:bCs/>
          <w:i/>
          <w:iCs/>
        </w:rPr>
        <w:t>System</w:t>
      </w:r>
      <w:proofErr w:type="spellEnd"/>
      <w:r w:rsidR="00766CEE" w:rsidRPr="00A12EE6">
        <w:rPr>
          <w:b/>
          <w:bCs/>
          <w:i/>
          <w:iCs/>
        </w:rPr>
        <w:t xml:space="preserve"> (DNS) server</w:t>
      </w:r>
      <w:r w:rsidR="00766CEE" w:rsidRPr="00A12EE6">
        <w:t xml:space="preserve">. Táto možnosť určuje či má tento server plniť aj rolu DNS servera. </w:t>
      </w:r>
      <w:proofErr w:type="spellStart"/>
      <w:r w:rsidR="00766CEE" w:rsidRPr="00A12EE6">
        <w:t>Active</w:t>
      </w:r>
      <w:proofErr w:type="spellEnd"/>
      <w:r w:rsidR="00766CEE" w:rsidRPr="00A12EE6">
        <w:t xml:space="preserve"> </w:t>
      </w:r>
      <w:proofErr w:type="spellStart"/>
      <w:r w:rsidR="00766CEE" w:rsidRPr="00A12EE6">
        <w:t>Directory</w:t>
      </w:r>
      <w:proofErr w:type="spellEnd"/>
      <w:r w:rsidR="00766CEE" w:rsidRPr="00A12EE6">
        <w:t xml:space="preserve"> nemôže fungovať bez DNS servera a keďže ešte žiadny DNS server nemáme, ponecháme túto možnosť </w:t>
      </w:r>
      <w:r w:rsidR="00B63388" w:rsidRPr="00A12EE6">
        <w:t>zvolenú</w:t>
      </w:r>
      <w:r w:rsidR="00766CEE" w:rsidRPr="00A12EE6">
        <w:t>. Nakoniec treba zvoliť heslo</w:t>
      </w:r>
      <w:r w:rsidR="00B63388" w:rsidRPr="00A12EE6">
        <w:t xml:space="preserve"> </w:t>
      </w:r>
      <w:r w:rsidR="00766CEE" w:rsidRPr="00A12EE6">
        <w:t xml:space="preserve">v časti </w:t>
      </w:r>
      <w:r w:rsidR="00766CEE" w:rsidRPr="00A12EE6">
        <w:rPr>
          <w:b/>
          <w:bCs/>
          <w:i/>
          <w:iCs/>
        </w:rPr>
        <w:t xml:space="preserve">Type </w:t>
      </w:r>
      <w:proofErr w:type="spellStart"/>
      <w:r w:rsidR="00766CEE" w:rsidRPr="00A12EE6">
        <w:rPr>
          <w:b/>
          <w:bCs/>
          <w:i/>
          <w:iCs/>
        </w:rPr>
        <w:t>the</w:t>
      </w:r>
      <w:proofErr w:type="spellEnd"/>
      <w:r w:rsidR="00766CEE" w:rsidRPr="00A12EE6">
        <w:rPr>
          <w:b/>
          <w:bCs/>
          <w:i/>
          <w:iCs/>
        </w:rPr>
        <w:t xml:space="preserve"> </w:t>
      </w:r>
      <w:bookmarkStart w:id="253" w:name="_Hlk176701130"/>
      <w:proofErr w:type="spellStart"/>
      <w:r w:rsidR="00766CEE" w:rsidRPr="00A12EE6">
        <w:rPr>
          <w:b/>
          <w:bCs/>
          <w:i/>
          <w:iCs/>
        </w:rPr>
        <w:t>Directory</w:t>
      </w:r>
      <w:proofErr w:type="spellEnd"/>
      <w:r w:rsidR="00766CEE" w:rsidRPr="00A12EE6">
        <w:rPr>
          <w:b/>
          <w:bCs/>
          <w:i/>
          <w:iCs/>
        </w:rPr>
        <w:t xml:space="preserve"> </w:t>
      </w:r>
      <w:proofErr w:type="spellStart"/>
      <w:r w:rsidR="00766CEE" w:rsidRPr="00A12EE6">
        <w:rPr>
          <w:b/>
          <w:bCs/>
          <w:i/>
          <w:iCs/>
        </w:rPr>
        <w:t>Services</w:t>
      </w:r>
      <w:proofErr w:type="spellEnd"/>
      <w:r w:rsidR="00766CEE" w:rsidRPr="00A12EE6">
        <w:rPr>
          <w:b/>
          <w:bCs/>
          <w:i/>
          <w:iCs/>
        </w:rPr>
        <w:t xml:space="preserve"> </w:t>
      </w:r>
      <w:proofErr w:type="spellStart"/>
      <w:r w:rsidR="00766CEE" w:rsidRPr="00A12EE6">
        <w:rPr>
          <w:b/>
          <w:bCs/>
          <w:i/>
          <w:iCs/>
        </w:rPr>
        <w:t>Restore</w:t>
      </w:r>
      <w:proofErr w:type="spellEnd"/>
      <w:r w:rsidR="00766CEE" w:rsidRPr="00A12EE6">
        <w:rPr>
          <w:b/>
          <w:bCs/>
          <w:i/>
          <w:iCs/>
        </w:rPr>
        <w:t xml:space="preserve"> </w:t>
      </w:r>
      <w:proofErr w:type="spellStart"/>
      <w:r w:rsidR="00766CEE" w:rsidRPr="00A12EE6">
        <w:rPr>
          <w:b/>
          <w:bCs/>
          <w:i/>
          <w:iCs/>
        </w:rPr>
        <w:t>Mode</w:t>
      </w:r>
      <w:proofErr w:type="spellEnd"/>
      <w:r w:rsidR="00766CEE" w:rsidRPr="00A12EE6">
        <w:rPr>
          <w:b/>
          <w:bCs/>
          <w:i/>
          <w:iCs/>
        </w:rPr>
        <w:t xml:space="preserve"> </w:t>
      </w:r>
      <w:bookmarkEnd w:id="253"/>
      <w:r w:rsidR="00766CEE" w:rsidRPr="00A12EE6">
        <w:rPr>
          <w:b/>
          <w:bCs/>
          <w:i/>
          <w:iCs/>
        </w:rPr>
        <w:t>(</w:t>
      </w:r>
      <w:bookmarkStart w:id="254" w:name="_Hlk176701112"/>
      <w:r w:rsidR="00766CEE" w:rsidRPr="00A12EE6">
        <w:rPr>
          <w:b/>
          <w:bCs/>
          <w:i/>
          <w:iCs/>
        </w:rPr>
        <w:t>DSRM</w:t>
      </w:r>
      <w:bookmarkEnd w:id="254"/>
      <w:r w:rsidR="00766CEE" w:rsidRPr="00A12EE6">
        <w:rPr>
          <w:b/>
          <w:bCs/>
          <w:i/>
          <w:iCs/>
        </w:rPr>
        <w:t xml:space="preserve">) </w:t>
      </w:r>
      <w:proofErr w:type="spellStart"/>
      <w:r w:rsidR="00766CEE" w:rsidRPr="00A12EE6">
        <w:rPr>
          <w:b/>
          <w:bCs/>
          <w:i/>
          <w:iCs/>
        </w:rPr>
        <w:t>password</w:t>
      </w:r>
      <w:proofErr w:type="spellEnd"/>
      <w:r w:rsidR="00766CEE" w:rsidRPr="00A12EE6">
        <w:t xml:space="preserve">. Táto možnosť je povinná a heslo musí byť zadané dvakrát. Toto heslo nám umožní použiť </w:t>
      </w:r>
      <w:proofErr w:type="spellStart"/>
      <w:r w:rsidR="00766CEE" w:rsidRPr="00A12EE6">
        <w:t>Directory</w:t>
      </w:r>
      <w:proofErr w:type="spellEnd"/>
      <w:r w:rsidR="00766CEE" w:rsidRPr="00A12EE6">
        <w:t xml:space="preserve"> </w:t>
      </w:r>
      <w:proofErr w:type="spellStart"/>
      <w:r w:rsidR="00766CEE" w:rsidRPr="00A12EE6">
        <w:t>Services</w:t>
      </w:r>
      <w:proofErr w:type="spellEnd"/>
      <w:r w:rsidR="00766CEE" w:rsidRPr="00A12EE6">
        <w:t xml:space="preserve"> </w:t>
      </w:r>
      <w:proofErr w:type="spellStart"/>
      <w:r w:rsidR="00766CEE" w:rsidRPr="00A12EE6">
        <w:t>Restore</w:t>
      </w:r>
      <w:proofErr w:type="spellEnd"/>
      <w:r w:rsidR="00766CEE" w:rsidRPr="00A12EE6">
        <w:t xml:space="preserve"> </w:t>
      </w:r>
      <w:proofErr w:type="spellStart"/>
      <w:r w:rsidR="00766CEE" w:rsidRPr="00A12EE6">
        <w:t>Mode</w:t>
      </w:r>
      <w:proofErr w:type="spellEnd"/>
      <w:r w:rsidR="00766CEE" w:rsidRPr="00A12EE6">
        <w:t xml:space="preserve"> v prípade nefunkčnosti servera</w:t>
      </w:r>
      <w:r w:rsidR="00E774D7">
        <w:t>,</w:t>
      </w:r>
      <w:r w:rsidR="00766CEE" w:rsidRPr="00A12EE6">
        <w:t xml:space="preserve"> ak bude potrebné obnoviť databázu </w:t>
      </w:r>
      <w:proofErr w:type="spellStart"/>
      <w:r w:rsidR="00766CEE" w:rsidRPr="00A12EE6">
        <w:t>Active</w:t>
      </w:r>
      <w:proofErr w:type="spellEnd"/>
      <w:r w:rsidR="00766CEE" w:rsidRPr="00A12EE6">
        <w:t xml:space="preserve"> </w:t>
      </w:r>
      <w:proofErr w:type="spellStart"/>
      <w:r w:rsidR="00766CEE" w:rsidRPr="00A12EE6">
        <w:t>Directory</w:t>
      </w:r>
      <w:proofErr w:type="spellEnd"/>
      <w:r w:rsidR="00766CEE" w:rsidRPr="00A12EE6">
        <w:t xml:space="preserve"> alebo iné súvisiace súbory.</w:t>
      </w:r>
      <w:r w:rsidR="00D145EA" w:rsidRPr="00A12EE6">
        <w:t xml:space="preserve"> Odporúčame voliť zložité heslo a bezpečne ho uchovať.</w:t>
      </w:r>
      <w:bookmarkEnd w:id="252"/>
    </w:p>
    <w:p w14:paraId="3183EB36" w14:textId="77777777" w:rsidR="00D145EA" w:rsidRPr="00A12EE6" w:rsidRDefault="00D145EA" w:rsidP="00D145EA">
      <w:pPr>
        <w:keepNext/>
        <w:jc w:val="center"/>
      </w:pPr>
      <w:r w:rsidRPr="00A12EE6">
        <w:rPr>
          <w:noProof/>
          <w:lang w:eastAsia="sk-SK"/>
        </w:rPr>
        <w:lastRenderedPageBreak/>
        <w:drawing>
          <wp:inline distT="0" distB="0" distL="0" distR="0" wp14:anchorId="2F92679F" wp14:editId="43931076">
            <wp:extent cx="5760720" cy="4215765"/>
            <wp:effectExtent l="38100" t="38100" r="87630" b="89535"/>
            <wp:docPr id="987115539"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5539" name="Obrázok 1" descr="Obrázok, na ktorom je text, snímka obrazovky, softvér, webová stránka&#10;&#10;Automaticky generovaný popis"/>
                    <pic:cNvPicPr/>
                  </pic:nvPicPr>
                  <pic:blipFill>
                    <a:blip r:embed="rId109"/>
                    <a:stretch>
                      <a:fillRect/>
                    </a:stretch>
                  </pic:blipFill>
                  <pic:spPr>
                    <a:xfrm>
                      <a:off x="0" y="0"/>
                      <a:ext cx="5760720" cy="4215765"/>
                    </a:xfrm>
                    <a:prstGeom prst="rect">
                      <a:avLst/>
                    </a:prstGeom>
                    <a:effectLst>
                      <a:outerShdw blurRad="50800" dist="38100" dir="2700000" algn="tl" rotWithShape="0">
                        <a:prstClr val="black">
                          <a:alpha val="40000"/>
                        </a:prstClr>
                      </a:outerShdw>
                    </a:effectLst>
                  </pic:spPr>
                </pic:pic>
              </a:graphicData>
            </a:graphic>
          </wp:inline>
        </w:drawing>
      </w:r>
    </w:p>
    <w:p w14:paraId="0FC77A4F" w14:textId="3E4830C3" w:rsidR="00D145EA" w:rsidRPr="00A12EE6" w:rsidRDefault="00D145EA" w:rsidP="00D145EA">
      <w:pPr>
        <w:pStyle w:val="Popis"/>
        <w:jc w:val="center"/>
      </w:pPr>
      <w:bookmarkStart w:id="255" w:name="_Toc182423334"/>
      <w:r w:rsidRPr="00A12EE6">
        <w:t xml:space="preserve">Obr. </w:t>
      </w:r>
      <w:fldSimple w:instr=" STYLEREF 1 \s ">
        <w:r w:rsidR="005418FC">
          <w:rPr>
            <w:noProof/>
          </w:rPr>
          <w:t>3</w:t>
        </w:r>
      </w:fldSimple>
      <w:r w:rsidR="00E37B0B" w:rsidRPr="00A12EE6">
        <w:noBreakHyphen/>
      </w:r>
      <w:fldSimple w:instr=" SEQ Obr. \* ARABIC \s 1 ">
        <w:r w:rsidR="005418FC">
          <w:rPr>
            <w:noProof/>
          </w:rPr>
          <w:t>16</w:t>
        </w:r>
      </w:fldSimple>
      <w:r w:rsidRPr="00A12EE6">
        <w:t xml:space="preserve">. </w:t>
      </w:r>
      <w:proofErr w:type="spellStart"/>
      <w:r w:rsidRPr="00A12EE6">
        <w:t>Domain</w:t>
      </w:r>
      <w:proofErr w:type="spellEnd"/>
      <w:r w:rsidRPr="00A12EE6">
        <w:t xml:space="preserve"> </w:t>
      </w:r>
      <w:proofErr w:type="spellStart"/>
      <w:r w:rsidRPr="00A12EE6">
        <w:t>Controller</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55"/>
      <w:proofErr w:type="spellEnd"/>
    </w:p>
    <w:p w14:paraId="711D40FD" w14:textId="77777777" w:rsidR="00D145EA" w:rsidRPr="00A12EE6" w:rsidRDefault="00D145EA" w:rsidP="00D145EA">
      <w:pPr>
        <w:keepNext/>
        <w:jc w:val="center"/>
      </w:pPr>
      <w:r w:rsidRPr="00A12EE6">
        <w:rPr>
          <w:noProof/>
          <w:lang w:eastAsia="sk-SK"/>
        </w:rPr>
        <w:drawing>
          <wp:inline distT="0" distB="0" distL="0" distR="0" wp14:anchorId="5378BF23" wp14:editId="2D6BE349">
            <wp:extent cx="1924319" cy="1047896"/>
            <wp:effectExtent l="38100" t="38100" r="95250" b="95250"/>
            <wp:docPr id="1299524358" name="Obrázok 1"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4358" name="Obrázok 1" descr="Obrázok, na ktorom je text, písmo, snímka obrazovky, číslo&#10;&#10;Automaticky generovaný popis"/>
                    <pic:cNvPicPr/>
                  </pic:nvPicPr>
                  <pic:blipFill>
                    <a:blip r:embed="rId110"/>
                    <a:stretch>
                      <a:fillRect/>
                    </a:stretch>
                  </pic:blipFill>
                  <pic:spPr>
                    <a:xfrm>
                      <a:off x="0" y="0"/>
                      <a:ext cx="1924319" cy="1047896"/>
                    </a:xfrm>
                    <a:prstGeom prst="rect">
                      <a:avLst/>
                    </a:prstGeom>
                    <a:effectLst>
                      <a:outerShdw blurRad="50800" dist="38100" dir="2700000" algn="tl" rotWithShape="0">
                        <a:prstClr val="black">
                          <a:alpha val="40000"/>
                        </a:prstClr>
                      </a:outerShdw>
                    </a:effectLst>
                  </pic:spPr>
                </pic:pic>
              </a:graphicData>
            </a:graphic>
          </wp:inline>
        </w:drawing>
      </w:r>
    </w:p>
    <w:p w14:paraId="7DAE576F" w14:textId="7A1A881A" w:rsidR="00D145EA" w:rsidRPr="00A12EE6" w:rsidRDefault="00D145EA" w:rsidP="00D145EA">
      <w:pPr>
        <w:pStyle w:val="Popis"/>
        <w:jc w:val="center"/>
      </w:pPr>
      <w:bookmarkStart w:id="256" w:name="_Toc182423335"/>
      <w:r w:rsidRPr="00A12EE6">
        <w:t xml:space="preserve">Obr. </w:t>
      </w:r>
      <w:fldSimple w:instr=" STYLEREF 1 \s ">
        <w:r w:rsidR="005418FC">
          <w:rPr>
            <w:noProof/>
          </w:rPr>
          <w:t>3</w:t>
        </w:r>
      </w:fldSimple>
      <w:r w:rsidR="00E37B0B" w:rsidRPr="00A12EE6">
        <w:noBreakHyphen/>
      </w:r>
      <w:fldSimple w:instr=" SEQ Obr. \* ARABIC \s 1 ">
        <w:r w:rsidR="005418FC">
          <w:rPr>
            <w:noProof/>
          </w:rPr>
          <w:t>17</w:t>
        </w:r>
      </w:fldSimple>
      <w:r w:rsidRPr="00A12EE6">
        <w:t xml:space="preserve">. Dostupné </w:t>
      </w:r>
      <w:r w:rsidR="002001B6">
        <w:t>úrovne</w:t>
      </w:r>
      <w:r w:rsidRPr="00A12EE6">
        <w:t xml:space="preserve"> vo</w:t>
      </w:r>
      <w:r w:rsidR="00D4213F" w:rsidRPr="00A12EE6">
        <w:t xml:space="preserve"> </w:t>
      </w:r>
      <w:r w:rsidRPr="00A12EE6">
        <w:t>Windows Server 2012 R2</w:t>
      </w:r>
      <w:bookmarkEnd w:id="256"/>
    </w:p>
    <w:p w14:paraId="3CC544F9" w14:textId="332A4571" w:rsidR="000A4169" w:rsidRPr="00A12EE6" w:rsidRDefault="00D145EA" w:rsidP="006C50AE">
      <w:pPr>
        <w:pStyle w:val="Odsekzoznamu"/>
        <w:numPr>
          <w:ilvl w:val="0"/>
          <w:numId w:val="25"/>
        </w:numPr>
        <w:ind w:left="454" w:hanging="454"/>
        <w:jc w:val="both"/>
      </w:pPr>
      <w:bookmarkStart w:id="257" w:name="_Ref176449497"/>
      <w:r w:rsidRPr="00A12EE6">
        <w:t xml:space="preserve">Pokračovaním stlačením tlačidla </w:t>
      </w:r>
      <w:proofErr w:type="spellStart"/>
      <w:r w:rsidRPr="00E774D7">
        <w:rPr>
          <w:b/>
          <w:bCs/>
          <w:i/>
          <w:iCs/>
          <w:bdr w:val="single" w:sz="8" w:space="0" w:color="auto" w:shadow="1"/>
          <w:shd w:val="clear" w:color="auto" w:fill="D9D9D9" w:themeFill="background1" w:themeFillShade="D9"/>
        </w:rPr>
        <w:t>Next</w:t>
      </w:r>
      <w:proofErr w:type="spellEnd"/>
      <w:r w:rsidRPr="00A12EE6">
        <w:t xml:space="preserve"> sa zobrazí stránka DNS </w:t>
      </w:r>
      <w:proofErr w:type="spellStart"/>
      <w:r w:rsidRPr="00A12EE6">
        <w:t>Options</w:t>
      </w:r>
      <w:proofErr w:type="spellEnd"/>
      <w:r w:rsidRPr="00A12EE6">
        <w:t xml:space="preserve">. Táto časť pribudla na základe našej predchádzajúcej voľby ponechať zvolenú voľbu </w:t>
      </w:r>
      <w:proofErr w:type="spellStart"/>
      <w:r w:rsidRPr="00A12EE6">
        <w:t>Domain</w:t>
      </w:r>
      <w:proofErr w:type="spellEnd"/>
      <w:r w:rsidRPr="00A12EE6">
        <w:t xml:space="preserve"> </w:t>
      </w:r>
      <w:proofErr w:type="spellStart"/>
      <w:r w:rsidRPr="00A12EE6">
        <w:t>Name</w:t>
      </w:r>
      <w:proofErr w:type="spellEnd"/>
      <w:r w:rsidRPr="00A12EE6">
        <w:t xml:space="preserve"> </w:t>
      </w:r>
      <w:proofErr w:type="spellStart"/>
      <w:r w:rsidRPr="00A12EE6">
        <w:t>System</w:t>
      </w:r>
      <w:proofErr w:type="spellEnd"/>
      <w:r w:rsidRPr="00A12EE6">
        <w:t xml:space="preserve"> (DNS) server, v kroku </w:t>
      </w:r>
      <w:r w:rsidR="00B63388" w:rsidRPr="00A12EE6">
        <w:rPr>
          <w:b/>
          <w:bCs/>
          <w:color w:val="00B0F0"/>
        </w:rPr>
        <w:fldChar w:fldCharType="begin"/>
      </w:r>
      <w:r w:rsidR="00B63388" w:rsidRPr="00A12EE6">
        <w:rPr>
          <w:b/>
          <w:bCs/>
          <w:color w:val="00B0F0"/>
        </w:rPr>
        <w:instrText xml:space="preserve"> REF _Ref176446188 \r \h  \* MERGEFORMAT </w:instrText>
      </w:r>
      <w:r w:rsidR="00B63388" w:rsidRPr="00A12EE6">
        <w:rPr>
          <w:b/>
          <w:bCs/>
          <w:color w:val="00B0F0"/>
        </w:rPr>
      </w:r>
      <w:r w:rsidR="00B63388" w:rsidRPr="00A12EE6">
        <w:rPr>
          <w:b/>
          <w:bCs/>
          <w:color w:val="00B0F0"/>
        </w:rPr>
        <w:fldChar w:fldCharType="separate"/>
      </w:r>
      <w:r w:rsidR="005418FC">
        <w:rPr>
          <w:b/>
          <w:bCs/>
          <w:color w:val="00B0F0"/>
        </w:rPr>
        <w:t>2</w:t>
      </w:r>
      <w:r w:rsidR="00B63388" w:rsidRPr="00A12EE6">
        <w:rPr>
          <w:b/>
          <w:bCs/>
          <w:color w:val="00B0F0"/>
        </w:rPr>
        <w:fldChar w:fldCharType="end"/>
      </w:r>
      <w:r w:rsidRPr="00A12EE6">
        <w:t xml:space="preserve"> tejto podkapitoly. V tejto časti nemôžeme nič nastavovať, vidíme len varovanie, že delegovanie pre tento DNS server nemôže byť vytvorené z dôvodu chýbajúcej autoritatívnej rodičovskej zóny. Toto varovanie môžeme ignorovať</w:t>
      </w:r>
      <w:r w:rsidR="00E774D7">
        <w:t xml:space="preserve"> a </w:t>
      </w:r>
      <w:r w:rsidRPr="00A12EE6">
        <w:t xml:space="preserve">pokračovať voľbou tlačidla </w:t>
      </w:r>
      <w:proofErr w:type="spellStart"/>
      <w:r w:rsidRPr="00E774D7">
        <w:rPr>
          <w:b/>
          <w:bCs/>
          <w:i/>
          <w:iCs/>
          <w:bdr w:val="single" w:sz="8" w:space="0" w:color="auto" w:shadow="1"/>
          <w:shd w:val="clear" w:color="auto" w:fill="D9D9D9" w:themeFill="background1" w:themeFillShade="D9"/>
        </w:rPr>
        <w:t>Next</w:t>
      </w:r>
      <w:proofErr w:type="spellEnd"/>
      <w:r w:rsidRPr="00A12EE6">
        <w:t>.</w:t>
      </w:r>
      <w:bookmarkEnd w:id="257"/>
    </w:p>
    <w:p w14:paraId="376B3A57" w14:textId="77777777" w:rsidR="00D145EA" w:rsidRPr="00A12EE6" w:rsidRDefault="00D145EA" w:rsidP="00D145EA">
      <w:pPr>
        <w:keepNext/>
        <w:jc w:val="center"/>
      </w:pPr>
      <w:r w:rsidRPr="00A12EE6">
        <w:rPr>
          <w:noProof/>
          <w:lang w:eastAsia="sk-SK"/>
        </w:rPr>
        <w:lastRenderedPageBreak/>
        <w:drawing>
          <wp:inline distT="0" distB="0" distL="0" distR="0" wp14:anchorId="787C1013" wp14:editId="50B319E3">
            <wp:extent cx="5760720" cy="4228465"/>
            <wp:effectExtent l="38100" t="38100" r="87630" b="95885"/>
            <wp:docPr id="520012913"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12913" name="Obrázok 1" descr="Obrázok, na ktorom je text, snímka obrazovky, softvér, webová stránka&#10;&#10;Automaticky generovaný popis"/>
                    <pic:cNvPicPr/>
                  </pic:nvPicPr>
                  <pic:blipFill>
                    <a:blip r:embed="rId111"/>
                    <a:stretch>
                      <a:fillRect/>
                    </a:stretch>
                  </pic:blipFill>
                  <pic:spPr>
                    <a:xfrm>
                      <a:off x="0" y="0"/>
                      <a:ext cx="5760720" cy="4228465"/>
                    </a:xfrm>
                    <a:prstGeom prst="rect">
                      <a:avLst/>
                    </a:prstGeom>
                    <a:effectLst>
                      <a:outerShdw blurRad="50800" dist="38100" dir="2700000" algn="tl" rotWithShape="0">
                        <a:prstClr val="black">
                          <a:alpha val="40000"/>
                        </a:prstClr>
                      </a:outerShdw>
                    </a:effectLst>
                  </pic:spPr>
                </pic:pic>
              </a:graphicData>
            </a:graphic>
          </wp:inline>
        </w:drawing>
      </w:r>
    </w:p>
    <w:p w14:paraId="3A885820" w14:textId="19D5B805" w:rsidR="00D145EA" w:rsidRPr="00A12EE6" w:rsidRDefault="00D145EA" w:rsidP="00D145EA">
      <w:pPr>
        <w:pStyle w:val="Popis"/>
        <w:jc w:val="center"/>
      </w:pPr>
      <w:bookmarkStart w:id="258" w:name="_Toc182423336"/>
      <w:r w:rsidRPr="00A12EE6">
        <w:t xml:space="preserve">Obr. </w:t>
      </w:r>
      <w:fldSimple w:instr=" STYLEREF 1 \s ">
        <w:r w:rsidR="005418FC">
          <w:rPr>
            <w:noProof/>
          </w:rPr>
          <w:t>3</w:t>
        </w:r>
      </w:fldSimple>
      <w:r w:rsidR="00E37B0B" w:rsidRPr="00A12EE6">
        <w:noBreakHyphen/>
      </w:r>
      <w:fldSimple w:instr=" SEQ Obr. \* ARABIC \s 1 ">
        <w:r w:rsidR="005418FC">
          <w:rPr>
            <w:noProof/>
          </w:rPr>
          <w:t>18</w:t>
        </w:r>
      </w:fldSimple>
      <w:r w:rsidRPr="00A12EE6">
        <w:t xml:space="preserve">. DNS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58"/>
      <w:proofErr w:type="spellEnd"/>
    </w:p>
    <w:p w14:paraId="18AF3FCF" w14:textId="36DC3FE4" w:rsidR="00D145EA" w:rsidRPr="00A12EE6" w:rsidRDefault="00D145EA" w:rsidP="006C50AE">
      <w:pPr>
        <w:pStyle w:val="Odsekzoznamu"/>
        <w:numPr>
          <w:ilvl w:val="0"/>
          <w:numId w:val="25"/>
        </w:numPr>
        <w:ind w:left="454" w:hanging="454"/>
        <w:jc w:val="both"/>
      </w:pPr>
      <w:bookmarkStart w:id="259" w:name="_Ref176448799"/>
      <w:r w:rsidRPr="00A12EE6">
        <w:t xml:space="preserve">Následne sa zobrazí stránka </w:t>
      </w:r>
      <w:proofErr w:type="spellStart"/>
      <w:r w:rsidRPr="00A12EE6">
        <w:t>Additional</w:t>
      </w:r>
      <w:proofErr w:type="spellEnd"/>
      <w:r w:rsidRPr="00A12EE6">
        <w:t xml:space="preserve"> </w:t>
      </w:r>
      <w:proofErr w:type="spellStart"/>
      <w:r w:rsidRPr="00A12EE6">
        <w:t>Options</w:t>
      </w:r>
      <w:proofErr w:type="spellEnd"/>
      <w:r w:rsidRPr="00A12EE6">
        <w:t>. T</w:t>
      </w:r>
      <w:r w:rsidR="00B87FD6" w:rsidRPr="00A12EE6">
        <w:t xml:space="preserve">ejto stránke </w:t>
      </w:r>
      <w:r w:rsidR="00E774D7">
        <w:t>chvíľu</w:t>
      </w:r>
      <w:r w:rsidR="00B87FD6" w:rsidRPr="00A12EE6">
        <w:t xml:space="preserve"> trvá </w:t>
      </w:r>
      <w:r w:rsidR="00E774D7">
        <w:t>kým</w:t>
      </w:r>
      <w:r w:rsidR="00B87FD6" w:rsidRPr="00A12EE6">
        <w:t xml:space="preserve"> zobrazí zvolený </w:t>
      </w:r>
      <w:proofErr w:type="spellStart"/>
      <w:r w:rsidR="00B87FD6" w:rsidRPr="00A12EE6">
        <w:rPr>
          <w:b/>
          <w:bCs/>
          <w:i/>
          <w:iCs/>
        </w:rPr>
        <w:t>NetBIOS</w:t>
      </w:r>
      <w:proofErr w:type="spellEnd"/>
      <w:r w:rsidR="00B87FD6" w:rsidRPr="00A12EE6">
        <w:rPr>
          <w:b/>
          <w:bCs/>
          <w:i/>
          <w:iCs/>
        </w:rPr>
        <w:t xml:space="preserve"> </w:t>
      </w:r>
      <w:proofErr w:type="spellStart"/>
      <w:r w:rsidR="00B87FD6" w:rsidRPr="00A12EE6">
        <w:rPr>
          <w:b/>
          <w:bCs/>
          <w:i/>
          <w:iCs/>
        </w:rPr>
        <w:t>name</w:t>
      </w:r>
      <w:proofErr w:type="spellEnd"/>
      <w:r w:rsidR="00B87FD6" w:rsidRPr="00A12EE6">
        <w:t xml:space="preserve">. Na tejto stránke </w:t>
      </w:r>
      <w:r w:rsidR="00B63388" w:rsidRPr="00A12EE6">
        <w:t>nepotrebujeme nič</w:t>
      </w:r>
      <w:r w:rsidR="00D4213F" w:rsidRPr="00A12EE6">
        <w:t xml:space="preserve"> </w:t>
      </w:r>
      <w:r w:rsidR="00E774D7" w:rsidRPr="00A12EE6">
        <w:t>meniť</w:t>
      </w:r>
      <w:r w:rsidR="00B87FD6" w:rsidRPr="00A12EE6">
        <w:t xml:space="preserve">, </w:t>
      </w:r>
      <w:r w:rsidR="00B63388" w:rsidRPr="00A12EE6">
        <w:t xml:space="preserve">systém </w:t>
      </w:r>
      <w:r w:rsidR="00B87FD6" w:rsidRPr="00A12EE6">
        <w:t xml:space="preserve">všetko doplní sám. Môžeme pokračovať voľbou tlačidla </w:t>
      </w:r>
      <w:proofErr w:type="spellStart"/>
      <w:r w:rsidR="00B87FD6" w:rsidRPr="00E774D7">
        <w:rPr>
          <w:b/>
          <w:bCs/>
          <w:i/>
          <w:iCs/>
          <w:bdr w:val="single" w:sz="8" w:space="0" w:color="auto" w:shadow="1"/>
          <w:shd w:val="clear" w:color="auto" w:fill="D9D9D9" w:themeFill="background1" w:themeFillShade="D9"/>
        </w:rPr>
        <w:t>Next</w:t>
      </w:r>
      <w:proofErr w:type="spellEnd"/>
      <w:r w:rsidR="00B87FD6" w:rsidRPr="00A12EE6">
        <w:t>.</w:t>
      </w:r>
      <w:bookmarkEnd w:id="259"/>
    </w:p>
    <w:p w14:paraId="3F761BE8" w14:textId="77777777" w:rsidR="00B87FD6" w:rsidRPr="00A12EE6" w:rsidRDefault="00B87FD6" w:rsidP="00B87FD6">
      <w:pPr>
        <w:keepNext/>
        <w:jc w:val="center"/>
      </w:pPr>
      <w:r w:rsidRPr="00A12EE6">
        <w:rPr>
          <w:noProof/>
          <w:lang w:eastAsia="sk-SK"/>
        </w:rPr>
        <w:lastRenderedPageBreak/>
        <w:drawing>
          <wp:inline distT="0" distB="0" distL="0" distR="0" wp14:anchorId="4A0E6AD0" wp14:editId="07DA1012">
            <wp:extent cx="5760720" cy="4209415"/>
            <wp:effectExtent l="38100" t="38100" r="87630" b="95885"/>
            <wp:docPr id="682379581"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79581" name="Obrázok 1" descr="Obrázok, na ktorom je text, snímka obrazovky, softvér, webová stránka&#10;&#10;Automaticky generovaný popis"/>
                    <pic:cNvPicPr/>
                  </pic:nvPicPr>
                  <pic:blipFill>
                    <a:blip r:embed="rId112"/>
                    <a:stretch>
                      <a:fillRect/>
                    </a:stretch>
                  </pic:blipFill>
                  <pic:spPr>
                    <a:xfrm>
                      <a:off x="0" y="0"/>
                      <a:ext cx="5760720" cy="4209415"/>
                    </a:xfrm>
                    <a:prstGeom prst="rect">
                      <a:avLst/>
                    </a:prstGeom>
                    <a:effectLst>
                      <a:outerShdw blurRad="50800" dist="38100" dir="2700000" algn="tl" rotWithShape="0">
                        <a:prstClr val="black">
                          <a:alpha val="40000"/>
                        </a:prstClr>
                      </a:outerShdw>
                    </a:effectLst>
                  </pic:spPr>
                </pic:pic>
              </a:graphicData>
            </a:graphic>
          </wp:inline>
        </w:drawing>
      </w:r>
    </w:p>
    <w:p w14:paraId="6822DF67" w14:textId="6D481793" w:rsidR="00B87FD6" w:rsidRPr="00A12EE6" w:rsidRDefault="00B87FD6" w:rsidP="00B87FD6">
      <w:pPr>
        <w:pStyle w:val="Popis"/>
        <w:jc w:val="center"/>
      </w:pPr>
      <w:bookmarkStart w:id="260" w:name="_Toc182423337"/>
      <w:r w:rsidRPr="00A12EE6">
        <w:t xml:space="preserve">Obr. </w:t>
      </w:r>
      <w:fldSimple w:instr=" STYLEREF 1 \s ">
        <w:r w:rsidR="005418FC">
          <w:rPr>
            <w:noProof/>
          </w:rPr>
          <w:t>3</w:t>
        </w:r>
      </w:fldSimple>
      <w:r w:rsidR="00E37B0B" w:rsidRPr="00A12EE6">
        <w:noBreakHyphen/>
      </w:r>
      <w:fldSimple w:instr=" SEQ Obr. \* ARABIC \s 1 ">
        <w:r w:rsidR="005418FC">
          <w:rPr>
            <w:noProof/>
          </w:rPr>
          <w:t>19</w:t>
        </w:r>
      </w:fldSimple>
      <w:r w:rsidRPr="00A12EE6">
        <w:t xml:space="preserve">. </w:t>
      </w:r>
      <w:proofErr w:type="spellStart"/>
      <w:r w:rsidRPr="00A12EE6">
        <w:t>Additional</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60"/>
      <w:proofErr w:type="spellEnd"/>
    </w:p>
    <w:p w14:paraId="156B4B29" w14:textId="5E4D8A32" w:rsidR="000A4169" w:rsidRPr="00A12EE6" w:rsidRDefault="00B87FD6" w:rsidP="006C50AE">
      <w:pPr>
        <w:pStyle w:val="Odsekzoznamu"/>
        <w:numPr>
          <w:ilvl w:val="0"/>
          <w:numId w:val="25"/>
        </w:numPr>
        <w:ind w:left="454" w:hanging="454"/>
        <w:jc w:val="both"/>
      </w:pPr>
      <w:bookmarkStart w:id="261" w:name="_Ref176449618"/>
      <w:r w:rsidRPr="00A12EE6">
        <w:t xml:space="preserve">Nasleduje stránka </w:t>
      </w:r>
      <w:proofErr w:type="spellStart"/>
      <w:r w:rsidRPr="00A12EE6">
        <w:t>Paths</w:t>
      </w:r>
      <w:proofErr w:type="spellEnd"/>
      <w:r w:rsidRPr="00A12EE6">
        <w:t xml:space="preserve">. Kde </w:t>
      </w:r>
      <w:r w:rsidR="00E774D7">
        <w:t>špecifikujeme</w:t>
      </w:r>
      <w:r w:rsidRPr="00A12EE6">
        <w:t xml:space="preserve"> cesty pre adresáre kam majú byť uložené súbory databázy, logovacie súbory a SYSVOL súbory. SYSVOL je zdieľaný priečinok, ktorý je replikovaný medzi všetkými doménovými radičmi v rámci doménovej infraštruktúry. Obsahuje dôležité informácie pre doménové skupiny ako napríklad politiky skupín, prihlasovacie skripty a dôležité súbory potrebné pre správu domény. V praxi sa odporúča pre každý jeden adresár používať iný diskový oddiel. Databáza by mala byť na samostatnom disku a logovacie súbory na inom samostatnom disku</w:t>
      </w:r>
      <w:r w:rsidR="001C6A72" w:rsidRPr="00A12EE6">
        <w:t>. To isté platí aj pre SYSVOL. Keďže pracujeme v cvičnom prostredí, ponecháme nastavené preddefinované cesty k</w:t>
      </w:r>
      <w:r w:rsidR="006C50AE">
        <w:t> </w:t>
      </w:r>
      <w:r w:rsidR="001C6A72" w:rsidRPr="00A12EE6">
        <w:t xml:space="preserve">jednotlivým adresárom. Môžeme pokračovať voľbou </w:t>
      </w:r>
      <w:proofErr w:type="spellStart"/>
      <w:r w:rsidR="001C6A72" w:rsidRPr="00E774D7">
        <w:rPr>
          <w:b/>
          <w:bCs/>
          <w:i/>
          <w:iCs/>
          <w:bdr w:val="single" w:sz="8" w:space="0" w:color="auto" w:shadow="1"/>
          <w:shd w:val="clear" w:color="auto" w:fill="D9D9D9" w:themeFill="background1" w:themeFillShade="D9"/>
        </w:rPr>
        <w:t>Next</w:t>
      </w:r>
      <w:proofErr w:type="spellEnd"/>
      <w:r w:rsidR="001C6A72" w:rsidRPr="00A12EE6">
        <w:t>.</w:t>
      </w:r>
      <w:bookmarkEnd w:id="261"/>
    </w:p>
    <w:p w14:paraId="0CBDAB92" w14:textId="77777777" w:rsidR="001C6A72" w:rsidRPr="00A12EE6" w:rsidRDefault="001C6A72" w:rsidP="001C6A72">
      <w:pPr>
        <w:keepNext/>
        <w:jc w:val="center"/>
      </w:pPr>
      <w:r w:rsidRPr="00A12EE6">
        <w:rPr>
          <w:noProof/>
          <w:lang w:eastAsia="sk-SK"/>
        </w:rPr>
        <w:lastRenderedPageBreak/>
        <w:drawing>
          <wp:inline distT="0" distB="0" distL="0" distR="0" wp14:anchorId="5285DE81" wp14:editId="5110CCCC">
            <wp:extent cx="5760720" cy="4206240"/>
            <wp:effectExtent l="38100" t="38100" r="87630" b="99060"/>
            <wp:docPr id="1710128415"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28415" name="Obrázok 1" descr="Obrázok, na ktorom je text, snímka obrazovky, softvér, webová stránka&#10;&#10;Automaticky generovaný popis"/>
                    <pic:cNvPicPr/>
                  </pic:nvPicPr>
                  <pic:blipFill>
                    <a:blip r:embed="rId113"/>
                    <a:stretch>
                      <a:fillRect/>
                    </a:stretch>
                  </pic:blipFill>
                  <pic:spPr>
                    <a:xfrm>
                      <a:off x="0" y="0"/>
                      <a:ext cx="5760720" cy="4206240"/>
                    </a:xfrm>
                    <a:prstGeom prst="rect">
                      <a:avLst/>
                    </a:prstGeom>
                    <a:effectLst>
                      <a:outerShdw blurRad="50800" dist="38100" dir="2700000" algn="tl" rotWithShape="0">
                        <a:prstClr val="black">
                          <a:alpha val="40000"/>
                        </a:prstClr>
                      </a:outerShdw>
                    </a:effectLst>
                  </pic:spPr>
                </pic:pic>
              </a:graphicData>
            </a:graphic>
          </wp:inline>
        </w:drawing>
      </w:r>
    </w:p>
    <w:p w14:paraId="0F8AFB6C" w14:textId="56704F35" w:rsidR="001C6A72" w:rsidRPr="00A12EE6" w:rsidRDefault="001C6A72" w:rsidP="001C6A72">
      <w:pPr>
        <w:pStyle w:val="Popis"/>
        <w:jc w:val="center"/>
      </w:pPr>
      <w:bookmarkStart w:id="262" w:name="_Toc182423338"/>
      <w:r w:rsidRPr="00A12EE6">
        <w:t xml:space="preserve">Obr. </w:t>
      </w:r>
      <w:fldSimple w:instr=" STYLEREF 1 \s ">
        <w:r w:rsidR="005418FC">
          <w:rPr>
            <w:noProof/>
          </w:rPr>
          <w:t>3</w:t>
        </w:r>
      </w:fldSimple>
      <w:r w:rsidR="00E37B0B" w:rsidRPr="00A12EE6">
        <w:noBreakHyphen/>
      </w:r>
      <w:fldSimple w:instr=" SEQ Obr. \* ARABIC \s 1 ">
        <w:r w:rsidR="005418FC">
          <w:rPr>
            <w:noProof/>
          </w:rPr>
          <w:t>20</w:t>
        </w:r>
      </w:fldSimple>
      <w:r w:rsidRPr="00A12EE6">
        <w:t xml:space="preserve">. </w:t>
      </w:r>
      <w:proofErr w:type="spellStart"/>
      <w:r w:rsidRPr="00A12EE6">
        <w:t>Paths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62"/>
      <w:proofErr w:type="spellEnd"/>
    </w:p>
    <w:p w14:paraId="02C10B27" w14:textId="1ECDA7F5" w:rsidR="000A4169" w:rsidRPr="00A12EE6" w:rsidRDefault="001C6A72" w:rsidP="006C50AE">
      <w:pPr>
        <w:pStyle w:val="Odsekzoznamu"/>
        <w:numPr>
          <w:ilvl w:val="0"/>
          <w:numId w:val="25"/>
        </w:numPr>
        <w:ind w:left="454" w:hanging="454"/>
        <w:jc w:val="both"/>
      </w:pPr>
      <w:r w:rsidRPr="00A12EE6">
        <w:t xml:space="preserve">Nasleduje stránka </w:t>
      </w:r>
      <w:proofErr w:type="spellStart"/>
      <w:r w:rsidRPr="00A12EE6">
        <w:t>Review</w:t>
      </w:r>
      <w:proofErr w:type="spellEnd"/>
      <w:r w:rsidRPr="00A12EE6">
        <w:t xml:space="preserve"> </w:t>
      </w:r>
      <w:proofErr w:type="spellStart"/>
      <w:r w:rsidRPr="00A12EE6">
        <w:t>Options</w:t>
      </w:r>
      <w:proofErr w:type="spellEnd"/>
      <w:r w:rsidRPr="00A12EE6">
        <w:t xml:space="preserve">, ktorá nás informuje </w:t>
      </w:r>
      <w:r w:rsidR="00E774D7">
        <w:t xml:space="preserve">o tom, </w:t>
      </w:r>
      <w:r w:rsidRPr="00A12EE6">
        <w:t xml:space="preserve">čo všetko sa vykoná na základe našich volieb, </w:t>
      </w:r>
      <w:r w:rsidR="00E774D7">
        <w:t>n</w:t>
      </w:r>
      <w:r w:rsidRPr="00A12EE6">
        <w:t>a server</w:t>
      </w:r>
      <w:r w:rsidR="00E774D7">
        <w:t>i</w:t>
      </w:r>
      <w:r w:rsidRPr="00A12EE6">
        <w:t xml:space="preserve">. Tu by sme chceli zdôrazniť možnosť tlačidla </w:t>
      </w:r>
      <w:proofErr w:type="spellStart"/>
      <w:r w:rsidRPr="00E774D7">
        <w:rPr>
          <w:b/>
          <w:bCs/>
          <w:i/>
          <w:iCs/>
          <w:bdr w:val="single" w:sz="8" w:space="0" w:color="auto" w:shadow="1"/>
          <w:shd w:val="clear" w:color="auto" w:fill="D9D9D9" w:themeFill="background1" w:themeFillShade="D9"/>
        </w:rPr>
        <w:t>View</w:t>
      </w:r>
      <w:proofErr w:type="spellEnd"/>
      <w:r w:rsidRPr="00E774D7">
        <w:rPr>
          <w:b/>
          <w:bCs/>
          <w:i/>
          <w:iCs/>
          <w:bdr w:val="single" w:sz="8" w:space="0" w:color="auto" w:shadow="1"/>
          <w:shd w:val="clear" w:color="auto" w:fill="D9D9D9" w:themeFill="background1" w:themeFillShade="D9"/>
        </w:rPr>
        <w:t xml:space="preserve"> </w:t>
      </w:r>
      <w:proofErr w:type="spellStart"/>
      <w:r w:rsidRPr="00E774D7">
        <w:rPr>
          <w:b/>
          <w:bCs/>
          <w:i/>
          <w:iCs/>
          <w:bdr w:val="single" w:sz="8" w:space="0" w:color="auto" w:shadow="1"/>
          <w:shd w:val="clear" w:color="auto" w:fill="D9D9D9" w:themeFill="background1" w:themeFillShade="D9"/>
        </w:rPr>
        <w:t>script</w:t>
      </w:r>
      <w:proofErr w:type="spellEnd"/>
      <w:r w:rsidRPr="00A12EE6">
        <w:t xml:space="preserve">. Táto možnosť nám </w:t>
      </w:r>
      <w:del w:id="263" w:author="Baráth, Július" w:date="2024-11-14T09:24:00Z" w16du:dateUtc="2024-11-14T08:24:00Z">
        <w:r w:rsidRPr="00A12EE6" w:rsidDel="00D1075E">
          <w:delText>umôžnuje</w:delText>
        </w:r>
      </w:del>
      <w:ins w:id="264" w:author="Baráth, Július" w:date="2024-11-14T09:24:00Z" w16du:dateUtc="2024-11-14T08:24:00Z">
        <w:r w:rsidR="00D1075E" w:rsidRPr="00A12EE6">
          <w:t>umožňuje</w:t>
        </w:r>
      </w:ins>
      <w:r w:rsidRPr="00A12EE6">
        <w:t xml:space="preserve"> exportovať </w:t>
      </w:r>
      <w:proofErr w:type="spellStart"/>
      <w:r w:rsidRPr="00A12EE6">
        <w:t>powershell</w:t>
      </w:r>
      <w:proofErr w:type="spellEnd"/>
      <w:r w:rsidRPr="00A12EE6">
        <w:t xml:space="preserve"> </w:t>
      </w:r>
      <w:proofErr w:type="spellStart"/>
      <w:r w:rsidRPr="00A12EE6">
        <w:t>script</w:t>
      </w:r>
      <w:proofErr w:type="spellEnd"/>
      <w:r w:rsidRPr="00A12EE6">
        <w:t xml:space="preserve"> pre automatickú </w:t>
      </w:r>
      <w:r w:rsidR="00061B69" w:rsidRPr="00A12EE6">
        <w:t>doplňujúcu</w:t>
      </w:r>
      <w:r w:rsidRPr="00A12EE6">
        <w:t xml:space="preserve"> inštaláciu</w:t>
      </w:r>
      <w:r w:rsidR="00E774D7">
        <w:t xml:space="preserve"> (</w:t>
      </w:r>
      <w:proofErr w:type="spellStart"/>
      <w:r w:rsidRPr="00A12EE6">
        <w:t>promote</w:t>
      </w:r>
      <w:proofErr w:type="spellEnd"/>
      <w:r w:rsidRPr="00A12EE6">
        <w:t xml:space="preserve"> server</w:t>
      </w:r>
      <w:r w:rsidR="00E774D7">
        <w:t>)</w:t>
      </w:r>
      <w:r w:rsidRPr="00A12EE6">
        <w:t xml:space="preserve">. Po stlačení tlačidla </w:t>
      </w:r>
      <w:proofErr w:type="spellStart"/>
      <w:r w:rsidRPr="00E774D7">
        <w:rPr>
          <w:b/>
          <w:bCs/>
          <w:i/>
          <w:iCs/>
          <w:bdr w:val="single" w:sz="8" w:space="0" w:color="auto" w:shadow="1"/>
          <w:shd w:val="clear" w:color="auto" w:fill="D9D9D9" w:themeFill="background1" w:themeFillShade="D9"/>
        </w:rPr>
        <w:t>View</w:t>
      </w:r>
      <w:proofErr w:type="spellEnd"/>
      <w:r w:rsidRPr="00E774D7">
        <w:rPr>
          <w:b/>
          <w:bCs/>
          <w:i/>
          <w:iCs/>
          <w:bdr w:val="single" w:sz="8" w:space="0" w:color="auto" w:shadow="1"/>
          <w:shd w:val="clear" w:color="auto" w:fill="D9D9D9" w:themeFill="background1" w:themeFillShade="D9"/>
        </w:rPr>
        <w:t xml:space="preserve"> </w:t>
      </w:r>
      <w:proofErr w:type="spellStart"/>
      <w:r w:rsidRPr="00E774D7">
        <w:rPr>
          <w:b/>
          <w:bCs/>
          <w:i/>
          <w:iCs/>
          <w:bdr w:val="single" w:sz="8" w:space="0" w:color="auto" w:shadow="1"/>
          <w:shd w:val="clear" w:color="auto" w:fill="D9D9D9" w:themeFill="background1" w:themeFillShade="D9"/>
        </w:rPr>
        <w:t>script</w:t>
      </w:r>
      <w:proofErr w:type="spellEnd"/>
      <w:r w:rsidRPr="00A12EE6">
        <w:t xml:space="preserve"> sa otvorí okno poznámkového bloku (</w:t>
      </w:r>
      <w:proofErr w:type="spellStart"/>
      <w:r w:rsidRPr="00A12EE6">
        <w:t>Notepad</w:t>
      </w:r>
      <w:proofErr w:type="spellEnd"/>
      <w:r w:rsidRPr="00A12EE6">
        <w:t xml:space="preserve">), v ktorom je zobrazený </w:t>
      </w:r>
      <w:proofErr w:type="spellStart"/>
      <w:r w:rsidRPr="00A12EE6">
        <w:t>powershell</w:t>
      </w:r>
      <w:proofErr w:type="spellEnd"/>
      <w:r w:rsidRPr="00A12EE6">
        <w:t xml:space="preserve"> skript. Tento skript si môžeme uložiť. </w:t>
      </w:r>
      <w:r w:rsidR="00B63388" w:rsidRPr="00A12EE6">
        <w:t xml:space="preserve">Tento krok nie je povinný. </w:t>
      </w:r>
      <w:r w:rsidRPr="00A12EE6">
        <w:t xml:space="preserve">Následne môžeme pokračovať možnosťou </w:t>
      </w:r>
      <w:proofErr w:type="spellStart"/>
      <w:r w:rsidRPr="00E774D7">
        <w:rPr>
          <w:b/>
          <w:bCs/>
          <w:i/>
          <w:iCs/>
          <w:bdr w:val="single" w:sz="8" w:space="0" w:color="auto" w:shadow="1"/>
          <w:shd w:val="clear" w:color="auto" w:fill="D9D9D9" w:themeFill="background1" w:themeFillShade="D9"/>
        </w:rPr>
        <w:t>Next</w:t>
      </w:r>
      <w:proofErr w:type="spellEnd"/>
      <w:r w:rsidRPr="00A12EE6">
        <w:t>.</w:t>
      </w:r>
    </w:p>
    <w:p w14:paraId="1B1FCA97" w14:textId="77777777" w:rsidR="001C6A72" w:rsidRPr="00A12EE6" w:rsidRDefault="001C6A72" w:rsidP="001C6A72">
      <w:pPr>
        <w:keepNext/>
        <w:jc w:val="center"/>
      </w:pPr>
      <w:r w:rsidRPr="00A12EE6">
        <w:rPr>
          <w:noProof/>
          <w:lang w:eastAsia="sk-SK"/>
        </w:rPr>
        <w:lastRenderedPageBreak/>
        <w:drawing>
          <wp:inline distT="0" distB="0" distL="0" distR="0" wp14:anchorId="78449F12" wp14:editId="3B22C9D0">
            <wp:extent cx="5760720" cy="4208145"/>
            <wp:effectExtent l="38100" t="38100" r="87630" b="97155"/>
            <wp:docPr id="49197481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4817" name="Obrázok 1" descr="Obrázok, na ktorom je text, snímka obrazovky, softvér, webová stránka&#10;&#10;Automaticky generovaný popis"/>
                    <pic:cNvPicPr/>
                  </pic:nvPicPr>
                  <pic:blipFill>
                    <a:blip r:embed="rId114"/>
                    <a:stretch>
                      <a:fillRect/>
                    </a:stretch>
                  </pic:blipFill>
                  <pic:spPr>
                    <a:xfrm>
                      <a:off x="0" y="0"/>
                      <a:ext cx="5760720" cy="4208145"/>
                    </a:xfrm>
                    <a:prstGeom prst="rect">
                      <a:avLst/>
                    </a:prstGeom>
                    <a:effectLst>
                      <a:outerShdw blurRad="50800" dist="38100" dir="2700000" algn="tl" rotWithShape="0">
                        <a:prstClr val="black">
                          <a:alpha val="40000"/>
                        </a:prstClr>
                      </a:outerShdw>
                    </a:effectLst>
                  </pic:spPr>
                </pic:pic>
              </a:graphicData>
            </a:graphic>
          </wp:inline>
        </w:drawing>
      </w:r>
    </w:p>
    <w:p w14:paraId="1236704E" w14:textId="2E6FD159" w:rsidR="001C6A72" w:rsidRPr="00A12EE6" w:rsidRDefault="001C6A72" w:rsidP="001C6A72">
      <w:pPr>
        <w:pStyle w:val="Popis"/>
        <w:jc w:val="center"/>
      </w:pPr>
      <w:bookmarkStart w:id="265" w:name="_Toc182423339"/>
      <w:r w:rsidRPr="00A12EE6">
        <w:t xml:space="preserve">Obr. </w:t>
      </w:r>
      <w:fldSimple w:instr=" STYLEREF 1 \s ">
        <w:r w:rsidR="005418FC">
          <w:rPr>
            <w:noProof/>
          </w:rPr>
          <w:t>3</w:t>
        </w:r>
      </w:fldSimple>
      <w:r w:rsidR="00E37B0B" w:rsidRPr="00A12EE6">
        <w:noBreakHyphen/>
      </w:r>
      <w:fldSimple w:instr=" SEQ Obr. \* ARABIC \s 1 ">
        <w:r w:rsidR="005418FC">
          <w:rPr>
            <w:noProof/>
          </w:rPr>
          <w:t>21</w:t>
        </w:r>
      </w:fldSimple>
      <w:r w:rsidRPr="00A12EE6">
        <w:t xml:space="preserve">. </w:t>
      </w:r>
      <w:proofErr w:type="spellStart"/>
      <w:r w:rsidRPr="00A12EE6">
        <w:t>Review</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65"/>
      <w:proofErr w:type="spellEnd"/>
    </w:p>
    <w:p w14:paraId="2B0749A3" w14:textId="77777777" w:rsidR="001C6A72" w:rsidRPr="00A12EE6" w:rsidRDefault="001C6A72" w:rsidP="001C6A72">
      <w:pPr>
        <w:keepNext/>
        <w:jc w:val="center"/>
      </w:pPr>
      <w:r w:rsidRPr="00A12EE6">
        <w:rPr>
          <w:noProof/>
          <w:lang w:eastAsia="sk-SK"/>
        </w:rPr>
        <w:drawing>
          <wp:inline distT="0" distB="0" distL="0" distR="0" wp14:anchorId="4A7391FB" wp14:editId="5B4F5711">
            <wp:extent cx="5760720" cy="2849880"/>
            <wp:effectExtent l="38100" t="38100" r="87630" b="102870"/>
            <wp:docPr id="1653119805"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19805" name="Obrázok 1" descr="Obrázok, na ktorom je text, snímka obrazovky, softvér, webová stránka&#10;&#10;Automaticky generovaný popis"/>
                    <pic:cNvPicPr/>
                  </pic:nvPicPr>
                  <pic:blipFill>
                    <a:blip r:embed="rId115"/>
                    <a:stretch>
                      <a:fillRect/>
                    </a:stretch>
                  </pic:blipFill>
                  <pic:spPr>
                    <a:xfrm>
                      <a:off x="0" y="0"/>
                      <a:ext cx="5760720" cy="2849880"/>
                    </a:xfrm>
                    <a:prstGeom prst="rect">
                      <a:avLst/>
                    </a:prstGeom>
                    <a:effectLst>
                      <a:outerShdw blurRad="50800" dist="38100" dir="2700000" algn="tl" rotWithShape="0">
                        <a:prstClr val="black">
                          <a:alpha val="40000"/>
                        </a:prstClr>
                      </a:outerShdw>
                    </a:effectLst>
                  </pic:spPr>
                </pic:pic>
              </a:graphicData>
            </a:graphic>
          </wp:inline>
        </w:drawing>
      </w:r>
    </w:p>
    <w:p w14:paraId="6B5A6D8E" w14:textId="50317A9E" w:rsidR="001C6A72" w:rsidRPr="00A12EE6" w:rsidRDefault="001C6A72" w:rsidP="001C6A72">
      <w:pPr>
        <w:pStyle w:val="Popis"/>
        <w:jc w:val="center"/>
      </w:pPr>
      <w:bookmarkStart w:id="266" w:name="_Toc182423340"/>
      <w:r w:rsidRPr="00A12EE6">
        <w:t xml:space="preserve">Obr. </w:t>
      </w:r>
      <w:fldSimple w:instr=" STYLEREF 1 \s ">
        <w:r w:rsidR="005418FC">
          <w:rPr>
            <w:noProof/>
          </w:rPr>
          <w:t>3</w:t>
        </w:r>
      </w:fldSimple>
      <w:r w:rsidR="00E37B0B" w:rsidRPr="00A12EE6">
        <w:noBreakHyphen/>
      </w:r>
      <w:fldSimple w:instr=" SEQ Obr. \* ARABIC \s 1 ">
        <w:r w:rsidR="005418FC">
          <w:rPr>
            <w:noProof/>
          </w:rPr>
          <w:t>22</w:t>
        </w:r>
      </w:fldSimple>
      <w:r w:rsidRPr="00A12EE6">
        <w:t xml:space="preserve">. </w:t>
      </w:r>
      <w:proofErr w:type="spellStart"/>
      <w:r w:rsidRPr="00A12EE6">
        <w:t>Powershell</w:t>
      </w:r>
      <w:proofErr w:type="spellEnd"/>
      <w:r w:rsidRPr="00A12EE6">
        <w:t xml:space="preserve"> skript pre </w:t>
      </w:r>
      <w:proofErr w:type="spellStart"/>
      <w:r w:rsidRPr="00A12EE6">
        <w:t>promote</w:t>
      </w:r>
      <w:proofErr w:type="spellEnd"/>
      <w:r w:rsidRPr="00A12EE6">
        <w:t xml:space="preserve"> server</w:t>
      </w:r>
      <w:bookmarkEnd w:id="266"/>
    </w:p>
    <w:p w14:paraId="4DF05056" w14:textId="1DE02A65" w:rsidR="001C6A72" w:rsidRPr="00A12EE6" w:rsidRDefault="00E774D7" w:rsidP="006C50AE">
      <w:pPr>
        <w:pStyle w:val="Odsekzoznamu"/>
        <w:numPr>
          <w:ilvl w:val="0"/>
          <w:numId w:val="25"/>
        </w:numPr>
        <w:ind w:left="454" w:hanging="454"/>
        <w:jc w:val="both"/>
      </w:pPr>
      <w:bookmarkStart w:id="267" w:name="_Ref176446968"/>
      <w:r>
        <w:t>Z</w:t>
      </w:r>
      <w:r w:rsidR="003F1BC8" w:rsidRPr="00A12EE6">
        <w:t>obrazí</w:t>
      </w:r>
      <w:r>
        <w:t xml:space="preserve"> sa</w:t>
      </w:r>
      <w:r w:rsidR="003F1BC8" w:rsidRPr="00A12EE6">
        <w:t xml:space="preserve"> stránka </w:t>
      </w:r>
      <w:proofErr w:type="spellStart"/>
      <w:r w:rsidR="003F1BC8" w:rsidRPr="00A12EE6">
        <w:t>Prerequisites</w:t>
      </w:r>
      <w:proofErr w:type="spellEnd"/>
      <w:r w:rsidR="003F1BC8" w:rsidRPr="00A12EE6">
        <w:t xml:space="preserve"> </w:t>
      </w:r>
      <w:proofErr w:type="spellStart"/>
      <w:r w:rsidR="003F1BC8" w:rsidRPr="00A12EE6">
        <w:t>Check</w:t>
      </w:r>
      <w:proofErr w:type="spellEnd"/>
      <w:r w:rsidR="003F1BC8" w:rsidRPr="00A12EE6">
        <w:t>. Kde by sme mali v hornej časti vidieť ikonu bielej fajky v zelenom kruhu</w:t>
      </w:r>
      <w:r>
        <w:t>. To</w:t>
      </w:r>
      <w:r w:rsidR="003F1BC8" w:rsidRPr="00A12EE6">
        <w:t xml:space="preserve"> znamen</w:t>
      </w:r>
      <w:r>
        <w:t>á</w:t>
      </w:r>
      <w:r w:rsidR="003F1BC8" w:rsidRPr="00A12EE6">
        <w:t xml:space="preserve">, že server spĺňa všetky podmienky pre inštaláciu </w:t>
      </w:r>
      <w:proofErr w:type="spellStart"/>
      <w:r w:rsidR="003F1BC8" w:rsidRPr="00A12EE6">
        <w:t>Active</w:t>
      </w:r>
      <w:proofErr w:type="spellEnd"/>
      <w:r w:rsidR="003F1BC8" w:rsidRPr="00A12EE6">
        <w:t xml:space="preserve"> </w:t>
      </w:r>
      <w:proofErr w:type="spellStart"/>
      <w:r w:rsidR="003F1BC8" w:rsidRPr="00A12EE6">
        <w:t>Directory</w:t>
      </w:r>
      <w:proofErr w:type="spellEnd"/>
      <w:r w:rsidR="003F1BC8" w:rsidRPr="00A12EE6">
        <w:t xml:space="preserve"> </w:t>
      </w:r>
      <w:proofErr w:type="spellStart"/>
      <w:r w:rsidR="003F1BC8" w:rsidRPr="00A12EE6">
        <w:t>Domain</w:t>
      </w:r>
      <w:proofErr w:type="spellEnd"/>
      <w:r w:rsidR="003F1BC8" w:rsidRPr="00A12EE6">
        <w:t xml:space="preserve"> </w:t>
      </w:r>
      <w:proofErr w:type="spellStart"/>
      <w:r w:rsidR="003F1BC8" w:rsidRPr="00A12EE6">
        <w:t>Services</w:t>
      </w:r>
      <w:proofErr w:type="spellEnd"/>
      <w:r w:rsidR="003F1BC8" w:rsidRPr="00A12EE6">
        <w:t xml:space="preserve"> na tomto server</w:t>
      </w:r>
      <w:r w:rsidR="00FC556A">
        <w:t>i</w:t>
      </w:r>
      <w:r w:rsidR="003F1BC8" w:rsidRPr="00A12EE6">
        <w:t xml:space="preserve">. V časti </w:t>
      </w:r>
      <w:proofErr w:type="spellStart"/>
      <w:r w:rsidR="003F1BC8" w:rsidRPr="00A12EE6">
        <w:rPr>
          <w:b/>
          <w:bCs/>
          <w:i/>
          <w:iCs/>
        </w:rPr>
        <w:t>View</w:t>
      </w:r>
      <w:proofErr w:type="spellEnd"/>
      <w:r w:rsidR="003F1BC8" w:rsidRPr="00A12EE6">
        <w:rPr>
          <w:b/>
          <w:bCs/>
          <w:i/>
          <w:iCs/>
        </w:rPr>
        <w:t xml:space="preserve"> </w:t>
      </w:r>
      <w:proofErr w:type="spellStart"/>
      <w:r w:rsidR="003F1BC8" w:rsidRPr="00A12EE6">
        <w:rPr>
          <w:b/>
          <w:bCs/>
          <w:i/>
          <w:iCs/>
        </w:rPr>
        <w:t>results</w:t>
      </w:r>
      <w:proofErr w:type="spellEnd"/>
      <w:r w:rsidR="003F1BC8" w:rsidRPr="00A12EE6">
        <w:t xml:space="preserve"> je možné vidieť rôzne varovania, ktoré sú len informačného charakteru a nebudeme sa nimi ďalej zaoberať. </w:t>
      </w:r>
      <w:r w:rsidR="003F1BC8" w:rsidRPr="00A12EE6">
        <w:lastRenderedPageBreak/>
        <w:t xml:space="preserve">V spodnej časti okna je jedno varovanie, ktoré nás upozorňuje, že po stlačení tlačidla </w:t>
      </w:r>
      <w:proofErr w:type="spellStart"/>
      <w:r w:rsidR="003F1BC8" w:rsidRPr="00A12EE6">
        <w:t>Install</w:t>
      </w:r>
      <w:proofErr w:type="spellEnd"/>
      <w:r w:rsidR="003F1BC8" w:rsidRPr="00A12EE6">
        <w:t xml:space="preserve"> sa server automaticky reštartuje po skončení operácie </w:t>
      </w:r>
      <w:proofErr w:type="spellStart"/>
      <w:r w:rsidR="003F1BC8" w:rsidRPr="00A12EE6">
        <w:t>promote</w:t>
      </w:r>
      <w:proofErr w:type="spellEnd"/>
      <w:r w:rsidR="003F1BC8" w:rsidRPr="00A12EE6">
        <w:t xml:space="preserve"> server.</w:t>
      </w:r>
      <w:bookmarkEnd w:id="267"/>
    </w:p>
    <w:p w14:paraId="010A7FC6" w14:textId="77777777" w:rsidR="003F1BC8" w:rsidRPr="00A12EE6" w:rsidRDefault="003F1BC8" w:rsidP="003F1BC8">
      <w:pPr>
        <w:keepNext/>
        <w:jc w:val="center"/>
      </w:pPr>
      <w:r w:rsidRPr="00A12EE6">
        <w:rPr>
          <w:noProof/>
          <w:lang w:eastAsia="sk-SK"/>
        </w:rPr>
        <w:drawing>
          <wp:inline distT="0" distB="0" distL="0" distR="0" wp14:anchorId="2FAEF877" wp14:editId="4A996BD5">
            <wp:extent cx="5760720" cy="4198620"/>
            <wp:effectExtent l="38100" t="38100" r="87630" b="87630"/>
            <wp:docPr id="1731489203"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9203" name="Obrázok 1" descr="Obrázok, na ktorom je text, elektronika, snímka obrazovky, softvér&#10;&#10;Automaticky generovaný popis"/>
                    <pic:cNvPicPr/>
                  </pic:nvPicPr>
                  <pic:blipFill>
                    <a:blip r:embed="rId116"/>
                    <a:stretch>
                      <a:fillRect/>
                    </a:stretch>
                  </pic:blipFill>
                  <pic:spPr>
                    <a:xfrm>
                      <a:off x="0" y="0"/>
                      <a:ext cx="5760720" cy="4198620"/>
                    </a:xfrm>
                    <a:prstGeom prst="rect">
                      <a:avLst/>
                    </a:prstGeom>
                    <a:effectLst>
                      <a:outerShdw blurRad="50800" dist="38100" dir="2700000" algn="tl" rotWithShape="0">
                        <a:prstClr val="black">
                          <a:alpha val="40000"/>
                        </a:prstClr>
                      </a:outerShdw>
                    </a:effectLst>
                  </pic:spPr>
                </pic:pic>
              </a:graphicData>
            </a:graphic>
          </wp:inline>
        </w:drawing>
      </w:r>
    </w:p>
    <w:p w14:paraId="4EC668EC" w14:textId="1C042863" w:rsidR="003F1BC8" w:rsidRPr="00A12EE6" w:rsidRDefault="003F1BC8" w:rsidP="003F1BC8">
      <w:pPr>
        <w:pStyle w:val="Popis"/>
        <w:jc w:val="center"/>
      </w:pPr>
      <w:bookmarkStart w:id="268" w:name="_Ref176446909"/>
      <w:bookmarkStart w:id="269" w:name="_Toc182423341"/>
      <w:r w:rsidRPr="00A12EE6">
        <w:t xml:space="preserve">Obr. </w:t>
      </w:r>
      <w:fldSimple w:instr=" STYLEREF 1 \s ">
        <w:r w:rsidR="005418FC">
          <w:rPr>
            <w:noProof/>
          </w:rPr>
          <w:t>3</w:t>
        </w:r>
      </w:fldSimple>
      <w:r w:rsidR="00E37B0B" w:rsidRPr="00A12EE6">
        <w:noBreakHyphen/>
      </w:r>
      <w:fldSimple w:instr=" SEQ Obr. \* ARABIC \s 1 ">
        <w:r w:rsidR="005418FC">
          <w:rPr>
            <w:noProof/>
          </w:rPr>
          <w:t>23</w:t>
        </w:r>
      </w:fldSimple>
      <w:r w:rsidRPr="00A12EE6">
        <w:t xml:space="preserve">. </w:t>
      </w:r>
      <w:proofErr w:type="spellStart"/>
      <w:r w:rsidRPr="00A12EE6">
        <w:t>Prerequisites</w:t>
      </w:r>
      <w:proofErr w:type="spellEnd"/>
      <w:r w:rsidRPr="00A12EE6">
        <w:t xml:space="preserve"> </w:t>
      </w:r>
      <w:proofErr w:type="spellStart"/>
      <w:r w:rsidRPr="00A12EE6">
        <w:t>Check</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68"/>
      <w:bookmarkEnd w:id="269"/>
      <w:proofErr w:type="spellEnd"/>
    </w:p>
    <w:p w14:paraId="3592D15D" w14:textId="6182D55A" w:rsidR="001C6A72" w:rsidRPr="00A12EE6" w:rsidRDefault="003F1BC8" w:rsidP="006C50AE">
      <w:pPr>
        <w:pStyle w:val="Odsekzoznamu"/>
        <w:numPr>
          <w:ilvl w:val="0"/>
          <w:numId w:val="25"/>
        </w:numPr>
        <w:ind w:left="454" w:hanging="454"/>
        <w:jc w:val="both"/>
      </w:pPr>
      <w:r w:rsidRPr="00A12EE6">
        <w:t xml:space="preserve">Po stlačení tlačidla </w:t>
      </w:r>
      <w:proofErr w:type="spellStart"/>
      <w:r w:rsidRPr="00FC556A">
        <w:rPr>
          <w:b/>
          <w:bCs/>
          <w:i/>
          <w:iCs/>
          <w:bdr w:val="single" w:sz="8" w:space="0" w:color="auto" w:shadow="1"/>
          <w:shd w:val="clear" w:color="auto" w:fill="D9D9D9" w:themeFill="background1" w:themeFillShade="D9"/>
        </w:rPr>
        <w:t>Install</w:t>
      </w:r>
      <w:proofErr w:type="spellEnd"/>
      <w:r w:rsidRPr="00A12EE6">
        <w:t xml:space="preserve"> a zobrazí stránka </w:t>
      </w:r>
      <w:proofErr w:type="spellStart"/>
      <w:r w:rsidRPr="00A12EE6">
        <w:t>Installation</w:t>
      </w:r>
      <w:proofErr w:type="spellEnd"/>
      <w:r w:rsidRPr="00A12EE6">
        <w:t>, kde môžeme sledovať priebeh inštalácie.</w:t>
      </w:r>
      <w:r w:rsidR="003D0948" w:rsidRPr="00A12EE6">
        <w:t xml:space="preserve"> Od teraz už nemusíme na nič klikať, všetko prebehne automaticky bez nášho </w:t>
      </w:r>
      <w:r w:rsidR="00FC556A">
        <w:t>zásahu</w:t>
      </w:r>
      <w:r w:rsidR="003D0948" w:rsidRPr="00A12EE6">
        <w:t>.</w:t>
      </w:r>
    </w:p>
    <w:p w14:paraId="21F63D6C" w14:textId="77777777" w:rsidR="003F1BC8" w:rsidRPr="00A12EE6" w:rsidRDefault="003F1BC8" w:rsidP="003F1BC8">
      <w:pPr>
        <w:keepNext/>
        <w:jc w:val="center"/>
      </w:pPr>
      <w:r w:rsidRPr="00A12EE6">
        <w:rPr>
          <w:noProof/>
          <w:lang w:eastAsia="sk-SK"/>
        </w:rPr>
        <w:lastRenderedPageBreak/>
        <w:drawing>
          <wp:inline distT="0" distB="0" distL="0" distR="0" wp14:anchorId="27A13875" wp14:editId="192730A6">
            <wp:extent cx="5760720" cy="4209415"/>
            <wp:effectExtent l="38100" t="38100" r="87630" b="95885"/>
            <wp:docPr id="952539866"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9866" name="Obrázok 1" descr="Obrázok, na ktorom je text, snímka obrazovky, softvér, webová stránka&#10;&#10;Automaticky generovaný popis"/>
                    <pic:cNvPicPr/>
                  </pic:nvPicPr>
                  <pic:blipFill>
                    <a:blip r:embed="rId117"/>
                    <a:stretch>
                      <a:fillRect/>
                    </a:stretch>
                  </pic:blipFill>
                  <pic:spPr>
                    <a:xfrm>
                      <a:off x="0" y="0"/>
                      <a:ext cx="5760720" cy="4209415"/>
                    </a:xfrm>
                    <a:prstGeom prst="rect">
                      <a:avLst/>
                    </a:prstGeom>
                    <a:effectLst>
                      <a:outerShdw blurRad="50800" dist="38100" dir="2700000" algn="tl" rotWithShape="0">
                        <a:prstClr val="black">
                          <a:alpha val="40000"/>
                        </a:prstClr>
                      </a:outerShdw>
                    </a:effectLst>
                  </pic:spPr>
                </pic:pic>
              </a:graphicData>
            </a:graphic>
          </wp:inline>
        </w:drawing>
      </w:r>
    </w:p>
    <w:p w14:paraId="74A3D55C" w14:textId="01871211" w:rsidR="003F1BC8" w:rsidRPr="00A12EE6" w:rsidRDefault="003F1BC8" w:rsidP="003F1BC8">
      <w:pPr>
        <w:pStyle w:val="Popis"/>
        <w:jc w:val="center"/>
      </w:pPr>
      <w:bookmarkStart w:id="270" w:name="_Toc182423342"/>
      <w:r w:rsidRPr="00A12EE6">
        <w:t xml:space="preserve">Obr. </w:t>
      </w:r>
      <w:fldSimple w:instr=" STYLEREF 1 \s ">
        <w:r w:rsidR="005418FC">
          <w:rPr>
            <w:noProof/>
          </w:rPr>
          <w:t>3</w:t>
        </w:r>
      </w:fldSimple>
      <w:r w:rsidR="00E37B0B" w:rsidRPr="00A12EE6">
        <w:noBreakHyphen/>
      </w:r>
      <w:fldSimple w:instr=" SEQ Obr. \* ARABIC \s 1 ">
        <w:r w:rsidR="005418FC">
          <w:rPr>
            <w:noProof/>
          </w:rPr>
          <w:t>24</w:t>
        </w:r>
      </w:fldSimple>
      <w:r w:rsidRPr="00A12EE6">
        <w:t xml:space="preserve">. </w:t>
      </w:r>
      <w:proofErr w:type="spellStart"/>
      <w:r w:rsidRPr="00A12EE6">
        <w:t>Installation</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70"/>
      <w:proofErr w:type="spellEnd"/>
    </w:p>
    <w:p w14:paraId="28279609" w14:textId="1C23216F" w:rsidR="001C6A72" w:rsidRPr="00A12EE6" w:rsidRDefault="003D0948" w:rsidP="006C50AE">
      <w:pPr>
        <w:pStyle w:val="Odsekzoznamu"/>
        <w:numPr>
          <w:ilvl w:val="0"/>
          <w:numId w:val="25"/>
        </w:numPr>
        <w:ind w:left="454" w:hanging="454"/>
        <w:jc w:val="both"/>
      </w:pPr>
      <w:r w:rsidRPr="00A12EE6">
        <w:t xml:space="preserve">Po skončení inštalácie sa zobrazí stránka </w:t>
      </w:r>
      <w:proofErr w:type="spellStart"/>
      <w:r w:rsidRPr="00A12EE6">
        <w:t>Results</w:t>
      </w:r>
      <w:proofErr w:type="spellEnd"/>
      <w:r w:rsidR="00FC556A">
        <w:t>.</w:t>
      </w:r>
      <w:r w:rsidRPr="00A12EE6">
        <w:t xml:space="preserve"> </w:t>
      </w:r>
      <w:r w:rsidR="00FC556A">
        <w:t>O</w:t>
      </w:r>
      <w:r w:rsidRPr="00A12EE6">
        <w:t xml:space="preserve">päť vidíme v hornej časti ikonu bielej fajky v zelenom kruhu, signalizujúcu úspešnú inštaláciu. </w:t>
      </w:r>
      <w:r w:rsidR="00FC556A">
        <w:t>Potom</w:t>
      </w:r>
      <w:r w:rsidRPr="00A12EE6">
        <w:t xml:space="preserve"> sa automaticky zobrazí varovanie, že server sa za chvíľu reštartuje.</w:t>
      </w:r>
      <w:r w:rsidR="006C6635" w:rsidRPr="00A12EE6">
        <w:t xml:space="preserve"> Tlačidlo </w:t>
      </w:r>
      <w:proofErr w:type="spellStart"/>
      <w:r w:rsidR="006C6635" w:rsidRPr="00A12EE6">
        <w:t>Close</w:t>
      </w:r>
      <w:proofErr w:type="spellEnd"/>
      <w:r w:rsidR="006C6635" w:rsidRPr="00A12EE6">
        <w:t xml:space="preserve"> netreba potvrdzovať.</w:t>
      </w:r>
    </w:p>
    <w:p w14:paraId="23543C99" w14:textId="77777777" w:rsidR="00C8734A" w:rsidRDefault="00C8734A" w:rsidP="003D0948">
      <w:pPr>
        <w:keepNext/>
        <w:jc w:val="center"/>
      </w:pPr>
    </w:p>
    <w:p w14:paraId="7904C186" w14:textId="58C1F155" w:rsidR="003D0948" w:rsidRPr="00A12EE6" w:rsidRDefault="003D0948" w:rsidP="003D0948">
      <w:pPr>
        <w:keepNext/>
        <w:jc w:val="center"/>
      </w:pPr>
      <w:r w:rsidRPr="00A12EE6">
        <w:rPr>
          <w:noProof/>
          <w:lang w:eastAsia="sk-SK"/>
        </w:rPr>
        <w:drawing>
          <wp:inline distT="0" distB="0" distL="0" distR="0" wp14:anchorId="13697A92" wp14:editId="1B93070F">
            <wp:extent cx="5760000" cy="3938400"/>
            <wp:effectExtent l="38100" t="38100" r="88900" b="100330"/>
            <wp:docPr id="1528733818" name="Obrázok 1" descr="Obrázok, na ktorom je text, snímka obrazovky, softvér, počítačová ikona&#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8733818" name="Obrázok 1" descr="Obrázok, na ktorom je text, snímka obrazovky, softvér, počítačová ikona&#10;&#10;Automaticky generovaný popis"/>
                    <pic:cNvPicPr/>
                  </pic:nvPicPr>
                  <pic:blipFill rotWithShape="1">
                    <a:blip r:embed="rId118"/>
                    <a:srcRect b="2344"/>
                    <a:stretch/>
                  </pic:blipFill>
                  <pic:spPr bwMode="auto">
                    <a:xfrm>
                      <a:off x="0" y="0"/>
                      <a:ext cx="5760000" cy="39384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C13024" w14:textId="0FDC4DD2" w:rsidR="003D0948" w:rsidRPr="00A12EE6" w:rsidRDefault="003D0948" w:rsidP="003D0948">
      <w:pPr>
        <w:pStyle w:val="Popis"/>
        <w:jc w:val="center"/>
      </w:pPr>
      <w:bookmarkStart w:id="271" w:name="_Toc182423343"/>
      <w:r w:rsidRPr="00A12EE6">
        <w:t xml:space="preserve">Obr. </w:t>
      </w:r>
      <w:fldSimple w:instr=" STYLEREF 1 \s ">
        <w:r w:rsidR="005418FC">
          <w:rPr>
            <w:noProof/>
          </w:rPr>
          <w:t>3</w:t>
        </w:r>
      </w:fldSimple>
      <w:r w:rsidR="00E37B0B" w:rsidRPr="00A12EE6">
        <w:noBreakHyphen/>
      </w:r>
      <w:fldSimple w:instr=" SEQ Obr. \* ARABIC \s 1 ">
        <w:r w:rsidR="005418FC">
          <w:rPr>
            <w:noProof/>
          </w:rPr>
          <w:t>25</w:t>
        </w:r>
      </w:fldSimple>
      <w:r w:rsidRPr="00A12EE6">
        <w:t xml:space="preserve">. </w:t>
      </w:r>
      <w:proofErr w:type="spellStart"/>
      <w:r w:rsidRPr="00A12EE6">
        <w:t>Results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71"/>
      <w:proofErr w:type="spellEnd"/>
    </w:p>
    <w:p w14:paraId="2593911F" w14:textId="6B24CA6F" w:rsidR="001C6A72" w:rsidRPr="00A12EE6" w:rsidRDefault="003D0948" w:rsidP="006C50AE">
      <w:pPr>
        <w:pStyle w:val="Odsekzoznamu"/>
        <w:numPr>
          <w:ilvl w:val="0"/>
          <w:numId w:val="25"/>
        </w:numPr>
        <w:ind w:left="454" w:hanging="454"/>
        <w:jc w:val="both"/>
      </w:pPr>
      <w:r w:rsidRPr="00A12EE6">
        <w:t>Po úspešnom reštarte servera, </w:t>
      </w:r>
      <w:commentRangeStart w:id="272"/>
      <w:r w:rsidRPr="00A12EE6">
        <w:t xml:space="preserve">opätovnom prihlásení </w:t>
      </w:r>
      <w:commentRangeEnd w:id="272"/>
      <w:r w:rsidR="00CB18C8">
        <w:rPr>
          <w:rStyle w:val="Odkaznakomentr"/>
        </w:rPr>
        <w:commentReference w:id="272"/>
      </w:r>
      <w:r w:rsidRPr="00A12EE6">
        <w:t xml:space="preserve">sa a spustení konzoly Server Manager si môžeme všimnúť v ľavej </w:t>
      </w:r>
      <w:r w:rsidR="00FC556A">
        <w:t xml:space="preserve">a spodnej </w:t>
      </w:r>
      <w:r w:rsidRPr="00A12EE6">
        <w:t>časti okna, že nám pribudli dve nové role, ktoré sú nainštalované sa server</w:t>
      </w:r>
      <w:r w:rsidR="00FC556A">
        <w:t>i</w:t>
      </w:r>
      <w:r w:rsidRPr="00A12EE6">
        <w:t xml:space="preserve">. A to </w:t>
      </w:r>
      <w:r w:rsidRPr="00A12EE6">
        <w:rPr>
          <w:b/>
          <w:bCs/>
          <w:i/>
          <w:iCs/>
        </w:rPr>
        <w:t>AD DS</w:t>
      </w:r>
      <w:r w:rsidRPr="00A12EE6">
        <w:t xml:space="preserve"> a </w:t>
      </w:r>
      <w:r w:rsidRPr="00A12EE6">
        <w:rPr>
          <w:b/>
          <w:bCs/>
          <w:i/>
          <w:iCs/>
        </w:rPr>
        <w:t>DNS</w:t>
      </w:r>
      <w:r w:rsidRPr="00A12EE6">
        <w:t>.</w:t>
      </w:r>
    </w:p>
    <w:p w14:paraId="06741892" w14:textId="6E656D74" w:rsidR="003D0948" w:rsidRPr="00A12EE6" w:rsidRDefault="003D0948" w:rsidP="003D0948">
      <w:pPr>
        <w:keepNext/>
        <w:jc w:val="center"/>
      </w:pPr>
      <w:r w:rsidRPr="00A12EE6">
        <w:rPr>
          <w:noProof/>
          <w:lang w:eastAsia="sk-SK"/>
        </w:rPr>
        <w:drawing>
          <wp:inline distT="0" distB="0" distL="0" distR="0" wp14:anchorId="339E9661" wp14:editId="5A6C0B25">
            <wp:extent cx="5760720" cy="3114174"/>
            <wp:effectExtent l="38100" t="38100" r="87630" b="86360"/>
            <wp:docPr id="1328987235"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7235" name="Obrázok 1" descr="Obrázok, na ktorom je text, snímka obrazovky, softvér, počítačová ikona&#10;&#10;Automaticky generovaný popis"/>
                    <pic:cNvPicPr/>
                  </pic:nvPicPr>
                  <pic:blipFill rotWithShape="1">
                    <a:blip r:embed="rId119"/>
                    <a:srcRect b="5325"/>
                    <a:stretch/>
                  </pic:blipFill>
                  <pic:spPr bwMode="auto">
                    <a:xfrm>
                      <a:off x="0" y="0"/>
                      <a:ext cx="5760720" cy="31141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B5C469" w14:textId="69818846" w:rsidR="003D0948" w:rsidRPr="00A12EE6" w:rsidRDefault="003D0948" w:rsidP="003D0948">
      <w:pPr>
        <w:pStyle w:val="Popis"/>
        <w:jc w:val="center"/>
      </w:pPr>
      <w:bookmarkStart w:id="273" w:name="_Toc182423344"/>
      <w:r w:rsidRPr="00A12EE6">
        <w:t xml:space="preserve">Obr. </w:t>
      </w:r>
      <w:fldSimple w:instr=" STYLEREF 1 \s ">
        <w:r w:rsidR="005418FC">
          <w:rPr>
            <w:noProof/>
          </w:rPr>
          <w:t>3</w:t>
        </w:r>
      </w:fldSimple>
      <w:r w:rsidR="00E37B0B" w:rsidRPr="00A12EE6">
        <w:noBreakHyphen/>
      </w:r>
      <w:fldSimple w:instr=" SEQ Obr. \* ARABIC \s 1 ">
        <w:r w:rsidR="005418FC">
          <w:rPr>
            <w:noProof/>
          </w:rPr>
          <w:t>26</w:t>
        </w:r>
      </w:fldSimple>
      <w:r w:rsidRPr="00A12EE6">
        <w:t>. Sever Manager po nainštalovaní AD DS</w:t>
      </w:r>
      <w:bookmarkEnd w:id="273"/>
    </w:p>
    <w:p w14:paraId="6428ACED" w14:textId="06FEFFE1" w:rsidR="005003BE" w:rsidRPr="00A12EE6" w:rsidRDefault="00195093" w:rsidP="006C50AE">
      <w:pPr>
        <w:pStyle w:val="Odsekzoznamu"/>
        <w:numPr>
          <w:ilvl w:val="0"/>
          <w:numId w:val="25"/>
        </w:numPr>
        <w:ind w:left="454" w:hanging="454"/>
        <w:jc w:val="both"/>
      </w:pPr>
      <w:r w:rsidRPr="00A12EE6">
        <w:lastRenderedPageBreak/>
        <w:t xml:space="preserve">Týmto sme úspešne zvládli inštaláciou </w:t>
      </w:r>
      <w:proofErr w:type="spellStart"/>
      <w:r w:rsidRPr="00A12EE6">
        <w:t>Active</w:t>
      </w:r>
      <w:proofErr w:type="spellEnd"/>
      <w:r w:rsidRPr="00A12EE6">
        <w:t xml:space="preserve"> </w:t>
      </w:r>
      <w:proofErr w:type="spellStart"/>
      <w:r w:rsidRPr="00A12EE6">
        <w:t>Directory</w:t>
      </w:r>
      <w:proofErr w:type="spellEnd"/>
      <w:r w:rsidRPr="00A12EE6">
        <w:t xml:space="preserve"> na server</w:t>
      </w:r>
      <w:r w:rsidR="00FC556A">
        <w:t>i</w:t>
      </w:r>
      <w:r w:rsidRPr="00A12EE6">
        <w:t xml:space="preserve"> s grafickým rozhraním</w:t>
      </w:r>
      <w:r w:rsidR="00505B00" w:rsidRPr="00A12EE6">
        <w:t>, pričom sme nainštalovali aj rolu DNS servera.</w:t>
      </w:r>
    </w:p>
    <w:p w14:paraId="06832D13" w14:textId="74A89166" w:rsidR="00554723" w:rsidRPr="00A12EE6" w:rsidRDefault="00554723" w:rsidP="006C50AE">
      <w:pPr>
        <w:pStyle w:val="Nadpis3"/>
        <w:ind w:left="737" w:hanging="737"/>
      </w:pPr>
      <w:bookmarkStart w:id="274" w:name="_Toc182423512"/>
      <w:r w:rsidRPr="00A12EE6">
        <w:t xml:space="preserve">Chybové hlásenie pri inštalácii </w:t>
      </w:r>
      <w:proofErr w:type="spellStart"/>
      <w:r w:rsidRPr="00A12EE6">
        <w:t>Active</w:t>
      </w:r>
      <w:proofErr w:type="spellEnd"/>
      <w:r w:rsidRPr="00A12EE6">
        <w:t xml:space="preserve"> </w:t>
      </w:r>
      <w:proofErr w:type="spellStart"/>
      <w:r w:rsidRPr="00A12EE6">
        <w:t>Directory</w:t>
      </w:r>
      <w:proofErr w:type="spellEnd"/>
      <w:r w:rsidRPr="00A12EE6">
        <w:t xml:space="preserve"> na serveri s</w:t>
      </w:r>
      <w:r w:rsidR="00D4213F" w:rsidRPr="00A12EE6">
        <w:t xml:space="preserve"> </w:t>
      </w:r>
      <w:r w:rsidRPr="00A12EE6">
        <w:t>GUI</w:t>
      </w:r>
      <w:bookmarkEnd w:id="274"/>
    </w:p>
    <w:p w14:paraId="790600E5" w14:textId="377C6B82" w:rsidR="00554723" w:rsidRPr="00A12EE6" w:rsidRDefault="00554723" w:rsidP="006C50AE">
      <w:pPr>
        <w:ind w:firstLine="454"/>
        <w:jc w:val="both"/>
      </w:pPr>
      <w:r w:rsidRPr="00A12EE6">
        <w:t xml:space="preserve">Pri povyšovaní funkcie servera sa môže vyskytnúť chybové hlásenie. Občas nás študenti oslovili s otázkou, že postupovali presne podľa pokynov a aj napriek tomu sa im nepodarilo úspešne dokončiť </w:t>
      </w:r>
      <w:proofErr w:type="spellStart"/>
      <w:r w:rsidRPr="00A12EE6">
        <w:t>pr</w:t>
      </w:r>
      <w:r w:rsidR="00B63388" w:rsidRPr="00A12EE6">
        <w:t>o</w:t>
      </w:r>
      <w:r w:rsidRPr="00A12EE6">
        <w:t>mote</w:t>
      </w:r>
      <w:proofErr w:type="spellEnd"/>
      <w:r w:rsidRPr="00A12EE6">
        <w:t xml:space="preserve"> servera. </w:t>
      </w:r>
      <w:r w:rsidR="000D438C">
        <w:t>Preto</w:t>
      </w:r>
      <w:r w:rsidRPr="00A12EE6">
        <w:t xml:space="preserve"> sme sa pokúsili </w:t>
      </w:r>
      <w:r w:rsidR="00B63388" w:rsidRPr="00A12EE6">
        <w:t>na</w:t>
      </w:r>
      <w:r w:rsidRPr="00A12EE6">
        <w:t>simulovať chybu.</w:t>
      </w:r>
    </w:p>
    <w:p w14:paraId="53E382BE" w14:textId="0FB73A65" w:rsidR="00554723" w:rsidRPr="00A12EE6" w:rsidRDefault="00554723" w:rsidP="006C50AE">
      <w:pPr>
        <w:ind w:firstLine="454"/>
        <w:jc w:val="both"/>
      </w:pPr>
      <w:r w:rsidRPr="00A12EE6">
        <w:t>V prípade, že nám server pri kontrole závislostí zobrazí chybu</w:t>
      </w:r>
      <w:r w:rsidR="000D438C">
        <w:t xml:space="preserve">, je nutné </w:t>
      </w:r>
      <w:r w:rsidRPr="00A12EE6">
        <w:t xml:space="preserve">skontrolovať dôvod chybového hlásenia. Zaujíma nás ikona bieleho krížika v červenom kruhu. V našom prípade to je hlásenie </w:t>
      </w:r>
      <w:proofErr w:type="spellStart"/>
      <w:r w:rsidRPr="00A12EE6">
        <w:rPr>
          <w:b/>
          <w:bCs/>
          <w:i/>
          <w:iCs/>
        </w:rPr>
        <w:t>Verification</w:t>
      </w:r>
      <w:proofErr w:type="spellEnd"/>
      <w:r w:rsidRPr="00A12EE6">
        <w:rPr>
          <w:b/>
          <w:bCs/>
          <w:i/>
          <w:iCs/>
        </w:rPr>
        <w:t xml:space="preserve"> of </w:t>
      </w:r>
      <w:proofErr w:type="spellStart"/>
      <w:r w:rsidRPr="00A12EE6">
        <w:rPr>
          <w:b/>
          <w:bCs/>
          <w:i/>
          <w:iCs/>
        </w:rPr>
        <w:t>prerequisites</w:t>
      </w:r>
      <w:proofErr w:type="spellEnd"/>
      <w:r w:rsidRPr="00A12EE6">
        <w:rPr>
          <w:b/>
          <w:bCs/>
          <w:i/>
          <w:iCs/>
        </w:rPr>
        <w:t xml:space="preserve"> </w:t>
      </w:r>
      <w:proofErr w:type="spellStart"/>
      <w:r w:rsidRPr="00A12EE6">
        <w:rPr>
          <w:b/>
          <w:bCs/>
          <w:i/>
          <w:iCs/>
        </w:rPr>
        <w:t>for</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rPr>
          <w:b/>
          <w:bCs/>
          <w:i/>
          <w:iCs/>
        </w:rPr>
        <w:t xml:space="preserve"> </w:t>
      </w:r>
      <w:proofErr w:type="spellStart"/>
      <w:r w:rsidRPr="00A12EE6">
        <w:rPr>
          <w:b/>
          <w:bCs/>
          <w:i/>
          <w:iCs/>
        </w:rPr>
        <w:t>promotion</w:t>
      </w:r>
      <w:proofErr w:type="spellEnd"/>
      <w:r w:rsidRPr="00A12EE6">
        <w:rPr>
          <w:b/>
          <w:bCs/>
          <w:i/>
          <w:iCs/>
        </w:rPr>
        <w:t xml:space="preserve"> </w:t>
      </w:r>
      <w:proofErr w:type="spellStart"/>
      <w:r w:rsidRPr="00A12EE6">
        <w:rPr>
          <w:b/>
          <w:bCs/>
          <w:i/>
          <w:iCs/>
        </w:rPr>
        <w:t>failed</w:t>
      </w:r>
      <w:proofErr w:type="spellEnd"/>
      <w:r w:rsidRPr="00A12EE6">
        <w:rPr>
          <w:b/>
          <w:bCs/>
          <w:i/>
          <w:iCs/>
        </w:rPr>
        <w:t xml:space="preserve">. DNS </w:t>
      </w:r>
      <w:proofErr w:type="spellStart"/>
      <w:r w:rsidRPr="00A12EE6">
        <w:rPr>
          <w:b/>
          <w:bCs/>
          <w:i/>
          <w:iCs/>
        </w:rPr>
        <w:t>services</w:t>
      </w:r>
      <w:proofErr w:type="spellEnd"/>
      <w:r w:rsidRPr="00A12EE6">
        <w:rPr>
          <w:b/>
          <w:bCs/>
          <w:i/>
          <w:iCs/>
        </w:rPr>
        <w:t xml:space="preserve"> are </w:t>
      </w:r>
      <w:proofErr w:type="spellStart"/>
      <w:r w:rsidRPr="00A12EE6">
        <w:rPr>
          <w:b/>
          <w:bCs/>
          <w:i/>
          <w:iCs/>
        </w:rPr>
        <w:t>required</w:t>
      </w:r>
      <w:proofErr w:type="spellEnd"/>
      <w:r w:rsidRPr="00A12EE6">
        <w:rPr>
          <w:b/>
          <w:bCs/>
          <w:i/>
          <w:iCs/>
        </w:rPr>
        <w:t xml:space="preserve"> to </w:t>
      </w:r>
      <w:proofErr w:type="spellStart"/>
      <w:r w:rsidRPr="00A12EE6">
        <w:rPr>
          <w:b/>
          <w:bCs/>
          <w:i/>
          <w:iCs/>
        </w:rPr>
        <w:t>proceed</w:t>
      </w:r>
      <w:proofErr w:type="spellEnd"/>
      <w:r w:rsidRPr="00A12EE6">
        <w:rPr>
          <w:b/>
          <w:bCs/>
          <w:i/>
          <w:iCs/>
        </w:rPr>
        <w:t xml:space="preserve">. </w:t>
      </w:r>
      <w:proofErr w:type="spellStart"/>
      <w:r w:rsidRPr="00A12EE6">
        <w:rPr>
          <w:b/>
          <w:bCs/>
          <w:i/>
          <w:iCs/>
        </w:rPr>
        <w:t>Complete</w:t>
      </w:r>
      <w:proofErr w:type="spellEnd"/>
      <w:r w:rsidRPr="00A12EE6">
        <w:rPr>
          <w:b/>
          <w:bCs/>
          <w:i/>
          <w:iCs/>
        </w:rPr>
        <w:t xml:space="preserve"> </w:t>
      </w:r>
      <w:proofErr w:type="spellStart"/>
      <w:r w:rsidRPr="00A12EE6">
        <w:rPr>
          <w:b/>
          <w:bCs/>
          <w:i/>
          <w:iCs/>
        </w:rPr>
        <w:t>the</w:t>
      </w:r>
      <w:proofErr w:type="spellEnd"/>
      <w:r w:rsidRPr="00A12EE6">
        <w:rPr>
          <w:b/>
          <w:bCs/>
          <w:i/>
          <w:iCs/>
        </w:rPr>
        <w:t xml:space="preserve"> DNS </w:t>
      </w:r>
      <w:proofErr w:type="spellStart"/>
      <w:r w:rsidRPr="00A12EE6">
        <w:rPr>
          <w:b/>
          <w:bCs/>
          <w:i/>
          <w:iCs/>
        </w:rPr>
        <w:t>client</w:t>
      </w:r>
      <w:proofErr w:type="spellEnd"/>
      <w:r w:rsidRPr="00A12EE6">
        <w:rPr>
          <w:b/>
          <w:bCs/>
          <w:i/>
          <w:iCs/>
        </w:rPr>
        <w:t xml:space="preserve"> </w:t>
      </w:r>
      <w:proofErr w:type="spellStart"/>
      <w:r w:rsidRPr="00A12EE6">
        <w:rPr>
          <w:b/>
          <w:bCs/>
          <w:i/>
          <w:iCs/>
        </w:rPr>
        <w:t>configuration</w:t>
      </w:r>
      <w:proofErr w:type="spellEnd"/>
      <w:r w:rsidRPr="00A12EE6">
        <w:rPr>
          <w:b/>
          <w:bCs/>
          <w:i/>
          <w:iCs/>
        </w:rPr>
        <w:t xml:space="preserve"> </w:t>
      </w:r>
      <w:proofErr w:type="spellStart"/>
      <w:r w:rsidRPr="00A12EE6">
        <w:rPr>
          <w:b/>
          <w:bCs/>
          <w:i/>
          <w:iCs/>
        </w:rPr>
        <w:t>before</w:t>
      </w:r>
      <w:proofErr w:type="spellEnd"/>
      <w:r w:rsidRPr="00A12EE6">
        <w:rPr>
          <w:b/>
          <w:bCs/>
          <w:i/>
          <w:iCs/>
        </w:rPr>
        <w:t xml:space="preserve"> </w:t>
      </w:r>
      <w:proofErr w:type="spellStart"/>
      <w:r w:rsidRPr="00A12EE6">
        <w:rPr>
          <w:b/>
          <w:bCs/>
          <w:i/>
          <w:iCs/>
        </w:rPr>
        <w:t>you</w:t>
      </w:r>
      <w:proofErr w:type="spellEnd"/>
      <w:r w:rsidRPr="00A12EE6">
        <w:rPr>
          <w:b/>
          <w:bCs/>
          <w:i/>
          <w:iCs/>
        </w:rPr>
        <w:t xml:space="preserve"> </w:t>
      </w:r>
      <w:proofErr w:type="spellStart"/>
      <w:r w:rsidRPr="00A12EE6">
        <w:rPr>
          <w:b/>
          <w:bCs/>
          <w:i/>
          <w:iCs/>
        </w:rPr>
        <w:t>proceed</w:t>
      </w:r>
      <w:proofErr w:type="spellEnd"/>
      <w:r w:rsidRPr="00A12EE6">
        <w:rPr>
          <w:b/>
          <w:bCs/>
          <w:i/>
          <w:iCs/>
        </w:rPr>
        <w:t>.</w:t>
      </w:r>
      <w:r w:rsidRPr="00A12EE6">
        <w:t xml:space="preserve"> Táto chyba signalizuje, že server nemá dosah na službu DNS. Chybu opravíme tak</w:t>
      </w:r>
      <w:r w:rsidR="000D438C">
        <w:t>,</w:t>
      </w:r>
      <w:r w:rsidRPr="00A12EE6">
        <w:t xml:space="preserve"> že pridáme do konfigurácie sieťovej karty servera lokálnu adresu pre DNS server, teda IP</w:t>
      </w:r>
      <w:r w:rsidR="000D438C">
        <w:t>v4</w:t>
      </w:r>
      <w:r w:rsidRPr="00A12EE6">
        <w:t xml:space="preserve"> adresu </w:t>
      </w:r>
      <w:r w:rsidRPr="00A12EE6">
        <w:rPr>
          <w:b/>
          <w:bCs/>
          <w:i/>
          <w:iCs/>
        </w:rPr>
        <w:t>127.0.0.1</w:t>
      </w:r>
      <w:r w:rsidRPr="00A12EE6">
        <w:t>.</w:t>
      </w:r>
    </w:p>
    <w:p w14:paraId="3CE69087" w14:textId="77777777" w:rsidR="00554723" w:rsidRPr="00A12EE6" w:rsidRDefault="00554723" w:rsidP="00554723">
      <w:pPr>
        <w:keepNext/>
        <w:jc w:val="center"/>
      </w:pPr>
      <w:r w:rsidRPr="00A12EE6">
        <w:rPr>
          <w:noProof/>
          <w:lang w:eastAsia="sk-SK"/>
        </w:rPr>
        <w:drawing>
          <wp:inline distT="0" distB="0" distL="0" distR="0" wp14:anchorId="09FC3311" wp14:editId="68BEEDBD">
            <wp:extent cx="5760720" cy="4189095"/>
            <wp:effectExtent l="38100" t="38100" r="87630" b="97155"/>
            <wp:docPr id="860800975"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0975" name="Obrázok 1" descr="Obrázok, na ktorom je text, elektronika, snímka obrazovky, softvér&#10;&#10;Automaticky generovaný popis"/>
                    <pic:cNvPicPr/>
                  </pic:nvPicPr>
                  <pic:blipFill>
                    <a:blip r:embed="rId120"/>
                    <a:stretch>
                      <a:fillRect/>
                    </a:stretch>
                  </pic:blipFill>
                  <pic:spPr>
                    <a:xfrm>
                      <a:off x="0" y="0"/>
                      <a:ext cx="5760720" cy="4189095"/>
                    </a:xfrm>
                    <a:prstGeom prst="rect">
                      <a:avLst/>
                    </a:prstGeom>
                    <a:effectLst>
                      <a:outerShdw blurRad="50800" dist="38100" dir="2700000" algn="tl" rotWithShape="0">
                        <a:prstClr val="black">
                          <a:alpha val="40000"/>
                        </a:prstClr>
                      </a:outerShdw>
                    </a:effectLst>
                  </pic:spPr>
                </pic:pic>
              </a:graphicData>
            </a:graphic>
          </wp:inline>
        </w:drawing>
      </w:r>
    </w:p>
    <w:p w14:paraId="6268B0A2" w14:textId="037D9F85" w:rsidR="00554723" w:rsidRPr="00A12EE6" w:rsidRDefault="00554723" w:rsidP="00554723">
      <w:pPr>
        <w:pStyle w:val="Popis"/>
        <w:jc w:val="center"/>
      </w:pPr>
      <w:bookmarkStart w:id="275" w:name="_Toc182423345"/>
      <w:r w:rsidRPr="00A12EE6">
        <w:t xml:space="preserve">Obr. </w:t>
      </w:r>
      <w:fldSimple w:instr=" STYLEREF 1 \s ">
        <w:r w:rsidR="005418FC">
          <w:rPr>
            <w:noProof/>
          </w:rPr>
          <w:t>3</w:t>
        </w:r>
      </w:fldSimple>
      <w:r w:rsidR="00E37B0B" w:rsidRPr="00A12EE6">
        <w:noBreakHyphen/>
      </w:r>
      <w:fldSimple w:instr=" SEQ Obr. \* ARABIC \s 1 ">
        <w:r w:rsidR="005418FC">
          <w:rPr>
            <w:noProof/>
          </w:rPr>
          <w:t>27</w:t>
        </w:r>
      </w:fldSimple>
      <w:r w:rsidRPr="00A12EE6">
        <w:t xml:space="preserve">. Chybové hlásenie v </w:t>
      </w:r>
      <w:proofErr w:type="spellStart"/>
      <w:r w:rsidRPr="00A12EE6">
        <w:t>Prerequisites</w:t>
      </w:r>
      <w:proofErr w:type="spellEnd"/>
      <w:r w:rsidRPr="00A12EE6">
        <w:t xml:space="preserve"> </w:t>
      </w:r>
      <w:proofErr w:type="spellStart"/>
      <w:r w:rsidRPr="00A12EE6">
        <w:t>Check</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275"/>
      <w:proofErr w:type="spellEnd"/>
    </w:p>
    <w:p w14:paraId="003F9916" w14:textId="574E7EED" w:rsidR="00554723" w:rsidRPr="00A12EE6" w:rsidRDefault="00554723" w:rsidP="006C50AE">
      <w:pPr>
        <w:ind w:firstLine="454"/>
        <w:jc w:val="both"/>
      </w:pPr>
      <w:r w:rsidRPr="00A12EE6">
        <w:t>Postupujeme rovnako ako pri nastavovaní sieťovej karty v</w:t>
      </w:r>
      <w:r w:rsidR="00B63388" w:rsidRPr="00A12EE6">
        <w:t> </w:t>
      </w:r>
      <w:r w:rsidRPr="00A12EE6">
        <w:t>podkapitole</w:t>
      </w:r>
      <w:r w:rsidR="00B63388" w:rsidRPr="00A12EE6">
        <w:t xml:space="preserve"> </w:t>
      </w:r>
      <w:r w:rsidR="00B63388" w:rsidRPr="00A12EE6">
        <w:rPr>
          <w:b/>
          <w:bCs/>
          <w:color w:val="00B0F0"/>
        </w:rPr>
        <w:fldChar w:fldCharType="begin"/>
      </w:r>
      <w:r w:rsidR="00B63388" w:rsidRPr="00A12EE6">
        <w:rPr>
          <w:b/>
          <w:bCs/>
          <w:color w:val="00B0F0"/>
        </w:rPr>
        <w:instrText xml:space="preserve"> REF _Ref176446748 \h  \* MERGEFORMAT </w:instrText>
      </w:r>
      <w:r w:rsidR="00B63388" w:rsidRPr="00A12EE6">
        <w:rPr>
          <w:b/>
          <w:bCs/>
          <w:color w:val="00B0F0"/>
        </w:rPr>
      </w:r>
      <w:r w:rsidR="00B63388" w:rsidRPr="00A12EE6">
        <w:rPr>
          <w:b/>
          <w:bCs/>
          <w:color w:val="00B0F0"/>
        </w:rPr>
        <w:fldChar w:fldCharType="separate"/>
      </w:r>
      <w:r w:rsidR="005418FC" w:rsidRPr="005418FC">
        <w:rPr>
          <w:b/>
          <w:bCs/>
          <w:color w:val="00B0F0"/>
        </w:rPr>
        <w:t>Nastavenie statickej IP adresy</w:t>
      </w:r>
      <w:r w:rsidR="00B63388" w:rsidRPr="00A12EE6">
        <w:rPr>
          <w:b/>
          <w:bCs/>
          <w:color w:val="00B0F0"/>
        </w:rPr>
        <w:fldChar w:fldCharType="end"/>
      </w:r>
      <w:r w:rsidRPr="00A12EE6">
        <w:t>. Keďže pracujeme na server</w:t>
      </w:r>
      <w:r w:rsidR="000D438C">
        <w:t>i</w:t>
      </w:r>
      <w:r w:rsidRPr="00A12EE6">
        <w:t xml:space="preserve"> s nainštalovaným grafickým prostredím ukážeme </w:t>
      </w:r>
      <w:r w:rsidR="00E95E52" w:rsidRPr="00A12EE6">
        <w:t xml:space="preserve">si </w:t>
      </w:r>
      <w:r w:rsidRPr="00A12EE6">
        <w:t>zmenu konfigurácie IP adresy pomocou grafického rozhrania</w:t>
      </w:r>
      <w:r w:rsidR="000D438C">
        <w:t>.</w:t>
      </w:r>
      <w:r w:rsidRPr="00A12EE6">
        <w:t xml:space="preserve"> </w:t>
      </w:r>
      <w:r w:rsidR="000D438C">
        <w:t>V</w:t>
      </w:r>
      <w:r w:rsidRPr="00A12EE6">
        <w:t> zásade je jedno</w:t>
      </w:r>
      <w:r w:rsidR="000D438C">
        <w:t>,</w:t>
      </w:r>
      <w:r w:rsidRPr="00A12EE6">
        <w:t xml:space="preserve"> aký postup zvolíme pre doplnenie informácie o DNS server</w:t>
      </w:r>
      <w:r w:rsidR="000D438C">
        <w:t>i</w:t>
      </w:r>
      <w:r w:rsidRPr="00A12EE6">
        <w:t xml:space="preserve"> do konfigurácie IP adresy. </w:t>
      </w:r>
    </w:p>
    <w:p w14:paraId="288140E7" w14:textId="5E0DB766" w:rsidR="00554723" w:rsidRPr="00A12EE6" w:rsidRDefault="00E95E52" w:rsidP="006C50AE">
      <w:pPr>
        <w:ind w:firstLine="454"/>
        <w:jc w:val="both"/>
      </w:pPr>
      <w:r w:rsidRPr="00A12EE6">
        <w:t xml:space="preserve">Na začiatok uvedieme, že okno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proofErr w:type="spellEnd"/>
      <w:r w:rsidRPr="00A12EE6">
        <w:t xml:space="preserve"> netreba zatvárať a ani nijako ukončovať proces povyšovania servera. Otvoríme nastavenie Internet </w:t>
      </w:r>
      <w:proofErr w:type="spellStart"/>
      <w:r w:rsidRPr="00A12EE6">
        <w:t>Protocol</w:t>
      </w:r>
      <w:proofErr w:type="spellEnd"/>
      <w:r w:rsidRPr="00A12EE6">
        <w:t xml:space="preserve"> </w:t>
      </w:r>
      <w:proofErr w:type="spellStart"/>
      <w:r w:rsidRPr="00A12EE6">
        <w:t>Version</w:t>
      </w:r>
      <w:proofErr w:type="spellEnd"/>
      <w:r w:rsidRPr="00A12EE6">
        <w:t xml:space="preserve"> 4 (TCP/IPv4). </w:t>
      </w:r>
      <w:r w:rsidR="00554723" w:rsidRPr="00A12EE6">
        <w:t xml:space="preserve">Do časti </w:t>
      </w:r>
      <w:proofErr w:type="spellStart"/>
      <w:r w:rsidR="00554723" w:rsidRPr="00A12EE6">
        <w:rPr>
          <w:b/>
          <w:bCs/>
          <w:i/>
          <w:iCs/>
        </w:rPr>
        <w:t>Use</w:t>
      </w:r>
      <w:proofErr w:type="spellEnd"/>
      <w:r w:rsidR="00554723" w:rsidRPr="00A12EE6">
        <w:rPr>
          <w:b/>
          <w:bCs/>
          <w:i/>
          <w:iCs/>
        </w:rPr>
        <w:t xml:space="preserve"> </w:t>
      </w:r>
      <w:proofErr w:type="spellStart"/>
      <w:r w:rsidR="00554723" w:rsidRPr="00A12EE6">
        <w:rPr>
          <w:b/>
          <w:bCs/>
          <w:i/>
          <w:iCs/>
        </w:rPr>
        <w:t>the</w:t>
      </w:r>
      <w:proofErr w:type="spellEnd"/>
      <w:r w:rsidR="00554723" w:rsidRPr="00A12EE6">
        <w:rPr>
          <w:b/>
          <w:bCs/>
          <w:i/>
          <w:iCs/>
        </w:rPr>
        <w:t xml:space="preserve"> </w:t>
      </w:r>
      <w:proofErr w:type="spellStart"/>
      <w:r w:rsidR="00554723" w:rsidRPr="00A12EE6">
        <w:rPr>
          <w:b/>
          <w:bCs/>
          <w:i/>
          <w:iCs/>
        </w:rPr>
        <w:t>following</w:t>
      </w:r>
      <w:proofErr w:type="spellEnd"/>
      <w:r w:rsidR="00554723" w:rsidRPr="00A12EE6">
        <w:rPr>
          <w:b/>
          <w:bCs/>
          <w:i/>
          <w:iCs/>
        </w:rPr>
        <w:t xml:space="preserve"> DNS server </w:t>
      </w:r>
      <w:proofErr w:type="spellStart"/>
      <w:r w:rsidR="00554723" w:rsidRPr="00A12EE6">
        <w:rPr>
          <w:b/>
          <w:bCs/>
          <w:i/>
          <w:iCs/>
        </w:rPr>
        <w:t>address</w:t>
      </w:r>
      <w:proofErr w:type="spellEnd"/>
      <w:r w:rsidR="00554723" w:rsidRPr="00A12EE6">
        <w:t xml:space="preserve"> položky </w:t>
      </w:r>
      <w:proofErr w:type="spellStart"/>
      <w:r w:rsidR="00554723" w:rsidRPr="00A12EE6">
        <w:rPr>
          <w:b/>
          <w:bCs/>
          <w:i/>
          <w:iCs/>
        </w:rPr>
        <w:t>Preferred</w:t>
      </w:r>
      <w:proofErr w:type="spellEnd"/>
      <w:r w:rsidR="00554723" w:rsidRPr="00A12EE6">
        <w:rPr>
          <w:b/>
          <w:bCs/>
          <w:i/>
          <w:iCs/>
        </w:rPr>
        <w:t xml:space="preserve"> DNS</w:t>
      </w:r>
      <w:r w:rsidR="00554723" w:rsidRPr="00A12EE6">
        <w:t xml:space="preserve"> server zadáme </w:t>
      </w:r>
      <w:proofErr w:type="spellStart"/>
      <w:r w:rsidR="00554723" w:rsidRPr="00A12EE6">
        <w:t>loopback</w:t>
      </w:r>
      <w:proofErr w:type="spellEnd"/>
      <w:r w:rsidR="00554723" w:rsidRPr="00A12EE6">
        <w:t xml:space="preserve"> IP adresu</w:t>
      </w:r>
      <w:r w:rsidR="00554723" w:rsidRPr="00A12EE6">
        <w:rPr>
          <w:b/>
          <w:bCs/>
          <w:i/>
          <w:iCs/>
        </w:rPr>
        <w:t>127.0.0.1</w:t>
      </w:r>
      <w:r w:rsidR="00554723" w:rsidRPr="00A12EE6">
        <w:t xml:space="preserve">. </w:t>
      </w:r>
      <w:proofErr w:type="spellStart"/>
      <w:r w:rsidRPr="00A12EE6">
        <w:t>Loopback</w:t>
      </w:r>
      <w:proofErr w:type="spellEnd"/>
      <w:r w:rsidRPr="00A12EE6">
        <w:t xml:space="preserve"> adresu sme zvolili z jednoduchého </w:t>
      </w:r>
      <w:r w:rsidRPr="00A12EE6">
        <w:lastRenderedPageBreak/>
        <w:t xml:space="preserve">dôvodu, server-a po dokončení </w:t>
      </w:r>
      <w:proofErr w:type="spellStart"/>
      <w:r w:rsidRPr="00A12EE6">
        <w:t>promote</w:t>
      </w:r>
      <w:proofErr w:type="spellEnd"/>
      <w:r w:rsidRPr="00A12EE6">
        <w:t xml:space="preserve"> doinštaluje aj rolu DNS servera</w:t>
      </w:r>
      <w:r w:rsidR="000D438C">
        <w:t xml:space="preserve"> a </w:t>
      </w:r>
      <w:r w:rsidRPr="00A12EE6">
        <w:t>bude využívať svoj DNS server k prekladaniu názvov na IP adresy a opačne.</w:t>
      </w:r>
    </w:p>
    <w:p w14:paraId="654B4008" w14:textId="77777777" w:rsidR="00554723" w:rsidRPr="00A12EE6" w:rsidRDefault="00554723" w:rsidP="00554723">
      <w:pPr>
        <w:keepNext/>
        <w:jc w:val="center"/>
      </w:pPr>
      <w:r w:rsidRPr="00A12EE6">
        <w:rPr>
          <w:noProof/>
          <w:lang w:eastAsia="sk-SK"/>
        </w:rPr>
        <w:drawing>
          <wp:inline distT="0" distB="0" distL="0" distR="0" wp14:anchorId="7A9A3A4E" wp14:editId="0CD6961A">
            <wp:extent cx="3867690" cy="4334480"/>
            <wp:effectExtent l="38100" t="38100" r="95250" b="104775"/>
            <wp:docPr id="946098714"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8714" name="Obrázok 1" descr="Obrázok, na ktorom je text, elektronika, snímka obrazovky, displej&#10;&#10;Automaticky generovaný popis"/>
                    <pic:cNvPicPr/>
                  </pic:nvPicPr>
                  <pic:blipFill>
                    <a:blip r:embed="rId121"/>
                    <a:stretch>
                      <a:fillRect/>
                    </a:stretch>
                  </pic:blipFill>
                  <pic:spPr>
                    <a:xfrm>
                      <a:off x="0" y="0"/>
                      <a:ext cx="3867690" cy="4334480"/>
                    </a:xfrm>
                    <a:prstGeom prst="rect">
                      <a:avLst/>
                    </a:prstGeom>
                    <a:effectLst>
                      <a:outerShdw blurRad="50800" dist="38100" dir="2700000" algn="tl" rotWithShape="0">
                        <a:prstClr val="black">
                          <a:alpha val="40000"/>
                        </a:prstClr>
                      </a:outerShdw>
                    </a:effectLst>
                  </pic:spPr>
                </pic:pic>
              </a:graphicData>
            </a:graphic>
          </wp:inline>
        </w:drawing>
      </w:r>
    </w:p>
    <w:p w14:paraId="0AF5C45E" w14:textId="6323DD5C" w:rsidR="00554723" w:rsidRPr="00A12EE6" w:rsidRDefault="00554723" w:rsidP="00554723">
      <w:pPr>
        <w:pStyle w:val="Popis"/>
        <w:jc w:val="center"/>
      </w:pPr>
      <w:bookmarkStart w:id="276" w:name="_Toc182423346"/>
      <w:r w:rsidRPr="00A12EE6">
        <w:t xml:space="preserve">Obr. </w:t>
      </w:r>
      <w:fldSimple w:instr=" STYLEREF 1 \s ">
        <w:r w:rsidR="005418FC">
          <w:rPr>
            <w:noProof/>
          </w:rPr>
          <w:t>3</w:t>
        </w:r>
      </w:fldSimple>
      <w:r w:rsidR="00E37B0B" w:rsidRPr="00A12EE6">
        <w:noBreakHyphen/>
      </w:r>
      <w:fldSimple w:instr=" SEQ Obr. \* ARABIC \s 1 ">
        <w:r w:rsidR="005418FC">
          <w:rPr>
            <w:noProof/>
          </w:rPr>
          <w:t>28</w:t>
        </w:r>
      </w:fldSimple>
      <w:r w:rsidRPr="00A12EE6">
        <w:t>. Doplnenie DNS do nastavenia IPv4</w:t>
      </w:r>
      <w:bookmarkEnd w:id="276"/>
    </w:p>
    <w:p w14:paraId="1DB2ACCA" w14:textId="3773473E" w:rsidR="00E95E52" w:rsidRPr="00A12EE6" w:rsidRDefault="00E95E52" w:rsidP="006C50AE">
      <w:pPr>
        <w:ind w:firstLine="454"/>
        <w:jc w:val="both"/>
      </w:pPr>
      <w:r w:rsidRPr="00A12EE6">
        <w:t xml:space="preserve">Po nastavení DNS servera na sieťovej karte, sa môžeme vrátiť k oknu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proofErr w:type="spellEnd"/>
      <w:r w:rsidRPr="00A12EE6">
        <w:t xml:space="preserve"> a na stránke </w:t>
      </w:r>
      <w:proofErr w:type="spellStart"/>
      <w:r w:rsidRPr="00A12EE6">
        <w:rPr>
          <w:b/>
          <w:bCs/>
          <w:i/>
          <w:iCs/>
        </w:rPr>
        <w:t>Prerequisites</w:t>
      </w:r>
      <w:proofErr w:type="spellEnd"/>
      <w:r w:rsidRPr="00A12EE6">
        <w:rPr>
          <w:b/>
          <w:bCs/>
          <w:i/>
          <w:iCs/>
        </w:rPr>
        <w:t xml:space="preserve"> </w:t>
      </w:r>
      <w:proofErr w:type="spellStart"/>
      <w:r w:rsidRPr="00A12EE6">
        <w:rPr>
          <w:b/>
          <w:bCs/>
          <w:i/>
          <w:iCs/>
        </w:rPr>
        <w:t>Check</w:t>
      </w:r>
      <w:proofErr w:type="spellEnd"/>
      <w:r w:rsidRPr="00A12EE6">
        <w:t xml:space="preserve">, klikneme na modrý text </w:t>
      </w:r>
      <w:proofErr w:type="spellStart"/>
      <w:r w:rsidRPr="00A12EE6">
        <w:rPr>
          <w:b/>
          <w:bCs/>
          <w:i/>
          <w:iCs/>
        </w:rPr>
        <w:t>Return</w:t>
      </w:r>
      <w:proofErr w:type="spellEnd"/>
      <w:r w:rsidRPr="00A12EE6">
        <w:rPr>
          <w:b/>
          <w:bCs/>
          <w:i/>
          <w:iCs/>
        </w:rPr>
        <w:t xml:space="preserve"> </w:t>
      </w:r>
      <w:proofErr w:type="spellStart"/>
      <w:r w:rsidRPr="00A12EE6">
        <w:rPr>
          <w:b/>
          <w:bCs/>
          <w:i/>
          <w:iCs/>
        </w:rPr>
        <w:t>prerequisites</w:t>
      </w:r>
      <w:proofErr w:type="spellEnd"/>
      <w:r w:rsidRPr="00A12EE6">
        <w:rPr>
          <w:b/>
          <w:bCs/>
          <w:i/>
          <w:iCs/>
        </w:rPr>
        <w:t xml:space="preserve"> </w:t>
      </w:r>
      <w:proofErr w:type="spellStart"/>
      <w:r w:rsidRPr="00A12EE6">
        <w:rPr>
          <w:b/>
          <w:bCs/>
          <w:i/>
          <w:iCs/>
        </w:rPr>
        <w:t>check</w:t>
      </w:r>
      <w:proofErr w:type="spellEnd"/>
      <w:r w:rsidRPr="00A12EE6">
        <w:t xml:space="preserve">, čo vyvolá opätovnú kontrolu závislostí potrebných pre dokončenie procesu </w:t>
      </w:r>
      <w:proofErr w:type="spellStart"/>
      <w:r w:rsidRPr="00A12EE6">
        <w:t>promote</w:t>
      </w:r>
      <w:proofErr w:type="spellEnd"/>
      <w:r w:rsidRPr="00A12EE6">
        <w:t xml:space="preserve"> servera. Výsledok by mal byť rovnaký ako na </w:t>
      </w:r>
      <w:r w:rsidR="00B63388" w:rsidRPr="00A12EE6">
        <w:rPr>
          <w:b/>
          <w:bCs/>
          <w:color w:val="00B0F0"/>
        </w:rPr>
        <w:fldChar w:fldCharType="begin"/>
      </w:r>
      <w:r w:rsidR="00B63388" w:rsidRPr="00A12EE6">
        <w:rPr>
          <w:b/>
          <w:bCs/>
          <w:color w:val="00B0F0"/>
        </w:rPr>
        <w:instrText xml:space="preserve"> REF _Ref176446909 \h  \* MERGEFORMAT </w:instrText>
      </w:r>
      <w:r w:rsidR="00B63388" w:rsidRPr="00A12EE6">
        <w:rPr>
          <w:b/>
          <w:bCs/>
          <w:color w:val="00B0F0"/>
        </w:rPr>
      </w:r>
      <w:r w:rsidR="00B63388" w:rsidRPr="00A12EE6">
        <w:rPr>
          <w:b/>
          <w:bCs/>
          <w:color w:val="00B0F0"/>
        </w:rPr>
        <w:fldChar w:fldCharType="separate"/>
      </w:r>
      <w:r w:rsidR="005418FC" w:rsidRPr="005418FC">
        <w:rPr>
          <w:b/>
          <w:bCs/>
          <w:color w:val="00B0F0"/>
        </w:rPr>
        <w:t>Obr. 3</w:t>
      </w:r>
      <w:r w:rsidR="005418FC" w:rsidRPr="005418FC">
        <w:rPr>
          <w:b/>
          <w:bCs/>
          <w:color w:val="00B0F0"/>
        </w:rPr>
        <w:noBreakHyphen/>
        <w:t xml:space="preserve">23. </w:t>
      </w:r>
      <w:proofErr w:type="spellStart"/>
      <w:r w:rsidR="005418FC" w:rsidRPr="005418FC">
        <w:rPr>
          <w:b/>
          <w:bCs/>
          <w:color w:val="00B0F0"/>
        </w:rPr>
        <w:t>Prerequisites</w:t>
      </w:r>
      <w:proofErr w:type="spellEnd"/>
      <w:r w:rsidR="005418FC" w:rsidRPr="005418FC">
        <w:rPr>
          <w:b/>
          <w:bCs/>
          <w:color w:val="00B0F0"/>
        </w:rPr>
        <w:t xml:space="preserve"> </w:t>
      </w:r>
      <w:proofErr w:type="spellStart"/>
      <w:r w:rsidR="005418FC" w:rsidRPr="005418FC">
        <w:rPr>
          <w:b/>
          <w:bCs/>
          <w:color w:val="00B0F0"/>
        </w:rPr>
        <w:t>Check</w:t>
      </w:r>
      <w:proofErr w:type="spellEnd"/>
      <w:r w:rsidR="005418FC" w:rsidRPr="005418FC">
        <w:rPr>
          <w:b/>
          <w:bCs/>
          <w:color w:val="00B0F0"/>
        </w:rPr>
        <w:t xml:space="preserve">,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w:t>
      </w:r>
      <w:proofErr w:type="spellStart"/>
      <w:r w:rsidR="005418FC" w:rsidRPr="005418FC">
        <w:rPr>
          <w:b/>
          <w:bCs/>
          <w:color w:val="00B0F0"/>
        </w:rPr>
        <w:t>Domain</w:t>
      </w:r>
      <w:proofErr w:type="spellEnd"/>
      <w:r w:rsidR="005418FC" w:rsidRPr="005418FC">
        <w:rPr>
          <w:b/>
          <w:bCs/>
          <w:color w:val="00B0F0"/>
        </w:rPr>
        <w:t xml:space="preserve"> </w:t>
      </w:r>
      <w:proofErr w:type="spellStart"/>
      <w:r w:rsidR="005418FC" w:rsidRPr="005418FC">
        <w:rPr>
          <w:b/>
          <w:bCs/>
          <w:color w:val="00B0F0"/>
        </w:rPr>
        <w:t>Services</w:t>
      </w:r>
      <w:proofErr w:type="spellEnd"/>
      <w:r w:rsidR="005418FC" w:rsidRPr="005418FC">
        <w:rPr>
          <w:b/>
          <w:bCs/>
          <w:color w:val="00B0F0"/>
        </w:rPr>
        <w:t xml:space="preserve"> </w:t>
      </w:r>
      <w:proofErr w:type="spellStart"/>
      <w:r w:rsidR="005418FC" w:rsidRPr="005418FC">
        <w:rPr>
          <w:b/>
          <w:bCs/>
          <w:color w:val="00B0F0"/>
        </w:rPr>
        <w:t>Configuration</w:t>
      </w:r>
      <w:proofErr w:type="spellEnd"/>
      <w:r w:rsidR="005418FC" w:rsidRPr="005418FC">
        <w:rPr>
          <w:b/>
          <w:bCs/>
          <w:color w:val="00B0F0"/>
        </w:rPr>
        <w:t xml:space="preserve"> </w:t>
      </w:r>
      <w:proofErr w:type="spellStart"/>
      <w:r w:rsidR="005418FC" w:rsidRPr="005418FC">
        <w:rPr>
          <w:b/>
          <w:bCs/>
          <w:color w:val="00B0F0"/>
        </w:rPr>
        <w:t>Wizard</w:t>
      </w:r>
      <w:proofErr w:type="spellEnd"/>
      <w:r w:rsidR="00B63388" w:rsidRPr="00A12EE6">
        <w:rPr>
          <w:b/>
          <w:bCs/>
          <w:color w:val="00B0F0"/>
        </w:rPr>
        <w:fldChar w:fldCharType="end"/>
      </w:r>
      <w:r w:rsidRPr="00A12EE6">
        <w:t xml:space="preserve"> v kroku </w:t>
      </w:r>
      <w:r w:rsidR="00B63388" w:rsidRPr="00A12EE6">
        <w:rPr>
          <w:b/>
          <w:bCs/>
          <w:color w:val="00B0F0"/>
        </w:rPr>
        <w:fldChar w:fldCharType="begin"/>
      </w:r>
      <w:r w:rsidR="00B63388" w:rsidRPr="00A12EE6">
        <w:rPr>
          <w:b/>
          <w:bCs/>
          <w:color w:val="00B0F0"/>
        </w:rPr>
        <w:instrText xml:space="preserve"> REF _Ref176446968 \r \h  \* MERGEFORMAT </w:instrText>
      </w:r>
      <w:r w:rsidR="00B63388" w:rsidRPr="00A12EE6">
        <w:rPr>
          <w:b/>
          <w:bCs/>
          <w:color w:val="00B0F0"/>
        </w:rPr>
      </w:r>
      <w:r w:rsidR="00B63388" w:rsidRPr="00A12EE6">
        <w:rPr>
          <w:b/>
          <w:bCs/>
          <w:color w:val="00B0F0"/>
        </w:rPr>
        <w:fldChar w:fldCharType="separate"/>
      </w:r>
      <w:r w:rsidR="005418FC">
        <w:rPr>
          <w:b/>
          <w:bCs/>
          <w:color w:val="00B0F0"/>
        </w:rPr>
        <w:t>7</w:t>
      </w:r>
      <w:r w:rsidR="00B63388" w:rsidRPr="00A12EE6">
        <w:rPr>
          <w:b/>
          <w:bCs/>
          <w:color w:val="00B0F0"/>
        </w:rPr>
        <w:fldChar w:fldCharType="end"/>
      </w:r>
      <w:r w:rsidRPr="00A12EE6">
        <w:t>, v</w:t>
      </w:r>
      <w:r w:rsidR="00B63388" w:rsidRPr="00A12EE6">
        <w:t> </w:t>
      </w:r>
      <w:r w:rsidRPr="00A12EE6">
        <w:t>predchádzajúcej kapitole.</w:t>
      </w:r>
      <w:r w:rsidR="00572C64" w:rsidRPr="00A12EE6">
        <w:t xml:space="preserve"> Následne môžeme pokračovať v inštalácii ako bolo uvedené v</w:t>
      </w:r>
      <w:r w:rsidR="00B63388" w:rsidRPr="00A12EE6">
        <w:t> </w:t>
      </w:r>
      <w:r w:rsidR="00572C64" w:rsidRPr="00A12EE6">
        <w:t>predchádzajúcej kapitole.</w:t>
      </w:r>
    </w:p>
    <w:p w14:paraId="25E084C6" w14:textId="3BEEAE06" w:rsidR="00554723" w:rsidRPr="00A12EE6" w:rsidRDefault="00827799" w:rsidP="006C50AE">
      <w:pPr>
        <w:pStyle w:val="Nadpis2"/>
        <w:ind w:left="624" w:hanging="624"/>
      </w:pPr>
      <w:bookmarkStart w:id="277" w:name="_Toc182423513"/>
      <w:r w:rsidRPr="00A12EE6">
        <w:t xml:space="preserve">Zaradenie </w:t>
      </w:r>
      <w:r w:rsidR="00246C4A" w:rsidRPr="00A12EE6">
        <w:t>počítača</w:t>
      </w:r>
      <w:r w:rsidR="00554723" w:rsidRPr="00A12EE6">
        <w:t xml:space="preserve"> </w:t>
      </w:r>
      <w:r w:rsidRPr="00A12EE6">
        <w:t>do domény</w:t>
      </w:r>
      <w:bookmarkEnd w:id="277"/>
    </w:p>
    <w:p w14:paraId="5E1D3002" w14:textId="62004D0C" w:rsidR="00246C4A" w:rsidRPr="00A12EE6" w:rsidRDefault="00246C4A" w:rsidP="006C50AE">
      <w:pPr>
        <w:ind w:firstLine="454"/>
        <w:jc w:val="both"/>
      </w:pPr>
      <w:r w:rsidRPr="00A12EE6">
        <w:t xml:space="preserve">V tejto kapitole ukážeme ako zaradiť </w:t>
      </w:r>
      <w:proofErr w:type="spellStart"/>
      <w:r w:rsidRPr="00A12EE6">
        <w:t>core</w:t>
      </w:r>
      <w:proofErr w:type="spellEnd"/>
      <w:r w:rsidRPr="00A12EE6">
        <w:t xml:space="preserve"> server do existujúcej domény a  ako zaradiť Windows počítač do existujúcej domény. Na </w:t>
      </w:r>
      <w:r w:rsidR="000D438C">
        <w:t>ukážku</w:t>
      </w:r>
      <w:r w:rsidRPr="00A12EE6">
        <w:t xml:space="preserve"> postupu použijeme nainštalovaný </w:t>
      </w:r>
      <w:proofErr w:type="spellStart"/>
      <w:r w:rsidRPr="00A12EE6">
        <w:t>core</w:t>
      </w:r>
      <w:proofErr w:type="spellEnd"/>
      <w:r w:rsidRPr="00A12EE6">
        <w:t xml:space="preserve"> server a desktopový OS Windows 10 Enterprise </w:t>
      </w:r>
      <w:proofErr w:type="spellStart"/>
      <w:r w:rsidRPr="00A12EE6">
        <w:t>edition</w:t>
      </w:r>
      <w:proofErr w:type="spellEnd"/>
      <w:r w:rsidRPr="00A12EE6">
        <w:t>.</w:t>
      </w:r>
    </w:p>
    <w:p w14:paraId="3E8697F2" w14:textId="77777777" w:rsidR="00246C4A" w:rsidRPr="00A12EE6" w:rsidRDefault="00246C4A" w:rsidP="006C50AE">
      <w:pPr>
        <w:pStyle w:val="Nadpis3"/>
        <w:ind w:left="737" w:hanging="737"/>
      </w:pPr>
      <w:bookmarkStart w:id="278" w:name="_Ref176447739"/>
      <w:bookmarkStart w:id="279" w:name="_Ref176449938"/>
      <w:bookmarkStart w:id="280" w:name="_Toc182423514"/>
      <w:r w:rsidRPr="00A12EE6">
        <w:t xml:space="preserve">Zaradenie </w:t>
      </w:r>
      <w:proofErr w:type="spellStart"/>
      <w:r w:rsidRPr="00A12EE6">
        <w:t>core</w:t>
      </w:r>
      <w:proofErr w:type="spellEnd"/>
      <w:r w:rsidRPr="00A12EE6">
        <w:t xml:space="preserve"> servera do domény</w:t>
      </w:r>
      <w:bookmarkEnd w:id="278"/>
      <w:bookmarkEnd w:id="279"/>
      <w:bookmarkEnd w:id="280"/>
    </w:p>
    <w:p w14:paraId="3AE125B3" w14:textId="5CB890A7" w:rsidR="00B6042E" w:rsidRPr="00A12EE6" w:rsidRDefault="00157107" w:rsidP="006C50AE">
      <w:pPr>
        <w:ind w:firstLine="454"/>
        <w:jc w:val="both"/>
      </w:pPr>
      <w:r w:rsidRPr="00A12EE6">
        <w:t>Teraz ukážeme možnosť</w:t>
      </w:r>
      <w:r w:rsidR="004E4A3D">
        <w:t>,</w:t>
      </w:r>
      <w:r w:rsidRPr="00A12EE6">
        <w:t xml:space="preserve"> ako </w:t>
      </w:r>
      <w:r w:rsidR="00827799" w:rsidRPr="00A12EE6">
        <w:t xml:space="preserve">pridať </w:t>
      </w:r>
      <w:proofErr w:type="spellStart"/>
      <w:r w:rsidR="00827799" w:rsidRPr="00A12EE6">
        <w:t>core</w:t>
      </w:r>
      <w:proofErr w:type="spellEnd"/>
      <w:r w:rsidR="00827799" w:rsidRPr="00A12EE6">
        <w:t xml:space="preserve"> server do</w:t>
      </w:r>
      <w:r w:rsidRPr="00A12EE6">
        <w:t xml:space="preserve"> existujúcej </w:t>
      </w:r>
      <w:r w:rsidR="00827799" w:rsidRPr="00A12EE6">
        <w:t>domény</w:t>
      </w:r>
      <w:r w:rsidRPr="00A12EE6">
        <w:t xml:space="preserve">. </w:t>
      </w:r>
      <w:r w:rsidR="004E4A3D">
        <w:t>Naznačíme,</w:t>
      </w:r>
      <w:r w:rsidR="00827799" w:rsidRPr="00A12EE6">
        <w:t xml:space="preserve"> podľa nášho názoru </w:t>
      </w:r>
      <w:r w:rsidR="004E4A3D" w:rsidRPr="00A12EE6">
        <w:t>najjednoduchšiu</w:t>
      </w:r>
      <w:r w:rsidR="00827799" w:rsidRPr="00A12EE6">
        <w:t xml:space="preserve"> možnosť ako zaradiť </w:t>
      </w:r>
      <w:proofErr w:type="spellStart"/>
      <w:r w:rsidR="00827799" w:rsidRPr="00A12EE6">
        <w:t>core</w:t>
      </w:r>
      <w:proofErr w:type="spellEnd"/>
      <w:r w:rsidR="00827799" w:rsidRPr="00A12EE6">
        <w:t xml:space="preserve"> server do </w:t>
      </w:r>
      <w:proofErr w:type="spellStart"/>
      <w:r w:rsidR="00827799" w:rsidRPr="00A12EE6">
        <w:t>Active</w:t>
      </w:r>
      <w:proofErr w:type="spellEnd"/>
      <w:r w:rsidR="00827799" w:rsidRPr="00A12EE6">
        <w:t xml:space="preserve"> </w:t>
      </w:r>
      <w:proofErr w:type="spellStart"/>
      <w:r w:rsidR="00827799" w:rsidRPr="00A12EE6">
        <w:t>Directory</w:t>
      </w:r>
      <w:proofErr w:type="spellEnd"/>
      <w:r w:rsidR="00827799" w:rsidRPr="00A12EE6">
        <w:t>.</w:t>
      </w:r>
      <w:r w:rsidR="00B6042E" w:rsidRPr="00A12EE6">
        <w:t xml:space="preserve"> Zaradenie servera nainštalovaného ako </w:t>
      </w:r>
      <w:proofErr w:type="spellStart"/>
      <w:r w:rsidR="00B6042E" w:rsidRPr="00A12EE6">
        <w:t>core</w:t>
      </w:r>
      <w:proofErr w:type="spellEnd"/>
      <w:r w:rsidR="00B6042E" w:rsidRPr="00A12EE6">
        <w:t xml:space="preserve"> server sa vykoná pomocou konzoly Server </w:t>
      </w:r>
      <w:proofErr w:type="spellStart"/>
      <w:r w:rsidR="00B6042E" w:rsidRPr="00A12EE6">
        <w:t>Configuration</w:t>
      </w:r>
      <w:proofErr w:type="spellEnd"/>
      <w:r w:rsidR="00B6042E" w:rsidRPr="00A12EE6">
        <w:t>, vyvolan</w:t>
      </w:r>
      <w:r w:rsidR="00D83F29" w:rsidRPr="00A12EE6">
        <w:t>ej</w:t>
      </w:r>
      <w:r w:rsidR="00B6042E" w:rsidRPr="00A12EE6">
        <w:t xml:space="preserve"> pomocou príkazu </w:t>
      </w:r>
      <w:proofErr w:type="spellStart"/>
      <w:r w:rsidR="00B6042E" w:rsidRPr="00A12EE6">
        <w:rPr>
          <w:b/>
          <w:bCs/>
          <w:i/>
          <w:iCs/>
        </w:rPr>
        <w:t>sconfig</w:t>
      </w:r>
      <w:proofErr w:type="spellEnd"/>
      <w:r w:rsidR="00B6042E" w:rsidRPr="00A12EE6">
        <w:t>.</w:t>
      </w:r>
    </w:p>
    <w:p w14:paraId="1DC350C3" w14:textId="6B6E748A" w:rsidR="008C6E0B" w:rsidRPr="00A12EE6" w:rsidRDefault="00B6042E" w:rsidP="006C50AE">
      <w:pPr>
        <w:pStyle w:val="Odsekzoznamu"/>
        <w:numPr>
          <w:ilvl w:val="0"/>
          <w:numId w:val="29"/>
        </w:numPr>
        <w:ind w:left="454" w:hanging="454"/>
        <w:jc w:val="both"/>
      </w:pPr>
      <w:bookmarkStart w:id="281" w:name="_Ref176447384"/>
      <w:r w:rsidRPr="00A12EE6">
        <w:lastRenderedPageBreak/>
        <w:t>Ak</w:t>
      </w:r>
      <w:r w:rsidR="004E4A3D">
        <w:t>o</w:t>
      </w:r>
      <w:r w:rsidRPr="00A12EE6">
        <w:t xml:space="preserve"> prvú vec musíme nastaviť DNS server do nastavenia našej sieťovej karty. </w:t>
      </w:r>
      <w:r w:rsidR="004E4A3D">
        <w:t xml:space="preserve">Inak </w:t>
      </w:r>
      <w:r w:rsidRPr="00A12EE6">
        <w:t>server nebude vedieť preložiť názov domény</w:t>
      </w:r>
      <w:r w:rsidR="00D83F29" w:rsidRPr="00A12EE6">
        <w:t xml:space="preserve"> na správnu IP adresu. Pre overenie môžeme vyskúšať z príkazového riadku spustiť program </w:t>
      </w:r>
      <w:proofErr w:type="spellStart"/>
      <w:r w:rsidR="00D83F29" w:rsidRPr="00A12EE6">
        <w:t>ping</w:t>
      </w:r>
      <w:proofErr w:type="spellEnd"/>
      <w:r w:rsidR="00D83F29" w:rsidRPr="00A12EE6">
        <w:t xml:space="preserve"> s cieľom získať odpoveď od doménového radiča s názvom </w:t>
      </w:r>
      <w:proofErr w:type="spellStart"/>
      <w:r w:rsidR="00D83F29" w:rsidRPr="00A12EE6">
        <w:rPr>
          <w:b/>
          <w:bCs/>
          <w:i/>
          <w:iCs/>
        </w:rPr>
        <w:t>kti.local</w:t>
      </w:r>
      <w:proofErr w:type="spellEnd"/>
      <w:r w:rsidR="00D83F29" w:rsidRPr="00A12EE6">
        <w:t>. Ako môže</w:t>
      </w:r>
      <w:r w:rsidR="004E4A3D">
        <w:t>m</w:t>
      </w:r>
      <w:r w:rsidR="00D83F29" w:rsidRPr="00A12EE6">
        <w:t xml:space="preserve">e vidieť program </w:t>
      </w:r>
      <w:proofErr w:type="spellStart"/>
      <w:r w:rsidR="00D83F29" w:rsidRPr="00A12EE6">
        <w:t>ping</w:t>
      </w:r>
      <w:proofErr w:type="spellEnd"/>
      <w:r w:rsidR="00D83F29" w:rsidRPr="00A12EE6">
        <w:t xml:space="preserve"> nev</w:t>
      </w:r>
      <w:r w:rsidR="008C6E0B" w:rsidRPr="00A12EE6">
        <w:t xml:space="preserve">ie nájsť zariadenie s názvom </w:t>
      </w:r>
      <w:proofErr w:type="spellStart"/>
      <w:r w:rsidR="008C6E0B" w:rsidRPr="00A12EE6">
        <w:t>kti.local</w:t>
      </w:r>
      <w:proofErr w:type="spellEnd"/>
      <w:r w:rsidR="008C6E0B" w:rsidRPr="00A12EE6">
        <w:t xml:space="preserve">. Pre overenie, že server vie komunikovať s daným serverom, môžeme vyskúšať, či sme schopný získať odpoveď podľa IP adresy </w:t>
      </w:r>
      <w:r w:rsidR="008C6E0B" w:rsidRPr="00A12EE6">
        <w:rPr>
          <w:b/>
          <w:bCs/>
          <w:i/>
          <w:iCs/>
        </w:rPr>
        <w:t>172.20.50.11</w:t>
      </w:r>
      <w:r w:rsidR="008C6E0B" w:rsidRPr="00A12EE6">
        <w:t xml:space="preserve">. Ako je </w:t>
      </w:r>
      <w:r w:rsidR="00B63388" w:rsidRPr="00A12EE6">
        <w:t xml:space="preserve">možné </w:t>
      </w:r>
      <w:r w:rsidR="008C6E0B" w:rsidRPr="00A12EE6">
        <w:t>vidieť</w:t>
      </w:r>
      <w:r w:rsidR="00B63388" w:rsidRPr="00A12EE6">
        <w:t>,</w:t>
      </w:r>
      <w:r w:rsidR="008C6E0B" w:rsidRPr="00A12EE6">
        <w:t xml:space="preserve"> spojenie servery medzi sebou majú. Problém </w:t>
      </w:r>
      <w:r w:rsidR="00B63388" w:rsidRPr="00A12EE6">
        <w:t xml:space="preserve">je </w:t>
      </w:r>
      <w:r w:rsidR="008C6E0B" w:rsidRPr="00A12EE6">
        <w:t>naozaj len v nastavenom DNS.</w:t>
      </w:r>
      <w:bookmarkEnd w:id="281"/>
    </w:p>
    <w:p w14:paraId="1DD58AA9" w14:textId="77777777" w:rsidR="008C6E0B" w:rsidRPr="00A12EE6" w:rsidRDefault="008C6E0B" w:rsidP="008C6E0B">
      <w:pPr>
        <w:keepNext/>
        <w:jc w:val="center"/>
      </w:pPr>
      <w:r w:rsidRPr="00A12EE6">
        <w:rPr>
          <w:noProof/>
          <w:lang w:eastAsia="sk-SK"/>
        </w:rPr>
        <w:drawing>
          <wp:inline distT="0" distB="0" distL="0" distR="0" wp14:anchorId="713A501F" wp14:editId="7FB4BC35">
            <wp:extent cx="5760720" cy="2260600"/>
            <wp:effectExtent l="38100" t="38100" r="87630" b="101600"/>
            <wp:docPr id="705365873"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5873" name="Obrázok 1" descr="Obrázok, na ktorom je text, elektronika, snímka obrazovky, písmo&#10;&#10;Automaticky generovaný popis"/>
                    <pic:cNvPicPr/>
                  </pic:nvPicPr>
                  <pic:blipFill>
                    <a:blip r:embed="rId122"/>
                    <a:stretch>
                      <a:fillRect/>
                    </a:stretch>
                  </pic:blipFill>
                  <pic:spPr>
                    <a:xfrm>
                      <a:off x="0" y="0"/>
                      <a:ext cx="5760720" cy="2260600"/>
                    </a:xfrm>
                    <a:prstGeom prst="rect">
                      <a:avLst/>
                    </a:prstGeom>
                    <a:effectLst>
                      <a:outerShdw blurRad="50800" dist="38100" dir="2700000" algn="tl" rotWithShape="0">
                        <a:prstClr val="black">
                          <a:alpha val="40000"/>
                        </a:prstClr>
                      </a:outerShdw>
                    </a:effectLst>
                  </pic:spPr>
                </pic:pic>
              </a:graphicData>
            </a:graphic>
          </wp:inline>
        </w:drawing>
      </w:r>
    </w:p>
    <w:p w14:paraId="03985E95" w14:textId="7EB7DA19" w:rsidR="008C6E0B" w:rsidRPr="00A12EE6" w:rsidRDefault="008C6E0B" w:rsidP="008C6E0B">
      <w:pPr>
        <w:pStyle w:val="Popis"/>
        <w:jc w:val="center"/>
      </w:pPr>
      <w:bookmarkStart w:id="282" w:name="_Toc182423347"/>
      <w:r w:rsidRPr="00A12EE6">
        <w:t xml:space="preserve">Obr. </w:t>
      </w:r>
      <w:fldSimple w:instr=" STYLEREF 1 \s ">
        <w:r w:rsidR="005418FC">
          <w:rPr>
            <w:noProof/>
          </w:rPr>
          <w:t>3</w:t>
        </w:r>
      </w:fldSimple>
      <w:r w:rsidR="00E37B0B" w:rsidRPr="00A12EE6">
        <w:noBreakHyphen/>
      </w:r>
      <w:fldSimple w:instr=" SEQ Obr. \* ARABIC \s 1 ">
        <w:r w:rsidR="005418FC">
          <w:rPr>
            <w:noProof/>
          </w:rPr>
          <w:t>29</w:t>
        </w:r>
      </w:fldSimple>
      <w:r w:rsidRPr="00A12EE6">
        <w:t>. Neúspešné overenie spojenia s</w:t>
      </w:r>
      <w:r w:rsidR="00635857" w:rsidRPr="00A12EE6">
        <w:t> </w:t>
      </w:r>
      <w:r w:rsidRPr="00A12EE6">
        <w:t>doménou</w:t>
      </w:r>
      <w:bookmarkEnd w:id="282"/>
    </w:p>
    <w:p w14:paraId="5C18B1F8" w14:textId="53254B64" w:rsidR="008C6E0B" w:rsidRPr="00A12EE6" w:rsidRDefault="008C6E0B" w:rsidP="006C50AE">
      <w:pPr>
        <w:pStyle w:val="Odsekzoznamu"/>
        <w:numPr>
          <w:ilvl w:val="0"/>
          <w:numId w:val="29"/>
        </w:numPr>
        <w:ind w:left="454" w:hanging="454"/>
        <w:jc w:val="both"/>
      </w:pPr>
      <w:r w:rsidRPr="00A12EE6">
        <w:t xml:space="preserve">Nastavenie DNS servera teda vykonáme v konzole Server </w:t>
      </w:r>
      <w:proofErr w:type="spellStart"/>
      <w:r w:rsidRPr="00A12EE6">
        <w:t>Configuration</w:t>
      </w:r>
      <w:proofErr w:type="spellEnd"/>
      <w:r w:rsidRPr="00A12EE6">
        <w:t xml:space="preserve">, presne ako v podkapitole </w:t>
      </w:r>
      <w:r w:rsidR="00B63388" w:rsidRPr="00A12EE6">
        <w:rPr>
          <w:b/>
          <w:bCs/>
          <w:color w:val="00B0F0"/>
        </w:rPr>
        <w:fldChar w:fldCharType="begin"/>
      </w:r>
      <w:r w:rsidR="00B63388" w:rsidRPr="00A12EE6">
        <w:rPr>
          <w:b/>
          <w:bCs/>
          <w:color w:val="00B0F0"/>
        </w:rPr>
        <w:instrText xml:space="preserve"> REF _Ref176447169 \h  \* MERGEFORMAT </w:instrText>
      </w:r>
      <w:r w:rsidR="00B63388" w:rsidRPr="00A12EE6">
        <w:rPr>
          <w:b/>
          <w:bCs/>
          <w:color w:val="00B0F0"/>
        </w:rPr>
      </w:r>
      <w:r w:rsidR="00B63388" w:rsidRPr="00A12EE6">
        <w:rPr>
          <w:b/>
          <w:bCs/>
          <w:color w:val="00B0F0"/>
        </w:rPr>
        <w:fldChar w:fldCharType="separate"/>
      </w:r>
      <w:r w:rsidR="005418FC" w:rsidRPr="005418FC">
        <w:rPr>
          <w:b/>
          <w:bCs/>
          <w:color w:val="00B0F0"/>
        </w:rPr>
        <w:t>Nastavenie statickej IP adresy bez GUI</w:t>
      </w:r>
      <w:r w:rsidR="00B63388" w:rsidRPr="00A12EE6">
        <w:rPr>
          <w:b/>
          <w:bCs/>
          <w:color w:val="00B0F0"/>
        </w:rPr>
        <w:fldChar w:fldCharType="end"/>
      </w:r>
      <w:r w:rsidRPr="00A12EE6">
        <w:t xml:space="preserve">, kroky </w:t>
      </w:r>
      <w:r w:rsidR="00B63388" w:rsidRPr="00A12EE6">
        <w:rPr>
          <w:b/>
          <w:bCs/>
          <w:color w:val="00B0F0"/>
        </w:rPr>
        <w:fldChar w:fldCharType="begin"/>
      </w:r>
      <w:r w:rsidR="00B63388" w:rsidRPr="00A12EE6">
        <w:rPr>
          <w:b/>
          <w:bCs/>
          <w:color w:val="00B0F0"/>
        </w:rPr>
        <w:instrText xml:space="preserve"> REF _Ref176365907 \r \h  \* MERGEFORMAT </w:instrText>
      </w:r>
      <w:r w:rsidR="00B63388" w:rsidRPr="00A12EE6">
        <w:rPr>
          <w:b/>
          <w:bCs/>
          <w:color w:val="00B0F0"/>
        </w:rPr>
      </w:r>
      <w:r w:rsidR="00B63388" w:rsidRPr="00A12EE6">
        <w:rPr>
          <w:b/>
          <w:bCs/>
          <w:color w:val="00B0F0"/>
        </w:rPr>
        <w:fldChar w:fldCharType="separate"/>
      </w:r>
      <w:r w:rsidR="005418FC">
        <w:rPr>
          <w:b/>
          <w:bCs/>
          <w:color w:val="00B0F0"/>
        </w:rPr>
        <w:t>1</w:t>
      </w:r>
      <w:r w:rsidR="00B63388" w:rsidRPr="00A12EE6">
        <w:rPr>
          <w:b/>
          <w:bCs/>
          <w:color w:val="00B0F0"/>
        </w:rPr>
        <w:fldChar w:fldCharType="end"/>
      </w:r>
      <w:r w:rsidRPr="00A12EE6">
        <w:t xml:space="preserve"> až </w:t>
      </w:r>
      <w:r w:rsidR="00B63388" w:rsidRPr="00A12EE6">
        <w:rPr>
          <w:b/>
          <w:bCs/>
          <w:color w:val="00B0F0"/>
        </w:rPr>
        <w:fldChar w:fldCharType="begin"/>
      </w:r>
      <w:r w:rsidR="00B63388" w:rsidRPr="00A12EE6">
        <w:rPr>
          <w:b/>
          <w:bCs/>
          <w:color w:val="00B0F0"/>
        </w:rPr>
        <w:instrText xml:space="preserve"> REF _Ref176365174 \r \h  \* MERGEFORMAT </w:instrText>
      </w:r>
      <w:r w:rsidR="00B63388" w:rsidRPr="00A12EE6">
        <w:rPr>
          <w:b/>
          <w:bCs/>
          <w:color w:val="00B0F0"/>
        </w:rPr>
      </w:r>
      <w:r w:rsidR="00B63388" w:rsidRPr="00A12EE6">
        <w:rPr>
          <w:b/>
          <w:bCs/>
          <w:color w:val="00B0F0"/>
        </w:rPr>
        <w:fldChar w:fldCharType="separate"/>
      </w:r>
      <w:r w:rsidR="005418FC">
        <w:rPr>
          <w:b/>
          <w:bCs/>
          <w:color w:val="00B0F0"/>
        </w:rPr>
        <w:t>4</w:t>
      </w:r>
      <w:r w:rsidR="00B63388" w:rsidRPr="00A12EE6">
        <w:rPr>
          <w:b/>
          <w:bCs/>
          <w:color w:val="00B0F0"/>
        </w:rPr>
        <w:fldChar w:fldCharType="end"/>
      </w:r>
      <w:r w:rsidRPr="00A12EE6">
        <w:t xml:space="preserve">. Tu ale už budeme pokračovať voľbou </w:t>
      </w:r>
      <w:r w:rsidRPr="00A12EE6">
        <w:rPr>
          <w:b/>
          <w:bCs/>
          <w:i/>
          <w:iCs/>
        </w:rPr>
        <w:t xml:space="preserve">2, Set DNS </w:t>
      </w:r>
      <w:proofErr w:type="spellStart"/>
      <w:r w:rsidRPr="00A12EE6">
        <w:rPr>
          <w:b/>
          <w:bCs/>
          <w:i/>
          <w:iCs/>
        </w:rPr>
        <w:t>Servers</w:t>
      </w:r>
      <w:proofErr w:type="spellEnd"/>
      <w:r w:rsidRPr="00A12EE6">
        <w:t>.</w:t>
      </w:r>
    </w:p>
    <w:p w14:paraId="3A1F6BE1" w14:textId="77777777" w:rsidR="008C6E0B" w:rsidRPr="00A12EE6" w:rsidRDefault="008C6E0B" w:rsidP="008C6E0B">
      <w:pPr>
        <w:keepNext/>
        <w:jc w:val="center"/>
      </w:pPr>
      <w:r w:rsidRPr="00A12EE6">
        <w:rPr>
          <w:noProof/>
          <w:lang w:eastAsia="sk-SK"/>
        </w:rPr>
        <w:drawing>
          <wp:inline distT="0" distB="0" distL="0" distR="0" wp14:anchorId="50B01B4C" wp14:editId="78BEE626">
            <wp:extent cx="5760720" cy="2901950"/>
            <wp:effectExtent l="38100" t="38100" r="87630" b="88900"/>
            <wp:docPr id="1731115051"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5051" name="Obrázok 1" descr="Obrázok, na ktorom je text, snímka obrazovky, písmo&#10;&#10;Automaticky generovaný popis"/>
                    <pic:cNvPicPr/>
                  </pic:nvPicPr>
                  <pic:blipFill>
                    <a:blip r:embed="rId123"/>
                    <a:stretch>
                      <a:fillRect/>
                    </a:stretch>
                  </pic:blipFill>
                  <pic:spPr>
                    <a:xfrm>
                      <a:off x="0" y="0"/>
                      <a:ext cx="5760720" cy="2901950"/>
                    </a:xfrm>
                    <a:prstGeom prst="rect">
                      <a:avLst/>
                    </a:prstGeom>
                    <a:effectLst>
                      <a:outerShdw blurRad="50800" dist="38100" dir="2700000" algn="tl" rotWithShape="0">
                        <a:prstClr val="black">
                          <a:alpha val="40000"/>
                        </a:prstClr>
                      </a:outerShdw>
                    </a:effectLst>
                  </pic:spPr>
                </pic:pic>
              </a:graphicData>
            </a:graphic>
          </wp:inline>
        </w:drawing>
      </w:r>
    </w:p>
    <w:p w14:paraId="2620442F" w14:textId="77B472B9" w:rsidR="008C6E0B" w:rsidRPr="00A12EE6" w:rsidRDefault="008C6E0B" w:rsidP="008C6E0B">
      <w:pPr>
        <w:pStyle w:val="Popis"/>
        <w:jc w:val="center"/>
      </w:pPr>
      <w:bookmarkStart w:id="283" w:name="_Toc182423348"/>
      <w:r w:rsidRPr="00A12EE6">
        <w:t xml:space="preserve">Obr. </w:t>
      </w:r>
      <w:fldSimple w:instr=" STYLEREF 1 \s ">
        <w:r w:rsidR="005418FC">
          <w:rPr>
            <w:noProof/>
          </w:rPr>
          <w:t>3</w:t>
        </w:r>
      </w:fldSimple>
      <w:r w:rsidR="00E37B0B" w:rsidRPr="00A12EE6">
        <w:noBreakHyphen/>
      </w:r>
      <w:fldSimple w:instr=" SEQ Obr. \* ARABIC \s 1 ">
        <w:r w:rsidR="005418FC">
          <w:rPr>
            <w:noProof/>
          </w:rPr>
          <w:t>30</w:t>
        </w:r>
      </w:fldSimple>
      <w:r w:rsidRPr="00A12EE6">
        <w:t xml:space="preserve">. </w:t>
      </w:r>
      <w:r w:rsidR="000651F0" w:rsidRPr="00A12EE6">
        <w:t>Nastavenie</w:t>
      </w:r>
      <w:r w:rsidRPr="00A12EE6">
        <w:t xml:space="preserve"> DNS, </w:t>
      </w:r>
      <w:proofErr w:type="spellStart"/>
      <w:r w:rsidRPr="00A12EE6">
        <w:t>sconfig</w:t>
      </w:r>
      <w:bookmarkEnd w:id="283"/>
      <w:proofErr w:type="spellEnd"/>
    </w:p>
    <w:p w14:paraId="2501680F" w14:textId="2BCFAD06" w:rsidR="008C6E0B" w:rsidRPr="00A12EE6" w:rsidRDefault="008C6E0B" w:rsidP="006C50AE">
      <w:pPr>
        <w:pStyle w:val="Odsekzoznamu"/>
        <w:numPr>
          <w:ilvl w:val="0"/>
          <w:numId w:val="29"/>
        </w:numPr>
        <w:ind w:left="454" w:hanging="454"/>
        <w:jc w:val="both"/>
      </w:pPr>
      <w:r w:rsidRPr="00A12EE6">
        <w:t>Po potvrdení voľby sme vyzvan</w:t>
      </w:r>
      <w:r w:rsidR="004E4A3D">
        <w:t>ý</w:t>
      </w:r>
      <w:r w:rsidRPr="00A12EE6">
        <w:t xml:space="preserve"> na zadanie IP adresy preferovaného DNS servera. Tu musíme nastaviť IP adresu </w:t>
      </w:r>
      <w:r w:rsidRPr="00A12EE6">
        <w:rPr>
          <w:b/>
          <w:bCs/>
          <w:i/>
          <w:iCs/>
        </w:rPr>
        <w:t>172.20.50.11</w:t>
      </w:r>
      <w:r w:rsidRPr="00A12EE6">
        <w:t>, čo je náš jediný doménový radič, ktorý má nainštalovanú aj rolu DNS server</w:t>
      </w:r>
      <w:r w:rsidR="004E4A3D">
        <w:t xml:space="preserve"> a</w:t>
      </w:r>
      <w:r w:rsidRPr="00A12EE6">
        <w:t xml:space="preserve"> pozná názov domény.</w:t>
      </w:r>
    </w:p>
    <w:p w14:paraId="5E963100" w14:textId="77777777" w:rsidR="000651F0" w:rsidRPr="00A12EE6" w:rsidRDefault="000651F0" w:rsidP="000651F0">
      <w:pPr>
        <w:keepNext/>
        <w:jc w:val="center"/>
      </w:pPr>
      <w:r w:rsidRPr="00A12EE6">
        <w:rPr>
          <w:noProof/>
          <w:lang w:eastAsia="sk-SK"/>
        </w:rPr>
        <w:lastRenderedPageBreak/>
        <w:drawing>
          <wp:inline distT="0" distB="0" distL="0" distR="0" wp14:anchorId="35E7DC65" wp14:editId="02B8B755">
            <wp:extent cx="5760720" cy="2897505"/>
            <wp:effectExtent l="38100" t="38100" r="87630" b="93345"/>
            <wp:docPr id="177844546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5460" name="Obrázok 1" descr="Obrázok, na ktorom je text, snímka obrazovky, písmo, softvér&#10;&#10;Automaticky generovaný popis"/>
                    <pic:cNvPicPr/>
                  </pic:nvPicPr>
                  <pic:blipFill>
                    <a:blip r:embed="rId124"/>
                    <a:stretch>
                      <a:fillRect/>
                    </a:stretch>
                  </pic:blipFill>
                  <pic:spPr>
                    <a:xfrm>
                      <a:off x="0" y="0"/>
                      <a:ext cx="5760720" cy="2897505"/>
                    </a:xfrm>
                    <a:prstGeom prst="rect">
                      <a:avLst/>
                    </a:prstGeom>
                    <a:effectLst>
                      <a:outerShdw blurRad="50800" dist="38100" dir="2700000" algn="tl" rotWithShape="0">
                        <a:prstClr val="black">
                          <a:alpha val="40000"/>
                        </a:prstClr>
                      </a:outerShdw>
                    </a:effectLst>
                  </pic:spPr>
                </pic:pic>
              </a:graphicData>
            </a:graphic>
          </wp:inline>
        </w:drawing>
      </w:r>
    </w:p>
    <w:p w14:paraId="6DF31EE1" w14:textId="4332B4D8" w:rsidR="008C6E0B" w:rsidRPr="00A12EE6" w:rsidRDefault="000651F0" w:rsidP="000651F0">
      <w:pPr>
        <w:pStyle w:val="Popis"/>
        <w:jc w:val="center"/>
      </w:pPr>
      <w:bookmarkStart w:id="284" w:name="_Toc182423349"/>
      <w:r w:rsidRPr="00A12EE6">
        <w:t xml:space="preserve">Obr. </w:t>
      </w:r>
      <w:fldSimple w:instr=" STYLEREF 1 \s ">
        <w:r w:rsidR="005418FC">
          <w:rPr>
            <w:noProof/>
          </w:rPr>
          <w:t>3</w:t>
        </w:r>
      </w:fldSimple>
      <w:r w:rsidR="00E37B0B" w:rsidRPr="00A12EE6">
        <w:noBreakHyphen/>
      </w:r>
      <w:fldSimple w:instr=" SEQ Obr. \* ARABIC \s 1 ">
        <w:r w:rsidR="005418FC">
          <w:rPr>
            <w:noProof/>
          </w:rPr>
          <w:t>31</w:t>
        </w:r>
      </w:fldSimple>
      <w:r w:rsidRPr="00A12EE6">
        <w:t xml:space="preserve">. Nastavenie preferovaného DNS servera, </w:t>
      </w:r>
      <w:proofErr w:type="spellStart"/>
      <w:r w:rsidRPr="00A12EE6">
        <w:t>sconfig</w:t>
      </w:r>
      <w:bookmarkEnd w:id="284"/>
      <w:proofErr w:type="spellEnd"/>
    </w:p>
    <w:p w14:paraId="1896FA01" w14:textId="2E47D6E6" w:rsidR="008C6E0B" w:rsidRPr="00A12EE6" w:rsidRDefault="000651F0" w:rsidP="006C50AE">
      <w:pPr>
        <w:pStyle w:val="Odsekzoznamu"/>
        <w:numPr>
          <w:ilvl w:val="0"/>
          <w:numId w:val="29"/>
        </w:numPr>
        <w:ind w:left="454" w:hanging="454"/>
        <w:jc w:val="both"/>
      </w:pPr>
      <w:r w:rsidRPr="00A12EE6">
        <w:t>Potvrdením zadanej IP adresy sa zobrazí informačné okno s informáciou o nastavení preferovaného DNS servera.</w:t>
      </w:r>
    </w:p>
    <w:p w14:paraId="0F9ADA1B" w14:textId="77777777" w:rsidR="000651F0" w:rsidRPr="00A12EE6" w:rsidRDefault="000651F0" w:rsidP="000651F0">
      <w:pPr>
        <w:keepNext/>
        <w:jc w:val="center"/>
      </w:pPr>
      <w:r w:rsidRPr="00A12EE6">
        <w:rPr>
          <w:noProof/>
          <w:lang w:eastAsia="sk-SK"/>
        </w:rPr>
        <w:drawing>
          <wp:inline distT="0" distB="0" distL="0" distR="0" wp14:anchorId="2C0F3883" wp14:editId="5E2E6F06">
            <wp:extent cx="2286319" cy="1552792"/>
            <wp:effectExtent l="38100" t="38100" r="95250" b="104775"/>
            <wp:docPr id="976529545" name="Obrázok 1" descr="Obrázok, na ktorom je text, snímka obrazovky, písmo, log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9545" name="Obrázok 1" descr="Obrázok, na ktorom je text, snímka obrazovky, písmo, logo&#10;&#10;Automaticky generovaný popis"/>
                    <pic:cNvPicPr/>
                  </pic:nvPicPr>
                  <pic:blipFill>
                    <a:blip r:embed="rId125"/>
                    <a:stretch>
                      <a:fillRect/>
                    </a:stretch>
                  </pic:blipFill>
                  <pic:spPr>
                    <a:xfrm>
                      <a:off x="0" y="0"/>
                      <a:ext cx="2286319" cy="1552792"/>
                    </a:xfrm>
                    <a:prstGeom prst="rect">
                      <a:avLst/>
                    </a:prstGeom>
                    <a:effectLst>
                      <a:outerShdw blurRad="50800" dist="38100" dir="2700000" algn="tl" rotWithShape="0">
                        <a:prstClr val="black">
                          <a:alpha val="40000"/>
                        </a:prstClr>
                      </a:outerShdw>
                    </a:effectLst>
                  </pic:spPr>
                </pic:pic>
              </a:graphicData>
            </a:graphic>
          </wp:inline>
        </w:drawing>
      </w:r>
    </w:p>
    <w:p w14:paraId="05D4FFA0" w14:textId="28FB5118" w:rsidR="000651F0" w:rsidRPr="00A12EE6" w:rsidRDefault="000651F0" w:rsidP="000651F0">
      <w:pPr>
        <w:pStyle w:val="Popis"/>
        <w:jc w:val="center"/>
      </w:pPr>
      <w:bookmarkStart w:id="285" w:name="_Toc182423350"/>
      <w:r w:rsidRPr="00A12EE6">
        <w:t xml:space="preserve">Obr. </w:t>
      </w:r>
      <w:fldSimple w:instr=" STYLEREF 1 \s ">
        <w:r w:rsidR="005418FC">
          <w:rPr>
            <w:noProof/>
          </w:rPr>
          <w:t>3</w:t>
        </w:r>
      </w:fldSimple>
      <w:r w:rsidR="00E37B0B" w:rsidRPr="00A12EE6">
        <w:noBreakHyphen/>
      </w:r>
      <w:fldSimple w:instr=" SEQ Obr. \* ARABIC \s 1 ">
        <w:r w:rsidR="005418FC">
          <w:rPr>
            <w:noProof/>
          </w:rPr>
          <w:t>32</w:t>
        </w:r>
      </w:fldSimple>
      <w:r w:rsidRPr="00A12EE6">
        <w:t xml:space="preserve">. Potvrdenie nastavenie DNS servera, </w:t>
      </w:r>
      <w:proofErr w:type="spellStart"/>
      <w:r w:rsidRPr="00A12EE6">
        <w:t>sconfig</w:t>
      </w:r>
      <w:bookmarkEnd w:id="285"/>
      <w:proofErr w:type="spellEnd"/>
    </w:p>
    <w:p w14:paraId="1E688891" w14:textId="2ACE619B" w:rsidR="008C6E0B" w:rsidRPr="00A12EE6" w:rsidRDefault="000651F0" w:rsidP="006C50AE">
      <w:pPr>
        <w:pStyle w:val="Odsekzoznamu"/>
        <w:numPr>
          <w:ilvl w:val="0"/>
          <w:numId w:val="29"/>
        </w:numPr>
        <w:ind w:left="454" w:hanging="454"/>
        <w:jc w:val="both"/>
      </w:pPr>
      <w:r w:rsidRPr="00A12EE6">
        <w:t xml:space="preserve">Okno môžeme potvrdiť tlačidlom </w:t>
      </w:r>
      <w:r w:rsidRPr="004E4A3D">
        <w:rPr>
          <w:b/>
          <w:bCs/>
          <w:i/>
          <w:iCs/>
          <w:bdr w:val="single" w:sz="8" w:space="0" w:color="auto" w:shadow="1"/>
          <w:shd w:val="clear" w:color="auto" w:fill="D9D9D9" w:themeFill="background1" w:themeFillShade="D9"/>
        </w:rPr>
        <w:t>OK</w:t>
      </w:r>
      <w:r w:rsidRPr="00A12EE6">
        <w:t xml:space="preserve">. Následne sme vyzvaný na zadanie alternatívneho DNS servera. Tu nezadáme nič a potvrdíme voľbu stlačením klávesy </w:t>
      </w:r>
      <w:proofErr w:type="spellStart"/>
      <w:r w:rsidRPr="00A12EE6">
        <w:rPr>
          <w:b/>
          <w:bCs/>
          <w:i/>
          <w:iCs/>
        </w:rPr>
        <w:t>Enter</w:t>
      </w:r>
      <w:proofErr w:type="spellEnd"/>
      <w:r w:rsidRPr="00A12EE6">
        <w:t>.</w:t>
      </w:r>
    </w:p>
    <w:p w14:paraId="5B40D61B" w14:textId="77777777" w:rsidR="000651F0" w:rsidRPr="00A12EE6" w:rsidRDefault="000651F0" w:rsidP="000651F0">
      <w:pPr>
        <w:keepNext/>
        <w:jc w:val="center"/>
      </w:pPr>
      <w:r w:rsidRPr="00A12EE6">
        <w:rPr>
          <w:noProof/>
          <w:lang w:eastAsia="sk-SK"/>
        </w:rPr>
        <w:lastRenderedPageBreak/>
        <w:drawing>
          <wp:inline distT="0" distB="0" distL="0" distR="0" wp14:anchorId="5A606ACD" wp14:editId="792A45C2">
            <wp:extent cx="5760720" cy="2897505"/>
            <wp:effectExtent l="38100" t="38100" r="87630" b="93345"/>
            <wp:docPr id="1040921261"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1261" name="Obrázok 1" descr="Obrázok, na ktorom je text, elektronika, snímka obrazovky, písmo&#10;&#10;Automaticky generovaný popis"/>
                    <pic:cNvPicPr/>
                  </pic:nvPicPr>
                  <pic:blipFill>
                    <a:blip r:embed="rId126"/>
                    <a:stretch>
                      <a:fillRect/>
                    </a:stretch>
                  </pic:blipFill>
                  <pic:spPr>
                    <a:xfrm>
                      <a:off x="0" y="0"/>
                      <a:ext cx="5760720" cy="2897505"/>
                    </a:xfrm>
                    <a:prstGeom prst="rect">
                      <a:avLst/>
                    </a:prstGeom>
                    <a:effectLst>
                      <a:outerShdw blurRad="50800" dist="38100" dir="2700000" algn="tl" rotWithShape="0">
                        <a:prstClr val="black">
                          <a:alpha val="40000"/>
                        </a:prstClr>
                      </a:outerShdw>
                    </a:effectLst>
                  </pic:spPr>
                </pic:pic>
              </a:graphicData>
            </a:graphic>
          </wp:inline>
        </w:drawing>
      </w:r>
    </w:p>
    <w:p w14:paraId="2AA4B24A" w14:textId="317934C9" w:rsidR="000651F0" w:rsidRPr="00A12EE6" w:rsidRDefault="000651F0" w:rsidP="000651F0">
      <w:pPr>
        <w:pStyle w:val="Popis"/>
        <w:jc w:val="center"/>
      </w:pPr>
      <w:bookmarkStart w:id="286" w:name="_Toc182423351"/>
      <w:r w:rsidRPr="00A12EE6">
        <w:t xml:space="preserve">Obr. </w:t>
      </w:r>
      <w:fldSimple w:instr=" STYLEREF 1 \s ">
        <w:r w:rsidR="005418FC">
          <w:rPr>
            <w:noProof/>
          </w:rPr>
          <w:t>3</w:t>
        </w:r>
      </w:fldSimple>
      <w:r w:rsidR="00E37B0B" w:rsidRPr="00A12EE6">
        <w:noBreakHyphen/>
      </w:r>
      <w:fldSimple w:instr=" SEQ Obr. \* ARABIC \s 1 ">
        <w:r w:rsidR="005418FC">
          <w:rPr>
            <w:noProof/>
          </w:rPr>
          <w:t>33</w:t>
        </w:r>
      </w:fldSimple>
      <w:r w:rsidRPr="00A12EE6">
        <w:t xml:space="preserve">. Nastavenie alternatívneho DNS servera, </w:t>
      </w:r>
      <w:proofErr w:type="spellStart"/>
      <w:r w:rsidRPr="00A12EE6">
        <w:t>sconfig</w:t>
      </w:r>
      <w:bookmarkEnd w:id="286"/>
      <w:proofErr w:type="spellEnd"/>
    </w:p>
    <w:p w14:paraId="6C910C42" w14:textId="6B8355B6" w:rsidR="008C6E0B" w:rsidRPr="00A12EE6" w:rsidRDefault="000651F0" w:rsidP="006C50AE">
      <w:pPr>
        <w:pStyle w:val="Odsekzoznamu"/>
        <w:numPr>
          <w:ilvl w:val="0"/>
          <w:numId w:val="29"/>
        </w:numPr>
        <w:ind w:left="454" w:hanging="454"/>
        <w:jc w:val="both"/>
      </w:pPr>
      <w:r w:rsidRPr="00A12EE6">
        <w:t xml:space="preserve">Vrátime sa do okna </w:t>
      </w:r>
      <w:proofErr w:type="spellStart"/>
      <w:r w:rsidRPr="00A12EE6">
        <w:t>Network</w:t>
      </w:r>
      <w:proofErr w:type="spellEnd"/>
      <w:r w:rsidRPr="00A12EE6">
        <w:t xml:space="preserve"> </w:t>
      </w:r>
      <w:proofErr w:type="spellStart"/>
      <w:r w:rsidRPr="00A12EE6">
        <w:t>Adapter</w:t>
      </w:r>
      <w:proofErr w:type="spellEnd"/>
      <w:r w:rsidRPr="00A12EE6">
        <w:t xml:space="preserve"> </w:t>
      </w:r>
      <w:proofErr w:type="spellStart"/>
      <w:r w:rsidRPr="00A12EE6">
        <w:t>Settings</w:t>
      </w:r>
      <w:proofErr w:type="spellEnd"/>
      <w:r w:rsidRPr="00A12EE6">
        <w:t xml:space="preserve">, z ktorého sa voľbou </w:t>
      </w:r>
      <w:r w:rsidRPr="00A12EE6">
        <w:rPr>
          <w:b/>
          <w:bCs/>
          <w:i/>
          <w:iCs/>
        </w:rPr>
        <w:t>4</w:t>
      </w:r>
      <w:r w:rsidRPr="00A12EE6">
        <w:t xml:space="preserve"> dostaneme do hlavného menu konzoly Server </w:t>
      </w:r>
      <w:proofErr w:type="spellStart"/>
      <w:r w:rsidRPr="00A12EE6">
        <w:t>Configuration</w:t>
      </w:r>
      <w:proofErr w:type="spellEnd"/>
      <w:r w:rsidRPr="00A12EE6">
        <w:t xml:space="preserve"> a tú </w:t>
      </w:r>
      <w:r w:rsidR="004E4A3D" w:rsidRPr="00A12EE6">
        <w:t>následne</w:t>
      </w:r>
      <w:r w:rsidRPr="00A12EE6">
        <w:t xml:space="preserve"> môžeme ukončiť voľbou </w:t>
      </w:r>
      <w:r w:rsidRPr="00A12EE6">
        <w:rPr>
          <w:b/>
          <w:bCs/>
          <w:i/>
          <w:iCs/>
        </w:rPr>
        <w:t>15</w:t>
      </w:r>
      <w:r w:rsidRPr="00A12EE6">
        <w:t xml:space="preserve">. Je to z dôvodu, aby sme mohli overiť či server už dokáže preložiť názov domény, do ktorej ho chceme zaradiť. Opäť k tomu použijeme program </w:t>
      </w:r>
      <w:proofErr w:type="spellStart"/>
      <w:r w:rsidRPr="00A12EE6">
        <w:t>ping</w:t>
      </w:r>
      <w:proofErr w:type="spellEnd"/>
      <w:r w:rsidR="004E4A3D">
        <w:t>,</w:t>
      </w:r>
      <w:r w:rsidRPr="00A12EE6">
        <w:t xml:space="preserve"> ako v kroku </w:t>
      </w:r>
      <w:r w:rsidR="00B63388" w:rsidRPr="00A12EE6">
        <w:rPr>
          <w:b/>
          <w:bCs/>
          <w:color w:val="00B0F0"/>
        </w:rPr>
        <w:fldChar w:fldCharType="begin"/>
      </w:r>
      <w:r w:rsidR="00B63388" w:rsidRPr="00A12EE6">
        <w:rPr>
          <w:b/>
          <w:bCs/>
          <w:color w:val="00B0F0"/>
        </w:rPr>
        <w:instrText xml:space="preserve"> REF _Ref176447384 \r \h  \* MERGEFORMAT </w:instrText>
      </w:r>
      <w:r w:rsidR="00B63388" w:rsidRPr="00A12EE6">
        <w:rPr>
          <w:b/>
          <w:bCs/>
          <w:color w:val="00B0F0"/>
        </w:rPr>
      </w:r>
      <w:r w:rsidR="00B63388" w:rsidRPr="00A12EE6">
        <w:rPr>
          <w:b/>
          <w:bCs/>
          <w:color w:val="00B0F0"/>
        </w:rPr>
        <w:fldChar w:fldCharType="separate"/>
      </w:r>
      <w:r w:rsidR="005418FC">
        <w:rPr>
          <w:b/>
          <w:bCs/>
          <w:color w:val="00B0F0"/>
        </w:rPr>
        <w:t>1</w:t>
      </w:r>
      <w:r w:rsidR="00B63388" w:rsidRPr="00A12EE6">
        <w:rPr>
          <w:b/>
          <w:bCs/>
          <w:color w:val="00B0F0"/>
        </w:rPr>
        <w:fldChar w:fldCharType="end"/>
      </w:r>
      <w:r w:rsidRPr="00A12EE6">
        <w:t xml:space="preserve"> tohto postupu. </w:t>
      </w:r>
      <w:r w:rsidR="004E4A3D">
        <w:t>O</w:t>
      </w:r>
      <w:r w:rsidRPr="00A12EE6">
        <w:t xml:space="preserve">dpoveď príkazu </w:t>
      </w:r>
      <w:proofErr w:type="spellStart"/>
      <w:r w:rsidRPr="00A12EE6">
        <w:rPr>
          <w:b/>
          <w:bCs/>
          <w:i/>
          <w:iCs/>
        </w:rPr>
        <w:t>ping</w:t>
      </w:r>
      <w:proofErr w:type="spellEnd"/>
      <w:r w:rsidRPr="00A12EE6">
        <w:rPr>
          <w:b/>
          <w:bCs/>
          <w:i/>
          <w:iCs/>
        </w:rPr>
        <w:t xml:space="preserve"> </w:t>
      </w:r>
      <w:proofErr w:type="spellStart"/>
      <w:r w:rsidRPr="00A12EE6">
        <w:rPr>
          <w:b/>
          <w:bCs/>
          <w:i/>
          <w:iCs/>
        </w:rPr>
        <w:t>kti.local</w:t>
      </w:r>
      <w:proofErr w:type="spellEnd"/>
      <w:r w:rsidRPr="00A12EE6">
        <w:t xml:space="preserve"> je úspešná.</w:t>
      </w:r>
    </w:p>
    <w:p w14:paraId="06F2D339" w14:textId="77777777" w:rsidR="000651F0" w:rsidRPr="00A12EE6" w:rsidRDefault="000651F0" w:rsidP="000651F0">
      <w:pPr>
        <w:keepNext/>
        <w:jc w:val="center"/>
      </w:pPr>
      <w:r w:rsidRPr="00A12EE6">
        <w:rPr>
          <w:noProof/>
          <w:lang w:eastAsia="sk-SK"/>
        </w:rPr>
        <w:drawing>
          <wp:inline distT="0" distB="0" distL="0" distR="0" wp14:anchorId="6930D987" wp14:editId="31BC7FA0">
            <wp:extent cx="5760720" cy="1838960"/>
            <wp:effectExtent l="38100" t="38100" r="87630" b="104140"/>
            <wp:docPr id="343560105"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0105" name="Obrázok 1" descr="Obrázok, na ktorom je text, snímka obrazovky, písmo, softvér&#10;&#10;Automaticky generovaný popis"/>
                    <pic:cNvPicPr/>
                  </pic:nvPicPr>
                  <pic:blipFill>
                    <a:blip r:embed="rId127"/>
                    <a:stretch>
                      <a:fillRect/>
                    </a:stretch>
                  </pic:blipFill>
                  <pic:spPr>
                    <a:xfrm>
                      <a:off x="0" y="0"/>
                      <a:ext cx="5760720" cy="1838960"/>
                    </a:xfrm>
                    <a:prstGeom prst="rect">
                      <a:avLst/>
                    </a:prstGeom>
                    <a:effectLst>
                      <a:outerShdw blurRad="50800" dist="38100" dir="2700000" algn="tl" rotWithShape="0">
                        <a:prstClr val="black">
                          <a:alpha val="40000"/>
                        </a:prstClr>
                      </a:outerShdw>
                    </a:effectLst>
                  </pic:spPr>
                </pic:pic>
              </a:graphicData>
            </a:graphic>
          </wp:inline>
        </w:drawing>
      </w:r>
    </w:p>
    <w:p w14:paraId="66B65DDA" w14:textId="2CBDEF3F" w:rsidR="000651F0" w:rsidRPr="00A12EE6" w:rsidRDefault="000651F0" w:rsidP="000651F0">
      <w:pPr>
        <w:pStyle w:val="Popis"/>
        <w:jc w:val="center"/>
      </w:pPr>
      <w:bookmarkStart w:id="287" w:name="_Toc182423352"/>
      <w:r w:rsidRPr="00A12EE6">
        <w:t xml:space="preserve">Obr. </w:t>
      </w:r>
      <w:fldSimple w:instr=" STYLEREF 1 \s ">
        <w:r w:rsidR="005418FC">
          <w:rPr>
            <w:noProof/>
          </w:rPr>
          <w:t>3</w:t>
        </w:r>
      </w:fldSimple>
      <w:r w:rsidR="00E37B0B" w:rsidRPr="00A12EE6">
        <w:noBreakHyphen/>
      </w:r>
      <w:fldSimple w:instr=" SEQ Obr. \* ARABIC \s 1 ">
        <w:r w:rsidR="005418FC">
          <w:rPr>
            <w:noProof/>
          </w:rPr>
          <w:t>34</w:t>
        </w:r>
      </w:fldSimple>
      <w:r w:rsidRPr="00A12EE6">
        <w:t>. Úspešné overenie spojenia s doménou</w:t>
      </w:r>
      <w:bookmarkEnd w:id="287"/>
    </w:p>
    <w:p w14:paraId="141ADD03" w14:textId="7A0B6895" w:rsidR="000651F0" w:rsidRPr="00A12EE6" w:rsidRDefault="004E4A3D" w:rsidP="006C50AE">
      <w:pPr>
        <w:pStyle w:val="Odsekzoznamu"/>
        <w:numPr>
          <w:ilvl w:val="0"/>
          <w:numId w:val="29"/>
        </w:numPr>
        <w:ind w:left="454" w:hanging="454"/>
        <w:jc w:val="both"/>
      </w:pPr>
      <w:r>
        <w:t>M</w:t>
      </w:r>
      <w:r w:rsidR="000651F0" w:rsidRPr="00A12EE6">
        <w:t>ôžeme pristúpiť k zaradeniu servera do domény</w:t>
      </w:r>
      <w:r w:rsidR="009157CE" w:rsidRPr="00A12EE6">
        <w:t xml:space="preserve"> </w:t>
      </w:r>
      <w:proofErr w:type="spellStart"/>
      <w:r w:rsidR="009157CE" w:rsidRPr="00A12EE6">
        <w:rPr>
          <w:b/>
          <w:bCs/>
          <w:i/>
          <w:iCs/>
        </w:rPr>
        <w:t>kti.local</w:t>
      </w:r>
      <w:proofErr w:type="spellEnd"/>
      <w:r w:rsidR="009157CE" w:rsidRPr="00A12EE6">
        <w:t xml:space="preserve">. </w:t>
      </w:r>
      <w:r>
        <w:t>V</w:t>
      </w:r>
      <w:r w:rsidR="009157CE" w:rsidRPr="00A12EE6">
        <w:t xml:space="preserve">rátime </w:t>
      </w:r>
      <w:r>
        <w:t xml:space="preserve">sa </w:t>
      </w:r>
      <w:r w:rsidR="009157CE" w:rsidRPr="00A12EE6">
        <w:t xml:space="preserve">do konzoly Server </w:t>
      </w:r>
      <w:proofErr w:type="spellStart"/>
      <w:r w:rsidR="009157CE" w:rsidRPr="00A12EE6">
        <w:t>Configuration</w:t>
      </w:r>
      <w:proofErr w:type="spellEnd"/>
      <w:r>
        <w:t xml:space="preserve"> a </w:t>
      </w:r>
      <w:r w:rsidR="009157CE" w:rsidRPr="00A12EE6">
        <w:t xml:space="preserve">zvolíme možnosť </w:t>
      </w:r>
      <w:r w:rsidR="009157CE" w:rsidRPr="00A12EE6">
        <w:rPr>
          <w:b/>
          <w:bCs/>
          <w:i/>
          <w:iCs/>
        </w:rPr>
        <w:t>1</w:t>
      </w:r>
      <w:r w:rsidR="00B63388" w:rsidRPr="00A12EE6">
        <w:rPr>
          <w:b/>
          <w:bCs/>
          <w:i/>
          <w:iCs/>
        </w:rPr>
        <w:t>,</w:t>
      </w:r>
      <w:r w:rsidR="009157CE" w:rsidRPr="00A12EE6">
        <w:rPr>
          <w:b/>
          <w:bCs/>
          <w:i/>
          <w:iCs/>
        </w:rPr>
        <w:t xml:space="preserve"> </w:t>
      </w:r>
      <w:proofErr w:type="spellStart"/>
      <w:r w:rsidR="009157CE" w:rsidRPr="00A12EE6">
        <w:rPr>
          <w:b/>
          <w:bCs/>
          <w:i/>
          <w:iCs/>
        </w:rPr>
        <w:t>Domain</w:t>
      </w:r>
      <w:proofErr w:type="spellEnd"/>
      <w:r w:rsidR="009157CE" w:rsidRPr="00A12EE6">
        <w:rPr>
          <w:b/>
          <w:bCs/>
          <w:i/>
          <w:iCs/>
        </w:rPr>
        <w:t>/</w:t>
      </w:r>
      <w:proofErr w:type="spellStart"/>
      <w:r w:rsidR="009157CE" w:rsidRPr="00A12EE6">
        <w:rPr>
          <w:b/>
          <w:bCs/>
          <w:i/>
          <w:iCs/>
        </w:rPr>
        <w:t>Workgroup</w:t>
      </w:r>
      <w:proofErr w:type="spellEnd"/>
      <w:r w:rsidR="009157CE" w:rsidRPr="00A12EE6">
        <w:t>.</w:t>
      </w:r>
    </w:p>
    <w:p w14:paraId="45BAF444" w14:textId="77777777" w:rsidR="009157CE" w:rsidRPr="00A12EE6" w:rsidRDefault="009157CE" w:rsidP="009157CE">
      <w:pPr>
        <w:keepNext/>
        <w:jc w:val="center"/>
      </w:pPr>
      <w:r w:rsidRPr="00A12EE6">
        <w:rPr>
          <w:noProof/>
          <w:lang w:eastAsia="sk-SK"/>
        </w:rPr>
        <w:lastRenderedPageBreak/>
        <w:drawing>
          <wp:inline distT="0" distB="0" distL="0" distR="0" wp14:anchorId="25D1961E" wp14:editId="2C1493A6">
            <wp:extent cx="5760720" cy="2888615"/>
            <wp:effectExtent l="38100" t="38100" r="87630" b="102235"/>
            <wp:docPr id="774713607"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3607" name="Obrázok 1" descr="Obrázok, na ktorom je text, elektronika, snímka obrazovky, písmo&#10;&#10;Automaticky generovaný popis"/>
                    <pic:cNvPicPr/>
                  </pic:nvPicPr>
                  <pic:blipFill>
                    <a:blip r:embed="rId128"/>
                    <a:stretch>
                      <a:fillRect/>
                    </a:stretch>
                  </pic:blipFill>
                  <pic:spPr>
                    <a:xfrm>
                      <a:off x="0" y="0"/>
                      <a:ext cx="5760720" cy="2888615"/>
                    </a:xfrm>
                    <a:prstGeom prst="rect">
                      <a:avLst/>
                    </a:prstGeom>
                    <a:effectLst>
                      <a:outerShdw blurRad="50800" dist="38100" dir="2700000" algn="tl" rotWithShape="0">
                        <a:prstClr val="black">
                          <a:alpha val="40000"/>
                        </a:prstClr>
                      </a:outerShdw>
                    </a:effectLst>
                  </pic:spPr>
                </pic:pic>
              </a:graphicData>
            </a:graphic>
          </wp:inline>
        </w:drawing>
      </w:r>
    </w:p>
    <w:p w14:paraId="603B2089" w14:textId="15FE0AD8" w:rsidR="009157CE" w:rsidRPr="00A12EE6" w:rsidRDefault="009157CE" w:rsidP="009157CE">
      <w:pPr>
        <w:pStyle w:val="Popis"/>
        <w:jc w:val="center"/>
      </w:pPr>
      <w:bookmarkStart w:id="288" w:name="_Toc182423353"/>
      <w:r w:rsidRPr="00A12EE6">
        <w:t xml:space="preserve">Obr. </w:t>
      </w:r>
      <w:fldSimple w:instr=" STYLEREF 1 \s ">
        <w:r w:rsidR="005418FC">
          <w:rPr>
            <w:noProof/>
          </w:rPr>
          <w:t>3</w:t>
        </w:r>
      </w:fldSimple>
      <w:r w:rsidR="00E37B0B" w:rsidRPr="00A12EE6">
        <w:noBreakHyphen/>
      </w:r>
      <w:fldSimple w:instr=" SEQ Obr. \* ARABIC \s 1 ">
        <w:r w:rsidR="005418FC">
          <w:rPr>
            <w:noProof/>
          </w:rPr>
          <w:t>35</w:t>
        </w:r>
      </w:fldSimple>
      <w:r w:rsidRPr="00A12EE6">
        <w:t xml:space="preserve">. Zaradenie </w:t>
      </w:r>
      <w:proofErr w:type="spellStart"/>
      <w:r w:rsidRPr="00A12EE6">
        <w:t>core</w:t>
      </w:r>
      <w:proofErr w:type="spellEnd"/>
      <w:r w:rsidRPr="00A12EE6">
        <w:t xml:space="preserve"> servera do domény. </w:t>
      </w:r>
      <w:proofErr w:type="spellStart"/>
      <w:r w:rsidRPr="00A12EE6">
        <w:t>sconfig</w:t>
      </w:r>
      <w:bookmarkEnd w:id="288"/>
      <w:proofErr w:type="spellEnd"/>
    </w:p>
    <w:p w14:paraId="26A3A8CC" w14:textId="7B56DC6D" w:rsidR="008C6E0B" w:rsidRPr="00A12EE6" w:rsidRDefault="009157CE" w:rsidP="006C50AE">
      <w:pPr>
        <w:pStyle w:val="Odsekzoznamu"/>
        <w:numPr>
          <w:ilvl w:val="0"/>
          <w:numId w:val="29"/>
        </w:numPr>
        <w:ind w:left="454" w:hanging="454"/>
        <w:jc w:val="both"/>
      </w:pPr>
      <w:r w:rsidRPr="00A12EE6">
        <w:t xml:space="preserve">Po potvrdení sme požiadaný o voľbu, či chceme počítač zaradiť do domény, voľba D alebo do pracovnej skupiny, voľba W. Zvolíme možnosť </w:t>
      </w:r>
      <w:r w:rsidRPr="00A12EE6">
        <w:rPr>
          <w:b/>
          <w:bCs/>
          <w:i/>
          <w:iCs/>
        </w:rPr>
        <w:t>D</w:t>
      </w:r>
      <w:r w:rsidRPr="00A12EE6">
        <w:t xml:space="preserve"> (na veľkosti písmena nezáleží, môžeme použiť aj písmeno d).</w:t>
      </w:r>
    </w:p>
    <w:p w14:paraId="7AF2FED7" w14:textId="77777777" w:rsidR="009157CE" w:rsidRPr="00A12EE6" w:rsidRDefault="009157CE" w:rsidP="009157CE">
      <w:pPr>
        <w:keepNext/>
        <w:jc w:val="center"/>
      </w:pPr>
      <w:r w:rsidRPr="00A12EE6">
        <w:rPr>
          <w:noProof/>
          <w:lang w:eastAsia="sk-SK"/>
        </w:rPr>
        <w:drawing>
          <wp:inline distT="0" distB="0" distL="0" distR="0" wp14:anchorId="2F7F87F8" wp14:editId="16CFF5EA">
            <wp:extent cx="5760720" cy="2880360"/>
            <wp:effectExtent l="38100" t="38100" r="87630" b="91440"/>
            <wp:docPr id="289669509"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69509" name="Obrázok 1" descr="Obrázok, na ktorom je text, snímka obrazovky, písmo&#10;&#10;Automaticky generovaný popis"/>
                    <pic:cNvPicPr/>
                  </pic:nvPicPr>
                  <pic:blipFill>
                    <a:blip r:embed="rId129"/>
                    <a:stretch>
                      <a:fillRect/>
                    </a:stretch>
                  </pic:blipFill>
                  <pic:spPr>
                    <a:xfrm>
                      <a:off x="0" y="0"/>
                      <a:ext cx="5760720" cy="2880360"/>
                    </a:xfrm>
                    <a:prstGeom prst="rect">
                      <a:avLst/>
                    </a:prstGeom>
                    <a:effectLst>
                      <a:outerShdw blurRad="50800" dist="38100" dir="2700000" algn="tl" rotWithShape="0">
                        <a:prstClr val="black">
                          <a:alpha val="40000"/>
                        </a:prstClr>
                      </a:outerShdw>
                    </a:effectLst>
                  </pic:spPr>
                </pic:pic>
              </a:graphicData>
            </a:graphic>
          </wp:inline>
        </w:drawing>
      </w:r>
    </w:p>
    <w:p w14:paraId="1A9F2042" w14:textId="2CF01A5D" w:rsidR="009157CE" w:rsidRPr="00A12EE6" w:rsidRDefault="009157CE" w:rsidP="009157CE">
      <w:pPr>
        <w:pStyle w:val="Popis"/>
        <w:jc w:val="center"/>
      </w:pPr>
      <w:bookmarkStart w:id="289" w:name="_Toc182423354"/>
      <w:r w:rsidRPr="00A12EE6">
        <w:t xml:space="preserve">Obr. </w:t>
      </w:r>
      <w:fldSimple w:instr=" STYLEREF 1 \s ">
        <w:r w:rsidR="005418FC">
          <w:rPr>
            <w:noProof/>
          </w:rPr>
          <w:t>3</w:t>
        </w:r>
      </w:fldSimple>
      <w:r w:rsidR="00E37B0B" w:rsidRPr="00A12EE6">
        <w:noBreakHyphen/>
      </w:r>
      <w:fldSimple w:instr=" SEQ Obr. \* ARABIC \s 1 ">
        <w:r w:rsidR="005418FC">
          <w:rPr>
            <w:noProof/>
          </w:rPr>
          <w:t>36</w:t>
        </w:r>
      </w:fldSimple>
      <w:r w:rsidRPr="00A12EE6">
        <w:t xml:space="preserve">. Voľba D, zaradenie do domény, </w:t>
      </w:r>
      <w:proofErr w:type="spellStart"/>
      <w:r w:rsidRPr="00A12EE6">
        <w:t>sconfig</w:t>
      </w:r>
      <w:bookmarkEnd w:id="289"/>
      <w:proofErr w:type="spellEnd"/>
    </w:p>
    <w:p w14:paraId="4367EF7C" w14:textId="3E64B4BE" w:rsidR="009157CE" w:rsidRPr="00A12EE6" w:rsidRDefault="009157CE" w:rsidP="006C50AE">
      <w:pPr>
        <w:pStyle w:val="Odsekzoznamu"/>
        <w:numPr>
          <w:ilvl w:val="0"/>
          <w:numId w:val="29"/>
        </w:numPr>
        <w:ind w:left="454" w:hanging="454"/>
        <w:jc w:val="both"/>
      </w:pPr>
      <w:r w:rsidRPr="00A12EE6">
        <w:t xml:space="preserve">Po potvrdení voľby </w:t>
      </w:r>
      <w:r w:rsidRPr="00A12EE6">
        <w:rPr>
          <w:b/>
          <w:bCs/>
          <w:i/>
          <w:iCs/>
        </w:rPr>
        <w:t>d</w:t>
      </w:r>
      <w:r w:rsidRPr="00A12EE6">
        <w:t xml:space="preserve"> sa zobrazí žiadosť o </w:t>
      </w:r>
      <w:r w:rsidR="004E4A3D">
        <w:t>zadanie</w:t>
      </w:r>
      <w:r w:rsidRPr="00A12EE6">
        <w:t xml:space="preserve"> názvu domény do ktorej chceme počítač zaradiť. Zadáme </w:t>
      </w:r>
      <w:proofErr w:type="spellStart"/>
      <w:r w:rsidRPr="00A12EE6">
        <w:rPr>
          <w:b/>
          <w:bCs/>
          <w:i/>
          <w:iCs/>
        </w:rPr>
        <w:t>kti.local</w:t>
      </w:r>
      <w:proofErr w:type="spellEnd"/>
      <w:r w:rsidRPr="00A12EE6">
        <w:t xml:space="preserve">. Musíme zadať celý názov domény, teda obe úrovne. Nestačí použiť </w:t>
      </w:r>
      <w:r w:rsidR="00B63388" w:rsidRPr="00A12EE6">
        <w:t xml:space="preserve">len </w:t>
      </w:r>
      <w:proofErr w:type="spellStart"/>
      <w:r w:rsidRPr="00A12EE6">
        <w:t>NetBIOS</w:t>
      </w:r>
      <w:proofErr w:type="spellEnd"/>
      <w:r w:rsidRPr="00A12EE6">
        <w:t xml:space="preserve"> </w:t>
      </w:r>
      <w:proofErr w:type="spellStart"/>
      <w:r w:rsidRPr="00A12EE6">
        <w:t>name</w:t>
      </w:r>
      <w:proofErr w:type="spellEnd"/>
      <w:r w:rsidRPr="00A12EE6">
        <w:t>.</w:t>
      </w:r>
    </w:p>
    <w:p w14:paraId="70C2D2B9" w14:textId="77777777" w:rsidR="009157CE" w:rsidRPr="00A12EE6" w:rsidRDefault="009157CE" w:rsidP="009157CE">
      <w:pPr>
        <w:keepNext/>
        <w:jc w:val="center"/>
      </w:pPr>
      <w:r w:rsidRPr="00A12EE6">
        <w:rPr>
          <w:noProof/>
          <w:lang w:eastAsia="sk-SK"/>
        </w:rPr>
        <w:lastRenderedPageBreak/>
        <w:drawing>
          <wp:inline distT="0" distB="0" distL="0" distR="0" wp14:anchorId="48862123" wp14:editId="758EB9E0">
            <wp:extent cx="5760720" cy="2884170"/>
            <wp:effectExtent l="38100" t="38100" r="87630" b="87630"/>
            <wp:docPr id="1205910446"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0446" name="Obrázok 1" descr="Obrázok, na ktorom je text, snímka obrazovky, písmo, softvér&#10;&#10;Automaticky generovaný popis"/>
                    <pic:cNvPicPr/>
                  </pic:nvPicPr>
                  <pic:blipFill>
                    <a:blip r:embed="rId130"/>
                    <a:stretch>
                      <a:fillRect/>
                    </a:stretch>
                  </pic:blipFill>
                  <pic:spPr>
                    <a:xfrm>
                      <a:off x="0" y="0"/>
                      <a:ext cx="5760720" cy="2884170"/>
                    </a:xfrm>
                    <a:prstGeom prst="rect">
                      <a:avLst/>
                    </a:prstGeom>
                    <a:effectLst>
                      <a:outerShdw blurRad="50800" dist="38100" dir="2700000" algn="tl" rotWithShape="0">
                        <a:prstClr val="black">
                          <a:alpha val="40000"/>
                        </a:prstClr>
                      </a:outerShdw>
                    </a:effectLst>
                  </pic:spPr>
                </pic:pic>
              </a:graphicData>
            </a:graphic>
          </wp:inline>
        </w:drawing>
      </w:r>
    </w:p>
    <w:p w14:paraId="14CA8A0C" w14:textId="6C859E1A" w:rsidR="009157CE" w:rsidRPr="00A12EE6" w:rsidRDefault="009157CE" w:rsidP="009157CE">
      <w:pPr>
        <w:pStyle w:val="Popis"/>
        <w:jc w:val="center"/>
      </w:pPr>
      <w:bookmarkStart w:id="290" w:name="_Toc182423355"/>
      <w:r w:rsidRPr="00A12EE6">
        <w:t xml:space="preserve">Obr. </w:t>
      </w:r>
      <w:fldSimple w:instr=" STYLEREF 1 \s ">
        <w:r w:rsidR="005418FC">
          <w:rPr>
            <w:noProof/>
          </w:rPr>
          <w:t>3</w:t>
        </w:r>
      </w:fldSimple>
      <w:r w:rsidR="00E37B0B" w:rsidRPr="00A12EE6">
        <w:noBreakHyphen/>
      </w:r>
      <w:fldSimple w:instr=" SEQ Obr. \* ARABIC \s 1 ">
        <w:r w:rsidR="005418FC">
          <w:rPr>
            <w:noProof/>
          </w:rPr>
          <w:t>37</w:t>
        </w:r>
      </w:fldSimple>
      <w:r w:rsidRPr="00A12EE6">
        <w:t xml:space="preserve">, Zadanie názvu domény, </w:t>
      </w:r>
      <w:proofErr w:type="spellStart"/>
      <w:r w:rsidRPr="00A12EE6">
        <w:t>sconfig</w:t>
      </w:r>
      <w:bookmarkEnd w:id="290"/>
      <w:proofErr w:type="spellEnd"/>
    </w:p>
    <w:p w14:paraId="1E76BFC2" w14:textId="657AEBA8" w:rsidR="009157CE" w:rsidRPr="00A12EE6" w:rsidRDefault="004E4A3D" w:rsidP="006C50AE">
      <w:pPr>
        <w:pStyle w:val="Odsekzoznamu"/>
        <w:numPr>
          <w:ilvl w:val="0"/>
          <w:numId w:val="29"/>
        </w:numPr>
        <w:ind w:left="454" w:hanging="454"/>
        <w:jc w:val="both"/>
      </w:pPr>
      <w:r>
        <w:t>Nato</w:t>
      </w:r>
      <w:r w:rsidR="009157CE" w:rsidRPr="00A12EE6">
        <w:t xml:space="preserve"> sme požiadaný o zadanie mena používateľa, ktorý má oprávnenie zaradiť počítač do domény. Z bezpečnostných dôvodov, ktoré sme popisovali v predchádzajúcich častiach, by sme nemali používať administrátorský účet. My však zatiaľ, žiadny iný nemáme, preto zadáme používateľské meno </w:t>
      </w:r>
      <w:proofErr w:type="spellStart"/>
      <w:r w:rsidR="009157CE" w:rsidRPr="00A12EE6">
        <w:rPr>
          <w:b/>
          <w:bCs/>
          <w:i/>
          <w:iCs/>
        </w:rPr>
        <w:t>administrator</w:t>
      </w:r>
      <w:proofErr w:type="spellEnd"/>
      <w:r w:rsidR="009157CE" w:rsidRPr="00A12EE6">
        <w:t>.</w:t>
      </w:r>
      <w:r w:rsidR="00382859" w:rsidRPr="00A12EE6">
        <w:t xml:space="preserve"> </w:t>
      </w:r>
      <w:commentRangeStart w:id="291"/>
      <w:r w:rsidR="00382859" w:rsidRPr="00A12EE6">
        <w:t>Jedná sa o účet doménového administrátora</w:t>
      </w:r>
      <w:commentRangeEnd w:id="291"/>
      <w:r w:rsidR="00B915C2">
        <w:rPr>
          <w:rStyle w:val="Odkaznakomentr"/>
        </w:rPr>
        <w:commentReference w:id="291"/>
      </w:r>
      <w:r w:rsidR="00382859" w:rsidRPr="00A12EE6">
        <w:t>.</w:t>
      </w:r>
    </w:p>
    <w:p w14:paraId="1AB3B50B" w14:textId="77777777" w:rsidR="009157CE" w:rsidRPr="00A12EE6" w:rsidRDefault="009157CE" w:rsidP="009157CE">
      <w:pPr>
        <w:keepNext/>
        <w:jc w:val="center"/>
      </w:pPr>
      <w:r w:rsidRPr="00A12EE6">
        <w:rPr>
          <w:noProof/>
          <w:lang w:eastAsia="sk-SK"/>
        </w:rPr>
        <w:drawing>
          <wp:inline distT="0" distB="0" distL="0" distR="0" wp14:anchorId="49AB2F41" wp14:editId="286E6A40">
            <wp:extent cx="5760720" cy="2888615"/>
            <wp:effectExtent l="38100" t="38100" r="87630" b="102235"/>
            <wp:docPr id="2005674835"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4835" name="Obrázok 1" descr="Obrázok, na ktorom je text, elektronika, snímka obrazovky, písmo&#10;&#10;Automaticky generovaný popis"/>
                    <pic:cNvPicPr/>
                  </pic:nvPicPr>
                  <pic:blipFill>
                    <a:blip r:embed="rId131"/>
                    <a:stretch>
                      <a:fillRect/>
                    </a:stretch>
                  </pic:blipFill>
                  <pic:spPr>
                    <a:xfrm>
                      <a:off x="0" y="0"/>
                      <a:ext cx="5760720" cy="2888615"/>
                    </a:xfrm>
                    <a:prstGeom prst="rect">
                      <a:avLst/>
                    </a:prstGeom>
                    <a:effectLst>
                      <a:outerShdw blurRad="50800" dist="38100" dir="2700000" algn="tl" rotWithShape="0">
                        <a:prstClr val="black">
                          <a:alpha val="40000"/>
                        </a:prstClr>
                      </a:outerShdw>
                    </a:effectLst>
                  </pic:spPr>
                </pic:pic>
              </a:graphicData>
            </a:graphic>
          </wp:inline>
        </w:drawing>
      </w:r>
    </w:p>
    <w:p w14:paraId="62D3F849" w14:textId="71E9E695" w:rsidR="009157CE" w:rsidRPr="00A12EE6" w:rsidRDefault="009157CE" w:rsidP="009157CE">
      <w:pPr>
        <w:pStyle w:val="Popis"/>
        <w:jc w:val="center"/>
      </w:pPr>
      <w:bookmarkStart w:id="292" w:name="_Toc182423356"/>
      <w:r w:rsidRPr="00A12EE6">
        <w:t xml:space="preserve">Obr. </w:t>
      </w:r>
      <w:fldSimple w:instr=" STYLEREF 1 \s ">
        <w:r w:rsidR="005418FC">
          <w:rPr>
            <w:noProof/>
          </w:rPr>
          <w:t>3</w:t>
        </w:r>
      </w:fldSimple>
      <w:r w:rsidR="00E37B0B" w:rsidRPr="00A12EE6">
        <w:noBreakHyphen/>
      </w:r>
      <w:fldSimple w:instr=" SEQ Obr. \* ARABIC \s 1 ">
        <w:r w:rsidR="005418FC">
          <w:rPr>
            <w:noProof/>
          </w:rPr>
          <w:t>38</w:t>
        </w:r>
      </w:fldSimple>
      <w:r w:rsidRPr="00A12EE6">
        <w:t xml:space="preserve">. Oprávnený používateľ zaradenia do domény, </w:t>
      </w:r>
      <w:proofErr w:type="spellStart"/>
      <w:r w:rsidRPr="00A12EE6">
        <w:t>sconfig</w:t>
      </w:r>
      <w:bookmarkEnd w:id="292"/>
      <w:proofErr w:type="spellEnd"/>
    </w:p>
    <w:p w14:paraId="62240476" w14:textId="230FC9A3" w:rsidR="009157CE" w:rsidRPr="00A12EE6" w:rsidRDefault="00275042" w:rsidP="006C50AE">
      <w:pPr>
        <w:pStyle w:val="Odsekzoznamu"/>
        <w:numPr>
          <w:ilvl w:val="0"/>
          <w:numId w:val="29"/>
        </w:numPr>
        <w:ind w:left="454" w:hanging="454"/>
        <w:jc w:val="both"/>
      </w:pPr>
      <w:r w:rsidRPr="00A12EE6">
        <w:t>Po potvrdení voľby sa zobrazí nové okno</w:t>
      </w:r>
      <w:r w:rsidR="004E4A3D">
        <w:t>,</w:t>
      </w:r>
      <w:r w:rsidRPr="00A12EE6">
        <w:t xml:space="preserve"> ktoré požaduje </w:t>
      </w:r>
      <w:r w:rsidR="004E4A3D">
        <w:t>heslo</w:t>
      </w:r>
      <w:r w:rsidRPr="00A12EE6">
        <w:t xml:space="preserve"> k zadanému používateľskému účtu. </w:t>
      </w:r>
      <w:r w:rsidR="004E4A3D">
        <w:t>Heslo</w:t>
      </w:r>
      <w:r w:rsidRPr="00A12EE6">
        <w:t xml:space="preserve"> sa </w:t>
      </w:r>
      <w:r w:rsidR="004E4A3D">
        <w:t xml:space="preserve">z bezpečnostných dôvodov </w:t>
      </w:r>
      <w:r w:rsidRPr="00A12EE6">
        <w:t>v konzolovom okne nezobrazuj</w:t>
      </w:r>
      <w:r w:rsidR="004E4A3D">
        <w:t>e</w:t>
      </w:r>
      <w:r w:rsidRPr="00A12EE6">
        <w:t>.</w:t>
      </w:r>
    </w:p>
    <w:p w14:paraId="3D7C1133" w14:textId="77777777" w:rsidR="00275042" w:rsidRPr="00A12EE6" w:rsidRDefault="00275042" w:rsidP="00275042">
      <w:pPr>
        <w:keepNext/>
        <w:jc w:val="center"/>
      </w:pPr>
      <w:r w:rsidRPr="00A12EE6">
        <w:rPr>
          <w:noProof/>
          <w:lang w:eastAsia="sk-SK"/>
        </w:rPr>
        <w:lastRenderedPageBreak/>
        <w:drawing>
          <wp:inline distT="0" distB="0" distL="0" distR="0" wp14:anchorId="4005D010" wp14:editId="5E1198D2">
            <wp:extent cx="5760720" cy="855980"/>
            <wp:effectExtent l="38100" t="38100" r="87630" b="96520"/>
            <wp:docPr id="216068962" name="Obrázok 1" descr="Obrázok, na ktorom je text, softvér, multimediáln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8962" name="Obrázok 1" descr="Obrázok, na ktorom je text, softvér, multimediálny softvér, počítačová ikona&#10;&#10;Automaticky generovaný popis"/>
                    <pic:cNvPicPr/>
                  </pic:nvPicPr>
                  <pic:blipFill>
                    <a:blip r:embed="rId132"/>
                    <a:stretch>
                      <a:fillRect/>
                    </a:stretch>
                  </pic:blipFill>
                  <pic:spPr>
                    <a:xfrm>
                      <a:off x="0" y="0"/>
                      <a:ext cx="5760720" cy="855980"/>
                    </a:xfrm>
                    <a:prstGeom prst="rect">
                      <a:avLst/>
                    </a:prstGeom>
                    <a:effectLst>
                      <a:outerShdw blurRad="50800" dist="38100" dir="2700000" algn="tl" rotWithShape="0">
                        <a:prstClr val="black">
                          <a:alpha val="40000"/>
                        </a:prstClr>
                      </a:outerShdw>
                    </a:effectLst>
                  </pic:spPr>
                </pic:pic>
              </a:graphicData>
            </a:graphic>
          </wp:inline>
        </w:drawing>
      </w:r>
    </w:p>
    <w:p w14:paraId="59A13539" w14:textId="1B43533E" w:rsidR="00275042" w:rsidRPr="00A12EE6" w:rsidRDefault="00275042" w:rsidP="00275042">
      <w:pPr>
        <w:pStyle w:val="Popis"/>
        <w:jc w:val="center"/>
      </w:pPr>
      <w:bookmarkStart w:id="293" w:name="_Toc182423357"/>
      <w:r w:rsidRPr="00A12EE6">
        <w:t xml:space="preserve">Obr. </w:t>
      </w:r>
      <w:fldSimple w:instr=" STYLEREF 1 \s ">
        <w:r w:rsidR="005418FC">
          <w:rPr>
            <w:noProof/>
          </w:rPr>
          <w:t>3</w:t>
        </w:r>
      </w:fldSimple>
      <w:r w:rsidR="00E37B0B" w:rsidRPr="00A12EE6">
        <w:noBreakHyphen/>
      </w:r>
      <w:fldSimple w:instr=" SEQ Obr. \* ARABIC \s 1 ">
        <w:r w:rsidR="005418FC">
          <w:rPr>
            <w:noProof/>
          </w:rPr>
          <w:t>39</w:t>
        </w:r>
      </w:fldSimple>
      <w:r w:rsidRPr="00A12EE6">
        <w:t xml:space="preserve">. Výzva na zadanie hesla používateľa, </w:t>
      </w:r>
      <w:proofErr w:type="spellStart"/>
      <w:r w:rsidRPr="00A12EE6">
        <w:t>sconfig</w:t>
      </w:r>
      <w:bookmarkEnd w:id="293"/>
      <w:proofErr w:type="spellEnd"/>
    </w:p>
    <w:p w14:paraId="195ACD60" w14:textId="5D31BA93" w:rsidR="00275042" w:rsidRPr="00A12EE6" w:rsidRDefault="00275042" w:rsidP="006C50AE">
      <w:pPr>
        <w:pStyle w:val="Odsekzoznamu"/>
        <w:numPr>
          <w:ilvl w:val="0"/>
          <w:numId w:val="29"/>
        </w:numPr>
        <w:ind w:left="454" w:hanging="454"/>
        <w:jc w:val="both"/>
      </w:pPr>
      <w:r w:rsidRPr="00A12EE6">
        <w:t>Po zadaní správneho hesla sa okno zatvorí a zobrazí sa nové okno s otázkou či chceme zmeniť názov počítača pred zaradením servera do domény</w:t>
      </w:r>
      <w:r w:rsidR="004E4A3D">
        <w:t>.</w:t>
      </w:r>
      <w:r w:rsidRPr="00A12EE6">
        <w:t xml:space="preserve"> </w:t>
      </w:r>
      <w:r w:rsidR="004E4A3D">
        <w:t>Z</w:t>
      </w:r>
      <w:r w:rsidRPr="00A12EE6">
        <w:t xml:space="preserve">volíme možnosť </w:t>
      </w:r>
      <w:r w:rsidR="00B63388" w:rsidRPr="004E4A3D">
        <w:rPr>
          <w:b/>
          <w:bCs/>
          <w:i/>
          <w:iCs/>
          <w:bdr w:val="single" w:sz="8" w:space="0" w:color="auto" w:shadow="1"/>
          <w:shd w:val="clear" w:color="auto" w:fill="D9D9D9" w:themeFill="background1" w:themeFillShade="D9"/>
        </w:rPr>
        <w:t>No</w:t>
      </w:r>
      <w:r w:rsidRPr="00A12EE6">
        <w:t xml:space="preserve">. Meno servera sme menili v podkapitole </w:t>
      </w:r>
      <w:r w:rsidR="00B63388" w:rsidRPr="00A12EE6">
        <w:rPr>
          <w:b/>
          <w:bCs/>
          <w:color w:val="00B0F0"/>
        </w:rPr>
        <w:fldChar w:fldCharType="begin"/>
      </w:r>
      <w:r w:rsidR="00B63388" w:rsidRPr="00A12EE6">
        <w:rPr>
          <w:b/>
          <w:bCs/>
          <w:color w:val="00B0F0"/>
        </w:rPr>
        <w:instrText xml:space="preserve"> REF _Ref176447574 \h  \* MERGEFORMAT </w:instrText>
      </w:r>
      <w:r w:rsidR="00B63388" w:rsidRPr="00A12EE6">
        <w:rPr>
          <w:b/>
          <w:bCs/>
          <w:color w:val="00B0F0"/>
        </w:rPr>
      </w:r>
      <w:r w:rsidR="00B63388" w:rsidRPr="00A12EE6">
        <w:rPr>
          <w:b/>
          <w:bCs/>
          <w:color w:val="00B0F0"/>
        </w:rPr>
        <w:fldChar w:fldCharType="separate"/>
      </w:r>
      <w:r w:rsidR="005418FC" w:rsidRPr="005418FC">
        <w:rPr>
          <w:b/>
          <w:bCs/>
          <w:color w:val="00B0F0"/>
        </w:rPr>
        <w:t>Premenovanie servera bez GUI</w:t>
      </w:r>
      <w:r w:rsidR="00B63388" w:rsidRPr="00A12EE6">
        <w:rPr>
          <w:b/>
          <w:bCs/>
          <w:color w:val="00B0F0"/>
        </w:rPr>
        <w:fldChar w:fldCharType="end"/>
      </w:r>
      <w:r w:rsidRPr="00A12EE6">
        <w:t>.</w:t>
      </w:r>
    </w:p>
    <w:p w14:paraId="1C813ADF" w14:textId="77777777" w:rsidR="00275042" w:rsidRPr="00A12EE6" w:rsidRDefault="00275042" w:rsidP="00275042">
      <w:pPr>
        <w:keepNext/>
        <w:jc w:val="center"/>
      </w:pPr>
      <w:r w:rsidRPr="00A12EE6">
        <w:rPr>
          <w:noProof/>
          <w:lang w:eastAsia="sk-SK"/>
        </w:rPr>
        <w:drawing>
          <wp:inline distT="0" distB="0" distL="0" distR="0" wp14:anchorId="1441AFA4" wp14:editId="4F19ACAC">
            <wp:extent cx="4372585" cy="1390844"/>
            <wp:effectExtent l="38100" t="38100" r="104775" b="95250"/>
            <wp:docPr id="93346456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4569" name="Obrázok 1" descr="Obrázok, na ktorom je text, snímka obrazovky, písmo, softvér&#10;&#10;Automaticky generovaný popis"/>
                    <pic:cNvPicPr/>
                  </pic:nvPicPr>
                  <pic:blipFill>
                    <a:blip r:embed="rId133"/>
                    <a:stretch>
                      <a:fillRect/>
                    </a:stretch>
                  </pic:blipFill>
                  <pic:spPr>
                    <a:xfrm>
                      <a:off x="0" y="0"/>
                      <a:ext cx="4372585" cy="1390844"/>
                    </a:xfrm>
                    <a:prstGeom prst="rect">
                      <a:avLst/>
                    </a:prstGeom>
                    <a:effectLst>
                      <a:outerShdw blurRad="50800" dist="38100" dir="2700000" algn="tl" rotWithShape="0">
                        <a:prstClr val="black">
                          <a:alpha val="40000"/>
                        </a:prstClr>
                      </a:outerShdw>
                    </a:effectLst>
                  </pic:spPr>
                </pic:pic>
              </a:graphicData>
            </a:graphic>
          </wp:inline>
        </w:drawing>
      </w:r>
    </w:p>
    <w:p w14:paraId="0436E0E9" w14:textId="60C99C0A" w:rsidR="00275042" w:rsidRPr="00A12EE6" w:rsidRDefault="00275042" w:rsidP="00275042">
      <w:pPr>
        <w:pStyle w:val="Popis"/>
        <w:jc w:val="center"/>
      </w:pPr>
      <w:bookmarkStart w:id="294" w:name="_Toc182423358"/>
      <w:r w:rsidRPr="00A12EE6">
        <w:t xml:space="preserve">Obr. </w:t>
      </w:r>
      <w:fldSimple w:instr=" STYLEREF 1 \s ">
        <w:r w:rsidR="005418FC">
          <w:rPr>
            <w:noProof/>
          </w:rPr>
          <w:t>3</w:t>
        </w:r>
      </w:fldSimple>
      <w:r w:rsidR="00E37B0B" w:rsidRPr="00A12EE6">
        <w:noBreakHyphen/>
      </w:r>
      <w:fldSimple w:instr=" SEQ Obr. \* ARABIC \s 1 ">
        <w:r w:rsidR="005418FC">
          <w:rPr>
            <w:noProof/>
          </w:rPr>
          <w:t>40</w:t>
        </w:r>
      </w:fldSimple>
      <w:r w:rsidRPr="00A12EE6">
        <w:t xml:space="preserve">. Výzva na zmenu mena počítača, </w:t>
      </w:r>
      <w:proofErr w:type="spellStart"/>
      <w:r w:rsidRPr="00A12EE6">
        <w:t>sconfig</w:t>
      </w:r>
      <w:bookmarkEnd w:id="294"/>
      <w:proofErr w:type="spellEnd"/>
    </w:p>
    <w:p w14:paraId="6050822C" w14:textId="2D89092F" w:rsidR="009157CE" w:rsidRPr="00A12EE6" w:rsidRDefault="00275042" w:rsidP="006C50AE">
      <w:pPr>
        <w:pStyle w:val="Odsekzoznamu"/>
        <w:numPr>
          <w:ilvl w:val="0"/>
          <w:numId w:val="29"/>
        </w:numPr>
        <w:ind w:left="454" w:hanging="454"/>
        <w:jc w:val="both"/>
      </w:pPr>
      <w:r w:rsidRPr="00A12EE6">
        <w:t xml:space="preserve"> Po stlačení tlačidla </w:t>
      </w:r>
      <w:r w:rsidRPr="004E4A3D">
        <w:rPr>
          <w:b/>
          <w:bCs/>
          <w:i/>
          <w:iCs/>
          <w:bdr w:val="single" w:sz="8" w:space="0" w:color="auto" w:shadow="1"/>
          <w:shd w:val="clear" w:color="auto" w:fill="D9D9D9" w:themeFill="background1" w:themeFillShade="D9"/>
        </w:rPr>
        <w:t>No</w:t>
      </w:r>
      <w:r w:rsidRPr="00A12EE6">
        <w:t xml:space="preserve"> sa pôvodné okno zavrie a otvorí sa nové, ktoré požaduje reštartovanie počítača pre aplikovanie nastavených zmien. Je na správcovi servera pre ktorú možnosť sa rozhodne, ale počítač nebude zaradení do domény pokiaľ sa reštart neuskutoční. My zvolíme možnosť </w:t>
      </w:r>
      <w:proofErr w:type="spellStart"/>
      <w:r w:rsidRPr="004E4A3D">
        <w:rPr>
          <w:b/>
          <w:bCs/>
          <w:i/>
          <w:iCs/>
          <w:bdr w:val="single" w:sz="8" w:space="0" w:color="auto" w:shadow="1"/>
          <w:shd w:val="clear" w:color="auto" w:fill="D9D9D9" w:themeFill="background1" w:themeFillShade="D9"/>
        </w:rPr>
        <w:t>Yes</w:t>
      </w:r>
      <w:proofErr w:type="spellEnd"/>
      <w:r w:rsidRPr="00A12EE6">
        <w:t>, pre okamžitý reštart.</w:t>
      </w:r>
    </w:p>
    <w:p w14:paraId="6F0F6E8B" w14:textId="77777777" w:rsidR="00275042" w:rsidRPr="00A12EE6" w:rsidRDefault="00275042" w:rsidP="00275042">
      <w:pPr>
        <w:keepNext/>
        <w:jc w:val="center"/>
      </w:pPr>
      <w:r w:rsidRPr="00A12EE6">
        <w:rPr>
          <w:noProof/>
          <w:lang w:eastAsia="sk-SK"/>
        </w:rPr>
        <w:drawing>
          <wp:inline distT="0" distB="0" distL="0" distR="0" wp14:anchorId="76AC8868" wp14:editId="7474D0A7">
            <wp:extent cx="3381847" cy="1571844"/>
            <wp:effectExtent l="38100" t="38100" r="104775" b="104775"/>
            <wp:docPr id="53425895"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895" name="Obrázok 1" descr="Obrázok, na ktorom je text, snímka obrazovky, písmo, rad&#10;&#10;Automaticky generovaný popis"/>
                    <pic:cNvPicPr/>
                  </pic:nvPicPr>
                  <pic:blipFill>
                    <a:blip r:embed="rId134"/>
                    <a:stretch>
                      <a:fillRect/>
                    </a:stretch>
                  </pic:blipFill>
                  <pic:spPr>
                    <a:xfrm>
                      <a:off x="0" y="0"/>
                      <a:ext cx="3381847" cy="1571844"/>
                    </a:xfrm>
                    <a:prstGeom prst="rect">
                      <a:avLst/>
                    </a:prstGeom>
                    <a:effectLst>
                      <a:outerShdw blurRad="50800" dist="38100" dir="2700000" algn="tl" rotWithShape="0">
                        <a:prstClr val="black">
                          <a:alpha val="40000"/>
                        </a:prstClr>
                      </a:outerShdw>
                    </a:effectLst>
                  </pic:spPr>
                </pic:pic>
              </a:graphicData>
            </a:graphic>
          </wp:inline>
        </w:drawing>
      </w:r>
    </w:p>
    <w:p w14:paraId="42FF3A00" w14:textId="56E57A92" w:rsidR="00275042" w:rsidRPr="00A12EE6" w:rsidRDefault="00275042" w:rsidP="00275042">
      <w:pPr>
        <w:pStyle w:val="Popis"/>
        <w:jc w:val="center"/>
      </w:pPr>
      <w:bookmarkStart w:id="295" w:name="_Toc182423359"/>
      <w:r w:rsidRPr="00A12EE6">
        <w:t xml:space="preserve">Obr. </w:t>
      </w:r>
      <w:fldSimple w:instr=" STYLEREF 1 \s ">
        <w:r w:rsidR="005418FC">
          <w:rPr>
            <w:noProof/>
          </w:rPr>
          <w:t>3</w:t>
        </w:r>
      </w:fldSimple>
      <w:r w:rsidR="00E37B0B" w:rsidRPr="00A12EE6">
        <w:noBreakHyphen/>
      </w:r>
      <w:fldSimple w:instr=" SEQ Obr. \* ARABIC \s 1 ">
        <w:r w:rsidR="005418FC">
          <w:rPr>
            <w:noProof/>
          </w:rPr>
          <w:t>41</w:t>
        </w:r>
      </w:fldSimple>
      <w:r w:rsidRPr="00A12EE6">
        <w:t xml:space="preserve">. Požiadavka na reštart servera, </w:t>
      </w:r>
      <w:proofErr w:type="spellStart"/>
      <w:r w:rsidRPr="00A12EE6">
        <w:t>sconfig</w:t>
      </w:r>
      <w:bookmarkEnd w:id="295"/>
      <w:proofErr w:type="spellEnd"/>
    </w:p>
    <w:p w14:paraId="7930EAB4" w14:textId="282C6D35" w:rsidR="00275042" w:rsidRPr="00A12EE6" w:rsidRDefault="004E4A3D" w:rsidP="006C50AE">
      <w:pPr>
        <w:pStyle w:val="Odsekzoznamu"/>
        <w:numPr>
          <w:ilvl w:val="0"/>
          <w:numId w:val="29"/>
        </w:numPr>
        <w:ind w:left="454" w:hanging="454"/>
        <w:jc w:val="both"/>
      </w:pPr>
      <w:r>
        <w:t>To ž</w:t>
      </w:r>
      <w:r w:rsidR="00815A92" w:rsidRPr="00A12EE6">
        <w:t xml:space="preserve">e server je naozaj zaradení do domény uvidíme hneď </w:t>
      </w:r>
      <w:r w:rsidR="009F7784">
        <w:t xml:space="preserve">pri prihlasovaní </w:t>
      </w:r>
      <w:r w:rsidR="00815A92" w:rsidRPr="00A12EE6">
        <w:t xml:space="preserve">po reštartovaní počítača. Teraz už nám pri používateľskom účte </w:t>
      </w:r>
      <w:proofErr w:type="spellStart"/>
      <w:r w:rsidR="00815A92" w:rsidRPr="00A12EE6">
        <w:rPr>
          <w:b/>
          <w:bCs/>
          <w:i/>
          <w:iCs/>
        </w:rPr>
        <w:t>Administrator</w:t>
      </w:r>
      <w:proofErr w:type="spellEnd"/>
      <w:r w:rsidR="00815A92" w:rsidRPr="00A12EE6">
        <w:t xml:space="preserve"> píše aj názov</w:t>
      </w:r>
      <w:r w:rsidR="00F76612" w:rsidRPr="00A12EE6">
        <w:t xml:space="preserve"> zariadenia</w:t>
      </w:r>
      <w:r w:rsidR="00815A92" w:rsidRPr="00A12EE6">
        <w:t>, kto</w:t>
      </w:r>
      <w:r w:rsidR="00F76612" w:rsidRPr="00A12EE6">
        <w:t>r</w:t>
      </w:r>
      <w:r w:rsidR="009F7784">
        <w:t>é</w:t>
      </w:r>
      <w:r w:rsidR="00815A92" w:rsidRPr="00A12EE6">
        <w:t xml:space="preserve"> nás bude overovať, v tomto prípade </w:t>
      </w:r>
      <w:r w:rsidR="00815A92" w:rsidRPr="00A12EE6">
        <w:rPr>
          <w:b/>
          <w:bCs/>
          <w:i/>
          <w:iCs/>
        </w:rPr>
        <w:t>SERVER-B</w:t>
      </w:r>
      <w:r w:rsidR="00815A92" w:rsidRPr="00A12EE6">
        <w:t>. To znamená, že sa budeme prihlasovať lokálnym účtom, ktorý je na server</w:t>
      </w:r>
      <w:r w:rsidR="009F7784">
        <w:t>i</w:t>
      </w:r>
      <w:r w:rsidR="00815A92" w:rsidRPr="00A12EE6">
        <w:t>. Ak by sme sa chceli prihlásiť doménovým účtom</w:t>
      </w:r>
      <w:r w:rsidR="009F7784">
        <w:t>,</w:t>
      </w:r>
      <w:r w:rsidR="00815A92" w:rsidRPr="00A12EE6">
        <w:t xml:space="preserve"> museli by sme zmeniť používateľské meno </w:t>
      </w:r>
      <w:r w:rsidR="009F7784">
        <w:t>v tvare napr.:</w:t>
      </w:r>
      <w:r w:rsidR="00815A92" w:rsidRPr="00A12EE6">
        <w:t xml:space="preserve"> </w:t>
      </w:r>
      <w:proofErr w:type="spellStart"/>
      <w:r w:rsidR="00815A92" w:rsidRPr="00A12EE6">
        <w:rPr>
          <w:b/>
          <w:bCs/>
          <w:i/>
          <w:iCs/>
        </w:rPr>
        <w:t>kti</w:t>
      </w:r>
      <w:proofErr w:type="spellEnd"/>
      <w:r w:rsidR="00815A92" w:rsidRPr="00A12EE6">
        <w:rPr>
          <w:b/>
          <w:bCs/>
          <w:i/>
          <w:iCs/>
        </w:rPr>
        <w:t>\</w:t>
      </w:r>
      <w:proofErr w:type="spellStart"/>
      <w:r w:rsidR="00815A92" w:rsidRPr="00A12EE6">
        <w:rPr>
          <w:b/>
          <w:bCs/>
          <w:i/>
          <w:iCs/>
        </w:rPr>
        <w:t>administrator</w:t>
      </w:r>
      <w:proofErr w:type="spellEnd"/>
      <w:r w:rsidR="00815A92" w:rsidRPr="00A12EE6">
        <w:t>.</w:t>
      </w:r>
    </w:p>
    <w:p w14:paraId="3CDFA406" w14:textId="0F5061DC" w:rsidR="00815A92" w:rsidRPr="00A12EE6" w:rsidRDefault="00815A92" w:rsidP="00815A92">
      <w:pPr>
        <w:keepNext/>
        <w:jc w:val="center"/>
      </w:pPr>
      <w:r w:rsidRPr="00A12EE6">
        <w:rPr>
          <w:noProof/>
          <w:lang w:eastAsia="sk-SK"/>
        </w:rPr>
        <w:lastRenderedPageBreak/>
        <w:drawing>
          <wp:inline distT="0" distB="0" distL="0" distR="0" wp14:anchorId="51B6A845" wp14:editId="3D84EE07">
            <wp:extent cx="5760000" cy="878400"/>
            <wp:effectExtent l="38100" t="38100" r="88900" b="93345"/>
            <wp:docPr id="1207791672" name="Obrázok 1" descr="Obrázok, na ktorom je text, snímka obrazovky, písmo, elektrická modrá&#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1672" name="Obrázok 1" descr="Obrázok, na ktorom je text, snímka obrazovky, písmo, elektrická modrá&#10;&#10;Automaticky generovaný popis"/>
                    <pic:cNvPicPr/>
                  </pic:nvPicPr>
                  <pic:blipFill rotWithShape="1">
                    <a:blip r:embed="rId135"/>
                    <a:srcRect t="3765" b="6559"/>
                    <a:stretch/>
                  </pic:blipFill>
                  <pic:spPr bwMode="auto">
                    <a:xfrm>
                      <a:off x="0" y="0"/>
                      <a:ext cx="5760000" cy="8784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FE8DB4" w14:textId="1CA6F332" w:rsidR="00815A92" w:rsidRPr="00A12EE6" w:rsidRDefault="00815A92" w:rsidP="00815A92">
      <w:pPr>
        <w:pStyle w:val="Popis"/>
        <w:jc w:val="center"/>
      </w:pPr>
      <w:bookmarkStart w:id="296" w:name="_Toc182423360"/>
      <w:r w:rsidRPr="00A12EE6">
        <w:t xml:space="preserve">Obr. </w:t>
      </w:r>
      <w:fldSimple w:instr=" STYLEREF 1 \s ">
        <w:r w:rsidR="005418FC">
          <w:rPr>
            <w:noProof/>
          </w:rPr>
          <w:t>3</w:t>
        </w:r>
      </w:fldSimple>
      <w:r w:rsidR="00E37B0B" w:rsidRPr="00A12EE6">
        <w:noBreakHyphen/>
      </w:r>
      <w:fldSimple w:instr=" SEQ Obr. \* ARABIC \s 1 ">
        <w:r w:rsidR="005418FC">
          <w:rPr>
            <w:noProof/>
          </w:rPr>
          <w:t>42</w:t>
        </w:r>
      </w:fldSimple>
      <w:r w:rsidRPr="00A12EE6">
        <w:t>. Zmena prihlasovania po zaradení do domény</w:t>
      </w:r>
      <w:bookmarkEnd w:id="296"/>
    </w:p>
    <w:p w14:paraId="3B39FB7B" w14:textId="32A96F89" w:rsidR="00827799" w:rsidRPr="00A12EE6" w:rsidRDefault="00827799" w:rsidP="006C50AE">
      <w:pPr>
        <w:pStyle w:val="Nadpis3"/>
        <w:ind w:left="737" w:hanging="737"/>
      </w:pPr>
      <w:bookmarkStart w:id="297" w:name="_Ref176449945"/>
      <w:bookmarkStart w:id="298" w:name="_Ref176452558"/>
      <w:bookmarkStart w:id="299" w:name="_Toc182423515"/>
      <w:r w:rsidRPr="00A12EE6">
        <w:t>Zaradenie Windows počítača do domény</w:t>
      </w:r>
      <w:bookmarkEnd w:id="297"/>
      <w:bookmarkEnd w:id="298"/>
      <w:bookmarkEnd w:id="299"/>
    </w:p>
    <w:p w14:paraId="5B4D3012" w14:textId="399F0BD0" w:rsidR="00827799" w:rsidRPr="00A12EE6" w:rsidRDefault="00827799" w:rsidP="006C50AE">
      <w:pPr>
        <w:ind w:firstLine="454"/>
        <w:jc w:val="both"/>
      </w:pPr>
      <w:r w:rsidRPr="00A12EE6">
        <w:t>V nasledujúcej časti ukážeme</w:t>
      </w:r>
      <w:r w:rsidR="002947C2">
        <w:t>,</w:t>
      </w:r>
      <w:r w:rsidRPr="00A12EE6">
        <w:t xml:space="preserve"> ako zaradiť počítač s nainštalovaným Windows 10 do existujúcej domény. </w:t>
      </w:r>
      <w:r w:rsidR="002947C2" w:rsidRPr="002947C2">
        <w:t>Základnými predpokladmi sú nastavené meno počítača, pod ktorým má v sieti vystupovať a správna konfigurácia sieťovej karty</w:t>
      </w:r>
      <w:r w:rsidR="00635857" w:rsidRPr="00A12EE6">
        <w:t xml:space="preserve">. Tento postup je obdobný aj pre systémy Windows 11 ako aj systémy Windows Server s nainštalovaným grafickým rozhraním. </w:t>
      </w:r>
    </w:p>
    <w:p w14:paraId="383F14DB" w14:textId="321601A4" w:rsidR="00635857" w:rsidRPr="00A12EE6" w:rsidRDefault="00635857" w:rsidP="006C50AE">
      <w:pPr>
        <w:pStyle w:val="Odsekzoznamu"/>
        <w:numPr>
          <w:ilvl w:val="0"/>
          <w:numId w:val="30"/>
        </w:numPr>
        <w:ind w:left="454" w:hanging="454"/>
        <w:jc w:val="both"/>
      </w:pPr>
      <w:r w:rsidRPr="00A12EE6">
        <w:t xml:space="preserve">Ako prvé overíme, či počítač dokáže preložiť názov domény, do ktorej ho chceme zaradiť. Môžeme na to použiť program </w:t>
      </w:r>
      <w:proofErr w:type="spellStart"/>
      <w:r w:rsidRPr="00A12EE6">
        <w:t>ping</w:t>
      </w:r>
      <w:proofErr w:type="spellEnd"/>
      <w:r w:rsidRPr="00A12EE6">
        <w:t xml:space="preserve">. Do príkazové riadku zadáme príkaz </w:t>
      </w:r>
      <w:proofErr w:type="spellStart"/>
      <w:r w:rsidRPr="00A12EE6">
        <w:rPr>
          <w:b/>
          <w:bCs/>
          <w:i/>
          <w:iCs/>
        </w:rPr>
        <w:t>ping</w:t>
      </w:r>
      <w:proofErr w:type="spellEnd"/>
      <w:r w:rsidRPr="00A12EE6">
        <w:rPr>
          <w:b/>
          <w:bCs/>
          <w:i/>
          <w:iCs/>
        </w:rPr>
        <w:t xml:space="preserve"> </w:t>
      </w:r>
      <w:proofErr w:type="spellStart"/>
      <w:r w:rsidRPr="00A12EE6">
        <w:rPr>
          <w:b/>
          <w:bCs/>
          <w:i/>
          <w:iCs/>
        </w:rPr>
        <w:t>kti.local</w:t>
      </w:r>
      <w:proofErr w:type="spellEnd"/>
      <w:r w:rsidRPr="00A12EE6">
        <w:t xml:space="preserve">. </w:t>
      </w:r>
      <w:r w:rsidR="002947C2">
        <w:t>M</w:t>
      </w:r>
      <w:r w:rsidRPr="00A12EE6">
        <w:t>ôžeme vidieť</w:t>
      </w:r>
      <w:r w:rsidR="002947C2">
        <w:t>, že</w:t>
      </w:r>
      <w:r w:rsidRPr="00A12EE6">
        <w:t xml:space="preserve"> počítač nevie preložiť názov </w:t>
      </w:r>
      <w:proofErr w:type="spellStart"/>
      <w:r w:rsidRPr="00A12EE6">
        <w:rPr>
          <w:b/>
          <w:bCs/>
          <w:i/>
          <w:iCs/>
        </w:rPr>
        <w:t>kti.local</w:t>
      </w:r>
      <w:proofErr w:type="spellEnd"/>
      <w:r w:rsidRPr="00A12EE6">
        <w:t xml:space="preserve">. Overíme či dokáže náš počítač komunikovať s  doménovým radičom, zadaním príkazu </w:t>
      </w:r>
      <w:proofErr w:type="spellStart"/>
      <w:r w:rsidRPr="00A12EE6">
        <w:rPr>
          <w:b/>
          <w:bCs/>
          <w:i/>
          <w:iCs/>
        </w:rPr>
        <w:t>ping</w:t>
      </w:r>
      <w:proofErr w:type="spellEnd"/>
      <w:r w:rsidRPr="00A12EE6">
        <w:rPr>
          <w:b/>
          <w:bCs/>
          <w:i/>
          <w:iCs/>
        </w:rPr>
        <w:t xml:space="preserve"> 172.20.50.11</w:t>
      </w:r>
      <w:r w:rsidRPr="00A12EE6">
        <w:t>. Vidíme, že spolu dokáž</w:t>
      </w:r>
      <w:r w:rsidR="008A0AD1" w:rsidRPr="00A12EE6">
        <w:t>u</w:t>
      </w:r>
      <w:r w:rsidRPr="00A12EE6">
        <w:t xml:space="preserve"> komunikovať. </w:t>
      </w:r>
      <w:r w:rsidR="002947C2">
        <w:t>Z týchto zistení vyplýva, že je potrebné</w:t>
      </w:r>
      <w:r w:rsidRPr="00A12EE6">
        <w:t xml:space="preserve"> nastaviť správny DNS server v nastavení sieťovej karty nášho počítača.</w:t>
      </w:r>
    </w:p>
    <w:p w14:paraId="6E0AA254" w14:textId="77777777" w:rsidR="00635857" w:rsidRPr="00A12EE6" w:rsidRDefault="00635857" w:rsidP="00635857">
      <w:pPr>
        <w:keepNext/>
        <w:jc w:val="center"/>
      </w:pPr>
      <w:r w:rsidRPr="00A12EE6">
        <w:rPr>
          <w:noProof/>
          <w:lang w:eastAsia="sk-SK"/>
        </w:rPr>
        <w:drawing>
          <wp:inline distT="0" distB="0" distL="0" distR="0" wp14:anchorId="2EBFCD90" wp14:editId="12E99EE5">
            <wp:extent cx="5760720" cy="3117850"/>
            <wp:effectExtent l="38100" t="38100" r="87630" b="101600"/>
            <wp:docPr id="623688429"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8429" name="Obrázok 1" descr="Obrázok, na ktorom je text, elektronika, snímka obrazovky, softvér&#10;&#10;Automaticky generovaný popis"/>
                    <pic:cNvPicPr/>
                  </pic:nvPicPr>
                  <pic:blipFill>
                    <a:blip r:embed="rId136"/>
                    <a:stretch>
                      <a:fillRect/>
                    </a:stretch>
                  </pic:blipFill>
                  <pic:spPr>
                    <a:xfrm>
                      <a:off x="0" y="0"/>
                      <a:ext cx="5760720" cy="3117850"/>
                    </a:xfrm>
                    <a:prstGeom prst="rect">
                      <a:avLst/>
                    </a:prstGeom>
                    <a:effectLst>
                      <a:outerShdw blurRad="50800" dist="38100" dir="2700000" algn="tl" rotWithShape="0">
                        <a:prstClr val="black">
                          <a:alpha val="40000"/>
                        </a:prstClr>
                      </a:outerShdw>
                    </a:effectLst>
                  </pic:spPr>
                </pic:pic>
              </a:graphicData>
            </a:graphic>
          </wp:inline>
        </w:drawing>
      </w:r>
    </w:p>
    <w:p w14:paraId="09DA4F94" w14:textId="7354B142" w:rsidR="00635857" w:rsidRPr="00A12EE6" w:rsidRDefault="00635857" w:rsidP="00635857">
      <w:pPr>
        <w:pStyle w:val="Popis"/>
        <w:jc w:val="center"/>
      </w:pPr>
      <w:bookmarkStart w:id="300" w:name="_Toc182423361"/>
      <w:r w:rsidRPr="00A12EE6">
        <w:t xml:space="preserve">Obr. </w:t>
      </w:r>
      <w:fldSimple w:instr=" STYLEREF 1 \s ">
        <w:r w:rsidR="005418FC">
          <w:rPr>
            <w:noProof/>
          </w:rPr>
          <w:t>3</w:t>
        </w:r>
      </w:fldSimple>
      <w:r w:rsidR="00E37B0B" w:rsidRPr="00A12EE6">
        <w:noBreakHyphen/>
      </w:r>
      <w:fldSimple w:instr=" SEQ Obr. \* ARABIC \s 1 ">
        <w:r w:rsidR="005418FC">
          <w:rPr>
            <w:noProof/>
          </w:rPr>
          <w:t>43</w:t>
        </w:r>
      </w:fldSimple>
      <w:r w:rsidRPr="00A12EE6">
        <w:t>. Neúspešné overenie spojenia s doménou, Windows 10</w:t>
      </w:r>
      <w:bookmarkEnd w:id="300"/>
    </w:p>
    <w:p w14:paraId="0C453B1C" w14:textId="17CD4D56" w:rsidR="00635857" w:rsidRPr="00A12EE6" w:rsidRDefault="00635857" w:rsidP="002947C2">
      <w:pPr>
        <w:pStyle w:val="Odsekzoznamu"/>
        <w:numPr>
          <w:ilvl w:val="0"/>
          <w:numId w:val="30"/>
        </w:numPr>
        <w:ind w:left="454" w:hanging="454"/>
        <w:jc w:val="both"/>
      </w:pPr>
      <w:r w:rsidRPr="00A12EE6">
        <w:t xml:space="preserve">Pre nastavenie DNS servera môžeme použiť niektorý z postupov, ktoré sme ukázali v podkapitole </w:t>
      </w:r>
      <w:r w:rsidR="008A0AD1" w:rsidRPr="00A12EE6">
        <w:rPr>
          <w:b/>
          <w:bCs/>
          <w:color w:val="00B0F0"/>
        </w:rPr>
        <w:fldChar w:fldCharType="begin"/>
      </w:r>
      <w:r w:rsidR="008A0AD1" w:rsidRPr="00A12EE6">
        <w:rPr>
          <w:b/>
          <w:bCs/>
          <w:color w:val="00B0F0"/>
        </w:rPr>
        <w:instrText xml:space="preserve"> REF _Ref176447808 \h  \* MERGEFORMAT </w:instrText>
      </w:r>
      <w:r w:rsidR="008A0AD1" w:rsidRPr="00A12EE6">
        <w:rPr>
          <w:b/>
          <w:bCs/>
          <w:color w:val="00B0F0"/>
        </w:rPr>
      </w:r>
      <w:r w:rsidR="008A0AD1" w:rsidRPr="00A12EE6">
        <w:rPr>
          <w:b/>
          <w:bCs/>
          <w:color w:val="00B0F0"/>
        </w:rPr>
        <w:fldChar w:fldCharType="separate"/>
      </w:r>
      <w:r w:rsidR="005418FC" w:rsidRPr="005418FC">
        <w:rPr>
          <w:b/>
          <w:bCs/>
          <w:color w:val="00B0F0"/>
        </w:rPr>
        <w:t>Nastavenie statickej IP adresy</w:t>
      </w:r>
      <w:r w:rsidR="008A0AD1" w:rsidRPr="00A12EE6">
        <w:rPr>
          <w:b/>
          <w:bCs/>
          <w:color w:val="00B0F0"/>
        </w:rPr>
        <w:fldChar w:fldCharType="end"/>
      </w:r>
      <w:r w:rsidRPr="00A12EE6">
        <w:rPr>
          <w:b/>
          <w:bCs/>
          <w:color w:val="00B0F0"/>
        </w:rPr>
        <w:t>.</w:t>
      </w:r>
      <w:r w:rsidRPr="00A12EE6">
        <w:t xml:space="preserve"> Tu uvedieme len výsledné nastavenie. </w:t>
      </w:r>
      <w:r w:rsidR="00D41AEE" w:rsidRPr="00A12EE6">
        <w:t xml:space="preserve">Do poľa </w:t>
      </w:r>
      <w:proofErr w:type="spellStart"/>
      <w:r w:rsidR="00D41AEE" w:rsidRPr="00A12EE6">
        <w:rPr>
          <w:b/>
          <w:bCs/>
          <w:i/>
          <w:iCs/>
        </w:rPr>
        <w:t>Preferred</w:t>
      </w:r>
      <w:proofErr w:type="spellEnd"/>
      <w:r w:rsidR="00D41AEE" w:rsidRPr="00A12EE6">
        <w:rPr>
          <w:b/>
          <w:bCs/>
          <w:i/>
          <w:iCs/>
        </w:rPr>
        <w:t xml:space="preserve"> DNS server</w:t>
      </w:r>
      <w:r w:rsidR="00D41AEE" w:rsidRPr="00A12EE6">
        <w:t xml:space="preserve"> z</w:t>
      </w:r>
      <w:r w:rsidRPr="00A12EE6">
        <w:t xml:space="preserve">adáme IP adresu </w:t>
      </w:r>
      <w:r w:rsidRPr="00A12EE6">
        <w:rPr>
          <w:b/>
          <w:bCs/>
          <w:i/>
          <w:iCs/>
        </w:rPr>
        <w:t>172.20.50.11</w:t>
      </w:r>
      <w:r w:rsidRPr="00A12EE6">
        <w:t>, čo je náš radič domény s rolou DNS server.</w:t>
      </w:r>
    </w:p>
    <w:p w14:paraId="6EAB41E1" w14:textId="77777777" w:rsidR="00D41AEE" w:rsidRPr="00A12EE6" w:rsidRDefault="00D41AEE" w:rsidP="00D41AEE">
      <w:pPr>
        <w:keepNext/>
        <w:jc w:val="center"/>
      </w:pPr>
      <w:r w:rsidRPr="00A12EE6">
        <w:rPr>
          <w:noProof/>
          <w:lang w:eastAsia="sk-SK"/>
        </w:rPr>
        <w:lastRenderedPageBreak/>
        <w:drawing>
          <wp:inline distT="0" distB="0" distL="0" distR="0" wp14:anchorId="00638069" wp14:editId="3116E42F">
            <wp:extent cx="3734321" cy="4229690"/>
            <wp:effectExtent l="38100" t="38100" r="95250" b="95250"/>
            <wp:docPr id="483995475"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5475" name="Obrázok 1" descr="Obrázok, na ktorom je text, snímka obrazovky, písmo, číslo&#10;&#10;Automaticky generovaný popis"/>
                    <pic:cNvPicPr/>
                  </pic:nvPicPr>
                  <pic:blipFill>
                    <a:blip r:embed="rId137"/>
                    <a:stretch>
                      <a:fillRect/>
                    </a:stretch>
                  </pic:blipFill>
                  <pic:spPr>
                    <a:xfrm>
                      <a:off x="0" y="0"/>
                      <a:ext cx="3734321" cy="4229690"/>
                    </a:xfrm>
                    <a:prstGeom prst="rect">
                      <a:avLst/>
                    </a:prstGeom>
                    <a:effectLst>
                      <a:outerShdw blurRad="50800" dist="38100" dir="2700000" algn="tl" rotWithShape="0">
                        <a:prstClr val="black">
                          <a:alpha val="40000"/>
                        </a:prstClr>
                      </a:outerShdw>
                    </a:effectLst>
                  </pic:spPr>
                </pic:pic>
              </a:graphicData>
            </a:graphic>
          </wp:inline>
        </w:drawing>
      </w:r>
    </w:p>
    <w:p w14:paraId="5D9E5E6E" w14:textId="1B037A9A" w:rsidR="00D41AEE" w:rsidRPr="00A12EE6" w:rsidRDefault="00D41AEE" w:rsidP="00D41AEE">
      <w:pPr>
        <w:pStyle w:val="Popis"/>
        <w:jc w:val="center"/>
      </w:pPr>
      <w:bookmarkStart w:id="301" w:name="_Toc182423362"/>
      <w:r w:rsidRPr="00A12EE6">
        <w:t xml:space="preserve">Obr. </w:t>
      </w:r>
      <w:fldSimple w:instr=" STYLEREF 1 \s ">
        <w:r w:rsidR="005418FC">
          <w:rPr>
            <w:noProof/>
          </w:rPr>
          <w:t>3</w:t>
        </w:r>
      </w:fldSimple>
      <w:r w:rsidR="00E37B0B" w:rsidRPr="00A12EE6">
        <w:noBreakHyphen/>
      </w:r>
      <w:fldSimple w:instr=" SEQ Obr. \* ARABIC \s 1 ">
        <w:r w:rsidR="005418FC">
          <w:rPr>
            <w:noProof/>
          </w:rPr>
          <w:t>44</w:t>
        </w:r>
      </w:fldSimple>
      <w:r w:rsidRPr="00A12EE6">
        <w:t>. Nastavenie preferovaného DNS, Windows 10</w:t>
      </w:r>
      <w:bookmarkEnd w:id="301"/>
    </w:p>
    <w:p w14:paraId="7682C3FD" w14:textId="617BB6A2" w:rsidR="00635857" w:rsidRPr="00A12EE6" w:rsidRDefault="00D41AEE" w:rsidP="006C50AE">
      <w:pPr>
        <w:pStyle w:val="Odsekzoznamu"/>
        <w:numPr>
          <w:ilvl w:val="0"/>
          <w:numId w:val="30"/>
        </w:numPr>
        <w:ind w:left="454" w:hanging="454"/>
        <w:jc w:val="both"/>
      </w:pPr>
      <w:r w:rsidRPr="00A12EE6">
        <w:t xml:space="preserve">Po nastavení preferovaného DNS servera, otestujeme či </w:t>
      </w:r>
      <w:r w:rsidR="002947C2">
        <w:t xml:space="preserve">už </w:t>
      </w:r>
      <w:r w:rsidRPr="00A12EE6">
        <w:t xml:space="preserve">náš počítač dokáže komunikovať s názvom našej domény. Použijeme na to príkazový riadok, v ktorom zadáme príkaz </w:t>
      </w:r>
      <w:proofErr w:type="spellStart"/>
      <w:r w:rsidRPr="00A12EE6">
        <w:rPr>
          <w:b/>
          <w:bCs/>
          <w:i/>
          <w:iCs/>
        </w:rPr>
        <w:t>ping</w:t>
      </w:r>
      <w:proofErr w:type="spellEnd"/>
      <w:r w:rsidRPr="00A12EE6">
        <w:rPr>
          <w:b/>
          <w:bCs/>
          <w:i/>
          <w:iCs/>
        </w:rPr>
        <w:t xml:space="preserve"> </w:t>
      </w:r>
      <w:proofErr w:type="spellStart"/>
      <w:r w:rsidRPr="00A12EE6">
        <w:rPr>
          <w:b/>
          <w:bCs/>
          <w:i/>
          <w:iCs/>
        </w:rPr>
        <w:t>kti.local</w:t>
      </w:r>
      <w:proofErr w:type="spellEnd"/>
      <w:r w:rsidRPr="00A12EE6">
        <w:t>. Ako vidíme počítač dokáže preložiť názov na IP adresu a teda dokáže komunikovať s doménou.</w:t>
      </w:r>
    </w:p>
    <w:p w14:paraId="5F4E673A" w14:textId="77777777" w:rsidR="00D41AEE" w:rsidRPr="00A12EE6" w:rsidRDefault="00D41AEE" w:rsidP="00D41AEE">
      <w:pPr>
        <w:keepNext/>
        <w:jc w:val="center"/>
      </w:pPr>
      <w:r w:rsidRPr="00A12EE6">
        <w:rPr>
          <w:noProof/>
          <w:lang w:eastAsia="sk-SK"/>
        </w:rPr>
        <w:drawing>
          <wp:inline distT="0" distB="0" distL="0" distR="0" wp14:anchorId="0BAD1184" wp14:editId="2DEA2E7A">
            <wp:extent cx="5760720" cy="2499360"/>
            <wp:effectExtent l="38100" t="38100" r="87630" b="91440"/>
            <wp:docPr id="804217755"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7755" name="Obrázok 1" descr="Obrázok, na ktorom je text, elektronika, snímka obrazovky, písmo&#10;&#10;Automaticky generovaný popis"/>
                    <pic:cNvPicPr/>
                  </pic:nvPicPr>
                  <pic:blipFill>
                    <a:blip r:embed="rId138"/>
                    <a:stretch>
                      <a:fillRect/>
                    </a:stretch>
                  </pic:blipFill>
                  <pic:spPr>
                    <a:xfrm>
                      <a:off x="0" y="0"/>
                      <a:ext cx="5760720" cy="2499360"/>
                    </a:xfrm>
                    <a:prstGeom prst="rect">
                      <a:avLst/>
                    </a:prstGeom>
                    <a:effectLst>
                      <a:outerShdw blurRad="50800" dist="38100" dir="2700000" algn="tl" rotWithShape="0">
                        <a:prstClr val="black">
                          <a:alpha val="40000"/>
                        </a:prstClr>
                      </a:outerShdw>
                    </a:effectLst>
                  </pic:spPr>
                </pic:pic>
              </a:graphicData>
            </a:graphic>
          </wp:inline>
        </w:drawing>
      </w:r>
    </w:p>
    <w:p w14:paraId="0BC6B2E8" w14:textId="04D6572A" w:rsidR="00D41AEE" w:rsidRPr="00A12EE6" w:rsidRDefault="00D41AEE" w:rsidP="00D41AEE">
      <w:pPr>
        <w:pStyle w:val="Popis"/>
        <w:jc w:val="center"/>
      </w:pPr>
      <w:bookmarkStart w:id="302" w:name="_Toc182423363"/>
      <w:r w:rsidRPr="00A12EE6">
        <w:t xml:space="preserve">Obr. </w:t>
      </w:r>
      <w:fldSimple w:instr=" STYLEREF 1 \s ">
        <w:r w:rsidR="005418FC">
          <w:rPr>
            <w:noProof/>
          </w:rPr>
          <w:t>3</w:t>
        </w:r>
      </w:fldSimple>
      <w:r w:rsidR="00E37B0B" w:rsidRPr="00A12EE6">
        <w:noBreakHyphen/>
      </w:r>
      <w:fldSimple w:instr=" SEQ Obr. \* ARABIC \s 1 ">
        <w:r w:rsidR="005418FC">
          <w:rPr>
            <w:noProof/>
          </w:rPr>
          <w:t>45</w:t>
        </w:r>
      </w:fldSimple>
      <w:r w:rsidRPr="00A12EE6">
        <w:t>. Úspešné overenie spojenia s doménou, Windows 10</w:t>
      </w:r>
      <w:bookmarkEnd w:id="302"/>
    </w:p>
    <w:p w14:paraId="54B34E87" w14:textId="0264B45B" w:rsidR="00635857" w:rsidRPr="00A12EE6" w:rsidRDefault="002947C2" w:rsidP="006C50AE">
      <w:pPr>
        <w:pStyle w:val="Odsekzoznamu"/>
        <w:numPr>
          <w:ilvl w:val="0"/>
          <w:numId w:val="30"/>
        </w:numPr>
        <w:ind w:left="454" w:hanging="454"/>
        <w:jc w:val="both"/>
      </w:pPr>
      <w:r>
        <w:lastRenderedPageBreak/>
        <w:t>Teraz</w:t>
      </w:r>
      <w:r w:rsidR="00D41AEE" w:rsidRPr="00A12EE6">
        <w:t xml:space="preserve"> môžeme pristúpiť k zaradeniu počítača do domény. </w:t>
      </w:r>
      <w:r>
        <w:t>Je viacero s</w:t>
      </w:r>
      <w:r w:rsidR="00D41AEE" w:rsidRPr="00A12EE6">
        <w:t>pôsobov</w:t>
      </w:r>
      <w:r>
        <w:t>,</w:t>
      </w:r>
      <w:r w:rsidR="00D41AEE" w:rsidRPr="00A12EE6">
        <w:t xml:space="preserve"> ako sa dostať k výslednému okn</w:t>
      </w:r>
      <w:r w:rsidR="008A0AD1" w:rsidRPr="00A12EE6">
        <w:t>u</w:t>
      </w:r>
      <w:r w:rsidR="00D41AEE" w:rsidRPr="00A12EE6">
        <w:t xml:space="preserve">, kde sa mení zaradenie počítača do domény a meno počítača. My si ukážeme jeden spôsob pomocou klávesovej skratky. Po stlačení kombinácie kláves </w:t>
      </w:r>
      <w:proofErr w:type="spellStart"/>
      <w:r w:rsidR="00D41AEE" w:rsidRPr="00A12EE6">
        <w:rPr>
          <w:b/>
          <w:bCs/>
          <w:i/>
          <w:iCs/>
        </w:rPr>
        <w:t>Win+i</w:t>
      </w:r>
      <w:proofErr w:type="spellEnd"/>
      <w:r w:rsidR="00D41AEE" w:rsidRPr="00A12EE6">
        <w:t xml:space="preserve"> sa zobrazí okno Windows </w:t>
      </w:r>
      <w:proofErr w:type="spellStart"/>
      <w:r w:rsidR="00D41AEE" w:rsidRPr="00A12EE6">
        <w:t>Settings</w:t>
      </w:r>
      <w:proofErr w:type="spellEnd"/>
      <w:r w:rsidR="00D41AEE" w:rsidRPr="00A12EE6">
        <w:t xml:space="preserve">. </w:t>
      </w:r>
      <w:r w:rsidR="0010700C" w:rsidRPr="00A12EE6">
        <w:t>Tento postup platí pre verzie Windows 10 do verzie 1909, vrátane. Uvedomujem</w:t>
      </w:r>
      <w:r w:rsidR="008A0AD1" w:rsidRPr="00A12EE6">
        <w:t>e</w:t>
      </w:r>
      <w:r w:rsidR="0010700C" w:rsidRPr="00A12EE6">
        <w:t xml:space="preserve"> si, že v rámci novších verzií Windows 10 sa táto možnosť zmenila. Podstatné je však len posledné okno ku ktorému sa musíme </w:t>
      </w:r>
      <w:commentRangeStart w:id="303"/>
      <w:r w:rsidR="0010700C" w:rsidRPr="00A12EE6">
        <w:t>preklikať</w:t>
      </w:r>
      <w:commentRangeEnd w:id="303"/>
      <w:r w:rsidR="009064FF">
        <w:rPr>
          <w:rStyle w:val="Odkaznakomentr"/>
        </w:rPr>
        <w:commentReference w:id="303"/>
      </w:r>
      <w:r w:rsidR="0010700C" w:rsidRPr="00A12EE6">
        <w:t xml:space="preserve">. </w:t>
      </w:r>
      <w:r w:rsidR="00D41AEE" w:rsidRPr="00A12EE6">
        <w:t xml:space="preserve">Tu nás zaujíma prvá ikona </w:t>
      </w:r>
      <w:proofErr w:type="spellStart"/>
      <w:r w:rsidR="00D41AEE" w:rsidRPr="00A12EE6">
        <w:rPr>
          <w:b/>
          <w:bCs/>
          <w:i/>
          <w:iCs/>
        </w:rPr>
        <w:t>System</w:t>
      </w:r>
      <w:proofErr w:type="spellEnd"/>
      <w:r w:rsidR="00D41AEE" w:rsidRPr="00A12EE6">
        <w:t>.</w:t>
      </w:r>
    </w:p>
    <w:p w14:paraId="011ED4D0" w14:textId="77777777" w:rsidR="00D41AEE" w:rsidRPr="00A12EE6" w:rsidRDefault="00D41AEE" w:rsidP="00D41AEE">
      <w:pPr>
        <w:keepNext/>
        <w:jc w:val="center"/>
      </w:pPr>
      <w:r w:rsidRPr="00A12EE6">
        <w:rPr>
          <w:noProof/>
          <w:lang w:eastAsia="sk-SK"/>
        </w:rPr>
        <w:drawing>
          <wp:inline distT="0" distB="0" distL="0" distR="0" wp14:anchorId="7EBBE414" wp14:editId="1E45A45E">
            <wp:extent cx="5760720" cy="1866900"/>
            <wp:effectExtent l="38100" t="38100" r="87630" b="95250"/>
            <wp:docPr id="469999644"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9644" name="Obrázok 1" descr="Obrázok, na ktorom je text, snímka obrazovky, písmo, rad&#10;&#10;Automaticky generovaný popis"/>
                    <pic:cNvPicPr/>
                  </pic:nvPicPr>
                  <pic:blipFill>
                    <a:blip r:embed="rId139"/>
                    <a:stretch>
                      <a:fillRect/>
                    </a:stretch>
                  </pic:blipFill>
                  <pic:spPr>
                    <a:xfrm>
                      <a:off x="0" y="0"/>
                      <a:ext cx="5760720" cy="1866900"/>
                    </a:xfrm>
                    <a:prstGeom prst="rect">
                      <a:avLst/>
                    </a:prstGeom>
                    <a:effectLst>
                      <a:outerShdw blurRad="50800" dist="38100" dir="2700000" algn="tl" rotWithShape="0">
                        <a:prstClr val="black">
                          <a:alpha val="40000"/>
                        </a:prstClr>
                      </a:outerShdw>
                    </a:effectLst>
                  </pic:spPr>
                </pic:pic>
              </a:graphicData>
            </a:graphic>
          </wp:inline>
        </w:drawing>
      </w:r>
    </w:p>
    <w:p w14:paraId="11BA7408" w14:textId="1892C429" w:rsidR="00D41AEE" w:rsidRPr="00A12EE6" w:rsidRDefault="00D41AEE" w:rsidP="00D41AEE">
      <w:pPr>
        <w:pStyle w:val="Popis"/>
        <w:jc w:val="center"/>
      </w:pPr>
      <w:bookmarkStart w:id="304" w:name="_Toc182423364"/>
      <w:r w:rsidRPr="00A12EE6">
        <w:t xml:space="preserve">Obr. </w:t>
      </w:r>
      <w:fldSimple w:instr=" STYLEREF 1 \s ">
        <w:r w:rsidR="005418FC">
          <w:rPr>
            <w:noProof/>
          </w:rPr>
          <w:t>3</w:t>
        </w:r>
      </w:fldSimple>
      <w:r w:rsidR="00E37B0B" w:rsidRPr="00A12EE6">
        <w:noBreakHyphen/>
      </w:r>
      <w:fldSimple w:instr=" SEQ Obr. \* ARABIC \s 1 ">
        <w:r w:rsidR="005418FC">
          <w:rPr>
            <w:noProof/>
          </w:rPr>
          <w:t>46</w:t>
        </w:r>
      </w:fldSimple>
      <w:r w:rsidRPr="00A12EE6">
        <w:t xml:space="preserve">. Windows </w:t>
      </w:r>
      <w:proofErr w:type="spellStart"/>
      <w:r w:rsidRPr="00A12EE6">
        <w:t>Settings</w:t>
      </w:r>
      <w:proofErr w:type="spellEnd"/>
      <w:r w:rsidRPr="00A12EE6">
        <w:t>, Windows 10</w:t>
      </w:r>
      <w:bookmarkEnd w:id="304"/>
    </w:p>
    <w:p w14:paraId="4BB5C005" w14:textId="0AAD2CD9" w:rsidR="00635857" w:rsidRPr="00A12EE6" w:rsidRDefault="0010700C" w:rsidP="006C50AE">
      <w:pPr>
        <w:pStyle w:val="Odsekzoznamu"/>
        <w:numPr>
          <w:ilvl w:val="0"/>
          <w:numId w:val="30"/>
        </w:numPr>
        <w:ind w:left="454" w:hanging="454"/>
        <w:jc w:val="both"/>
      </w:pPr>
      <w:r w:rsidRPr="00A12EE6">
        <w:t xml:space="preserve">Klikneme na ikonu </w:t>
      </w:r>
      <w:proofErr w:type="spellStart"/>
      <w:r w:rsidRPr="00A12EE6">
        <w:rPr>
          <w:b/>
          <w:bCs/>
          <w:i/>
          <w:iCs/>
        </w:rPr>
        <w:t>System</w:t>
      </w:r>
      <w:proofErr w:type="spellEnd"/>
      <w:r w:rsidRPr="00A12EE6">
        <w:t xml:space="preserve"> a v ľavej časti sa prerolujeme na poslednú položku </w:t>
      </w:r>
      <w:proofErr w:type="spellStart"/>
      <w:r w:rsidRPr="00A12EE6">
        <w:rPr>
          <w:b/>
          <w:bCs/>
          <w:i/>
          <w:iCs/>
        </w:rPr>
        <w:t>About</w:t>
      </w:r>
      <w:proofErr w:type="spellEnd"/>
      <w:r w:rsidRPr="00A12EE6">
        <w:t xml:space="preserve"> a klikneme na ňu. Zobrazia sa nám informácie o našom počítači. V hlavnej časti okna vyhľadáme modrý text </w:t>
      </w:r>
      <w:proofErr w:type="spellStart"/>
      <w:r w:rsidRPr="00A12EE6">
        <w:rPr>
          <w:b/>
          <w:bCs/>
          <w:i/>
          <w:iCs/>
        </w:rPr>
        <w:t>System</w:t>
      </w:r>
      <w:proofErr w:type="spellEnd"/>
      <w:r w:rsidRPr="00A12EE6">
        <w:rPr>
          <w:b/>
          <w:bCs/>
          <w:i/>
          <w:iCs/>
        </w:rPr>
        <w:t xml:space="preserve"> </w:t>
      </w:r>
      <w:proofErr w:type="spellStart"/>
      <w:r w:rsidRPr="00A12EE6">
        <w:rPr>
          <w:b/>
          <w:bCs/>
          <w:i/>
          <w:iCs/>
        </w:rPr>
        <w:t>info</w:t>
      </w:r>
      <w:proofErr w:type="spellEnd"/>
      <w:r w:rsidRPr="00A12EE6">
        <w:t>, na ktorý klikneme myšou.</w:t>
      </w:r>
    </w:p>
    <w:p w14:paraId="4ABC0D71" w14:textId="77777777" w:rsidR="0010700C" w:rsidRPr="00A12EE6" w:rsidRDefault="0010700C" w:rsidP="0010700C">
      <w:pPr>
        <w:keepNext/>
        <w:jc w:val="center"/>
      </w:pPr>
      <w:r w:rsidRPr="00A12EE6">
        <w:rPr>
          <w:noProof/>
          <w:lang w:eastAsia="sk-SK"/>
        </w:rPr>
        <w:drawing>
          <wp:inline distT="0" distB="0" distL="0" distR="0" wp14:anchorId="469DD2BD" wp14:editId="291C8372">
            <wp:extent cx="5760720" cy="4004310"/>
            <wp:effectExtent l="38100" t="38100" r="87630" b="91440"/>
            <wp:docPr id="1678068078" name="Obrázok 1" descr="Obrázok, na ktorom je text, snímka obrazovky, čísl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68078" name="Obrázok 1" descr="Obrázok, na ktorom je text, snímka obrazovky, číslo, softvér&#10;&#10;Automaticky generovaný popis"/>
                    <pic:cNvPicPr/>
                  </pic:nvPicPr>
                  <pic:blipFill>
                    <a:blip r:embed="rId140"/>
                    <a:stretch>
                      <a:fillRect/>
                    </a:stretch>
                  </pic:blipFill>
                  <pic:spPr>
                    <a:xfrm>
                      <a:off x="0" y="0"/>
                      <a:ext cx="5760720" cy="4004310"/>
                    </a:xfrm>
                    <a:prstGeom prst="rect">
                      <a:avLst/>
                    </a:prstGeom>
                    <a:effectLst>
                      <a:outerShdw blurRad="50800" dist="38100" dir="2700000" algn="tl" rotWithShape="0">
                        <a:prstClr val="black">
                          <a:alpha val="40000"/>
                        </a:prstClr>
                      </a:outerShdw>
                    </a:effectLst>
                  </pic:spPr>
                </pic:pic>
              </a:graphicData>
            </a:graphic>
          </wp:inline>
        </w:drawing>
      </w:r>
    </w:p>
    <w:p w14:paraId="19E0D632" w14:textId="13FBBF48" w:rsidR="0010700C" w:rsidRPr="00A12EE6" w:rsidRDefault="0010700C" w:rsidP="0010700C">
      <w:pPr>
        <w:pStyle w:val="Popis"/>
        <w:jc w:val="center"/>
      </w:pPr>
      <w:bookmarkStart w:id="305" w:name="_Toc182423365"/>
      <w:r w:rsidRPr="00A12EE6">
        <w:t xml:space="preserve">Obr. </w:t>
      </w:r>
      <w:fldSimple w:instr=" STYLEREF 1 \s ">
        <w:r w:rsidR="005418FC">
          <w:rPr>
            <w:noProof/>
          </w:rPr>
          <w:t>3</w:t>
        </w:r>
      </w:fldSimple>
      <w:r w:rsidR="00E37B0B" w:rsidRPr="00A12EE6">
        <w:noBreakHyphen/>
      </w:r>
      <w:fldSimple w:instr=" SEQ Obr. \* ARABIC \s 1 ">
        <w:r w:rsidR="005418FC">
          <w:rPr>
            <w:noProof/>
          </w:rPr>
          <w:t>47</w:t>
        </w:r>
      </w:fldSimple>
      <w:r w:rsidRPr="00A12EE6">
        <w:t xml:space="preserve">. </w:t>
      </w:r>
      <w:proofErr w:type="spellStart"/>
      <w:r w:rsidRPr="00A12EE6">
        <w:t>About</w:t>
      </w:r>
      <w:proofErr w:type="spellEnd"/>
      <w:r w:rsidRPr="00A12EE6">
        <w:t>, Windows 10</w:t>
      </w:r>
      <w:bookmarkEnd w:id="305"/>
    </w:p>
    <w:p w14:paraId="42CA7C17" w14:textId="081BE306" w:rsidR="00635857" w:rsidRPr="00A12EE6" w:rsidRDefault="0010700C" w:rsidP="006C50AE">
      <w:pPr>
        <w:pStyle w:val="Odsekzoznamu"/>
        <w:numPr>
          <w:ilvl w:val="0"/>
          <w:numId w:val="30"/>
        </w:numPr>
        <w:ind w:left="454" w:hanging="454"/>
        <w:jc w:val="both"/>
      </w:pPr>
      <w:r w:rsidRPr="00A12EE6">
        <w:lastRenderedPageBreak/>
        <w:t xml:space="preserve">Otvorí sa nové okno </w:t>
      </w:r>
      <w:proofErr w:type="spellStart"/>
      <w:r w:rsidRPr="00A12EE6">
        <w:t>System</w:t>
      </w:r>
      <w:proofErr w:type="spellEnd"/>
      <w:r w:rsidRPr="00A12EE6">
        <w:t xml:space="preserve">, kde v časti </w:t>
      </w:r>
      <w:proofErr w:type="spellStart"/>
      <w:r w:rsidRPr="00A12EE6">
        <w:rPr>
          <w:b/>
          <w:bCs/>
          <w:i/>
          <w:iCs/>
        </w:rPr>
        <w:t>Computer</w:t>
      </w:r>
      <w:proofErr w:type="spellEnd"/>
      <w:r w:rsidRPr="00A12EE6">
        <w:rPr>
          <w:b/>
          <w:bCs/>
          <w:i/>
          <w:iCs/>
        </w:rPr>
        <w:t xml:space="preserve"> </w:t>
      </w:r>
      <w:proofErr w:type="spellStart"/>
      <w:r w:rsidRPr="00A12EE6">
        <w:rPr>
          <w:b/>
          <w:bCs/>
          <w:i/>
          <w:iCs/>
        </w:rPr>
        <w:t>name</w:t>
      </w:r>
      <w:proofErr w:type="spellEnd"/>
      <w:r w:rsidRPr="00A12EE6">
        <w:rPr>
          <w:b/>
          <w:bCs/>
          <w:i/>
          <w:iCs/>
        </w:rPr>
        <w:t xml:space="preserve">, </w:t>
      </w:r>
      <w:proofErr w:type="spellStart"/>
      <w:r w:rsidRPr="00A12EE6">
        <w:rPr>
          <w:b/>
          <w:bCs/>
          <w:i/>
          <w:iCs/>
        </w:rPr>
        <w:t>domain</w:t>
      </w:r>
      <w:proofErr w:type="spellEnd"/>
      <w:r w:rsidRPr="00A12EE6">
        <w:rPr>
          <w:b/>
          <w:bCs/>
          <w:i/>
          <w:iCs/>
        </w:rPr>
        <w:t xml:space="preserve">, and </w:t>
      </w:r>
      <w:proofErr w:type="spellStart"/>
      <w:r w:rsidRPr="00A12EE6">
        <w:rPr>
          <w:b/>
          <w:bCs/>
          <w:i/>
          <w:iCs/>
        </w:rPr>
        <w:t>wor</w:t>
      </w:r>
      <w:r w:rsidR="00F83ED4" w:rsidRPr="00A12EE6">
        <w:rPr>
          <w:b/>
          <w:bCs/>
          <w:i/>
          <w:iCs/>
        </w:rPr>
        <w:t>k</w:t>
      </w:r>
      <w:r w:rsidRPr="00A12EE6">
        <w:rPr>
          <w:b/>
          <w:bCs/>
          <w:i/>
          <w:iCs/>
        </w:rPr>
        <w:t>group</w:t>
      </w:r>
      <w:proofErr w:type="spellEnd"/>
      <w:r w:rsidRPr="00A12EE6">
        <w:rPr>
          <w:b/>
          <w:bCs/>
          <w:i/>
          <w:iCs/>
        </w:rPr>
        <w:t xml:space="preserve"> </w:t>
      </w:r>
      <w:proofErr w:type="spellStart"/>
      <w:r w:rsidRPr="00A12EE6">
        <w:rPr>
          <w:b/>
          <w:bCs/>
          <w:i/>
          <w:iCs/>
        </w:rPr>
        <w:t>settings</w:t>
      </w:r>
      <w:proofErr w:type="spellEnd"/>
      <w:r w:rsidR="00F83ED4" w:rsidRPr="00A12EE6">
        <w:t xml:space="preserve">, zvolíme modrý text </w:t>
      </w:r>
      <w:r w:rsidR="00F83ED4" w:rsidRPr="00A12EE6">
        <w:rPr>
          <w:b/>
          <w:bCs/>
          <w:i/>
          <w:iCs/>
        </w:rPr>
        <w:t xml:space="preserve">Change </w:t>
      </w:r>
      <w:proofErr w:type="spellStart"/>
      <w:r w:rsidR="00F83ED4" w:rsidRPr="00A12EE6">
        <w:rPr>
          <w:b/>
          <w:bCs/>
          <w:i/>
          <w:iCs/>
        </w:rPr>
        <w:t>settings</w:t>
      </w:r>
      <w:proofErr w:type="spellEnd"/>
      <w:r w:rsidR="00F83ED4" w:rsidRPr="00A12EE6">
        <w:t xml:space="preserve">. </w:t>
      </w:r>
    </w:p>
    <w:p w14:paraId="708A0B66" w14:textId="77777777" w:rsidR="00F83ED4" w:rsidRPr="00A12EE6" w:rsidRDefault="00F83ED4" w:rsidP="00F83ED4">
      <w:pPr>
        <w:keepNext/>
        <w:jc w:val="center"/>
      </w:pPr>
      <w:r w:rsidRPr="00A12EE6">
        <w:rPr>
          <w:noProof/>
          <w:lang w:eastAsia="sk-SK"/>
        </w:rPr>
        <w:drawing>
          <wp:inline distT="0" distB="0" distL="0" distR="0" wp14:anchorId="6B3FEF43" wp14:editId="7E736C99">
            <wp:extent cx="5760720" cy="2366010"/>
            <wp:effectExtent l="38100" t="38100" r="87630" b="91440"/>
            <wp:docPr id="861699821" name="Obrázok 1" descr="Obrázok, na ktorom je text, písmo, čísl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99821" name="Obrázok 1" descr="Obrázok, na ktorom je text, písmo, číslo, softvér&#10;&#10;Automaticky generovaný popis"/>
                    <pic:cNvPicPr/>
                  </pic:nvPicPr>
                  <pic:blipFill>
                    <a:blip r:embed="rId141"/>
                    <a:stretch>
                      <a:fillRect/>
                    </a:stretch>
                  </pic:blipFill>
                  <pic:spPr>
                    <a:xfrm>
                      <a:off x="0" y="0"/>
                      <a:ext cx="5760720" cy="2366010"/>
                    </a:xfrm>
                    <a:prstGeom prst="rect">
                      <a:avLst/>
                    </a:prstGeom>
                    <a:effectLst>
                      <a:outerShdw blurRad="50800" dist="38100" dir="2700000" algn="tl" rotWithShape="0">
                        <a:prstClr val="black">
                          <a:alpha val="40000"/>
                        </a:prstClr>
                      </a:outerShdw>
                    </a:effectLst>
                  </pic:spPr>
                </pic:pic>
              </a:graphicData>
            </a:graphic>
          </wp:inline>
        </w:drawing>
      </w:r>
    </w:p>
    <w:p w14:paraId="22A3E9CB" w14:textId="73792B83" w:rsidR="00F83ED4" w:rsidRPr="00A12EE6" w:rsidRDefault="00F83ED4" w:rsidP="00F83ED4">
      <w:pPr>
        <w:pStyle w:val="Popis"/>
        <w:jc w:val="center"/>
      </w:pPr>
      <w:bookmarkStart w:id="306" w:name="_Toc182423366"/>
      <w:r w:rsidRPr="00A12EE6">
        <w:t xml:space="preserve">Obr. </w:t>
      </w:r>
      <w:fldSimple w:instr=" STYLEREF 1 \s ">
        <w:r w:rsidR="005418FC">
          <w:rPr>
            <w:noProof/>
          </w:rPr>
          <w:t>3</w:t>
        </w:r>
      </w:fldSimple>
      <w:r w:rsidR="00E37B0B" w:rsidRPr="00A12EE6">
        <w:noBreakHyphen/>
      </w:r>
      <w:fldSimple w:instr=" SEQ Obr. \* ARABIC \s 1 ">
        <w:r w:rsidR="005418FC">
          <w:rPr>
            <w:noProof/>
          </w:rPr>
          <w:t>48</w:t>
        </w:r>
      </w:fldSimple>
      <w:r w:rsidRPr="00A12EE6">
        <w:t xml:space="preserve">. </w:t>
      </w:r>
      <w:proofErr w:type="spellStart"/>
      <w:r w:rsidRPr="00A12EE6">
        <w:t>System</w:t>
      </w:r>
      <w:proofErr w:type="spellEnd"/>
      <w:r w:rsidRPr="00A12EE6">
        <w:t>, Windows 10</w:t>
      </w:r>
      <w:bookmarkEnd w:id="306"/>
    </w:p>
    <w:p w14:paraId="0742DACD" w14:textId="5DBAB784" w:rsidR="00F83ED4" w:rsidRPr="00A12EE6" w:rsidRDefault="002947C2" w:rsidP="006C50AE">
      <w:pPr>
        <w:pStyle w:val="Odsekzoznamu"/>
        <w:numPr>
          <w:ilvl w:val="0"/>
          <w:numId w:val="30"/>
        </w:numPr>
        <w:ind w:left="454" w:hanging="454"/>
        <w:jc w:val="both"/>
      </w:pPr>
      <w:r>
        <w:t>V okne</w:t>
      </w:r>
      <w:r w:rsidR="00F83ED4" w:rsidRPr="00A12EE6">
        <w:t xml:space="preserve"> </w:t>
      </w:r>
      <w:proofErr w:type="spellStart"/>
      <w:r w:rsidR="00F83ED4" w:rsidRPr="00A12EE6">
        <w:t>System</w:t>
      </w:r>
      <w:proofErr w:type="spellEnd"/>
      <w:r w:rsidR="00F83ED4" w:rsidRPr="00A12EE6">
        <w:t xml:space="preserve"> </w:t>
      </w:r>
      <w:proofErr w:type="spellStart"/>
      <w:r w:rsidR="00F83ED4" w:rsidRPr="00A12EE6">
        <w:t>Properties</w:t>
      </w:r>
      <w:proofErr w:type="spellEnd"/>
      <w:r w:rsidR="00F83ED4" w:rsidRPr="00A12EE6">
        <w:t xml:space="preserve"> nás zaujíma karta </w:t>
      </w:r>
      <w:proofErr w:type="spellStart"/>
      <w:r w:rsidR="00F83ED4" w:rsidRPr="00A12EE6">
        <w:rPr>
          <w:b/>
          <w:bCs/>
          <w:i/>
          <w:iCs/>
        </w:rPr>
        <w:t>Computer</w:t>
      </w:r>
      <w:proofErr w:type="spellEnd"/>
      <w:r w:rsidR="00F83ED4" w:rsidRPr="00A12EE6">
        <w:rPr>
          <w:b/>
          <w:bCs/>
          <w:i/>
          <w:iCs/>
        </w:rPr>
        <w:t xml:space="preserve"> </w:t>
      </w:r>
      <w:proofErr w:type="spellStart"/>
      <w:r w:rsidR="00F83ED4" w:rsidRPr="00A12EE6">
        <w:rPr>
          <w:b/>
          <w:bCs/>
          <w:i/>
          <w:iCs/>
        </w:rPr>
        <w:t>Name</w:t>
      </w:r>
      <w:proofErr w:type="spellEnd"/>
      <w:r w:rsidR="00F83ED4" w:rsidRPr="00A12EE6">
        <w:t xml:space="preserve">. Na tejto karte sa nachádza tlačidlo </w:t>
      </w:r>
      <w:r w:rsidR="00F83ED4" w:rsidRPr="002947C2">
        <w:rPr>
          <w:b/>
          <w:bCs/>
          <w:i/>
          <w:iCs/>
          <w:bdr w:val="single" w:sz="8" w:space="0" w:color="auto" w:shadow="1"/>
          <w:shd w:val="clear" w:color="auto" w:fill="D9D9D9" w:themeFill="background1" w:themeFillShade="D9"/>
        </w:rPr>
        <w:t>Change...</w:t>
      </w:r>
      <w:r w:rsidR="00F83ED4" w:rsidRPr="00A12EE6">
        <w:t>, ktoré zvolíme.</w:t>
      </w:r>
    </w:p>
    <w:p w14:paraId="3FF2797D" w14:textId="77777777" w:rsidR="00F83ED4" w:rsidRPr="00A12EE6" w:rsidRDefault="00F83ED4" w:rsidP="00F83ED4">
      <w:pPr>
        <w:keepNext/>
        <w:jc w:val="center"/>
      </w:pPr>
      <w:r w:rsidRPr="00A12EE6">
        <w:rPr>
          <w:noProof/>
          <w:lang w:eastAsia="sk-SK"/>
        </w:rPr>
        <w:drawing>
          <wp:inline distT="0" distB="0" distL="0" distR="0" wp14:anchorId="7F63A101" wp14:editId="28C3758F">
            <wp:extent cx="3867690" cy="4391638"/>
            <wp:effectExtent l="38100" t="38100" r="95250" b="104775"/>
            <wp:docPr id="1141870876"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70876" name="Obrázok 1" descr="Obrázok, na ktorom je text, elektronika, snímka obrazovky, displej&#10;&#10;Automaticky generovaný popis"/>
                    <pic:cNvPicPr/>
                  </pic:nvPicPr>
                  <pic:blipFill>
                    <a:blip r:embed="rId142"/>
                    <a:stretch>
                      <a:fillRect/>
                    </a:stretch>
                  </pic:blipFill>
                  <pic:spPr>
                    <a:xfrm>
                      <a:off x="0" y="0"/>
                      <a:ext cx="3867690" cy="4391638"/>
                    </a:xfrm>
                    <a:prstGeom prst="rect">
                      <a:avLst/>
                    </a:prstGeom>
                    <a:effectLst>
                      <a:outerShdw blurRad="50800" dist="38100" dir="2700000" algn="tl" rotWithShape="0">
                        <a:prstClr val="black">
                          <a:alpha val="40000"/>
                        </a:prstClr>
                      </a:outerShdw>
                    </a:effectLst>
                  </pic:spPr>
                </pic:pic>
              </a:graphicData>
            </a:graphic>
          </wp:inline>
        </w:drawing>
      </w:r>
    </w:p>
    <w:p w14:paraId="684D41FD" w14:textId="394B586F" w:rsidR="00F83ED4" w:rsidRPr="00A12EE6" w:rsidRDefault="00F83ED4" w:rsidP="00F83ED4">
      <w:pPr>
        <w:pStyle w:val="Popis"/>
        <w:jc w:val="center"/>
      </w:pPr>
      <w:bookmarkStart w:id="307" w:name="_Toc182423367"/>
      <w:r w:rsidRPr="00A12EE6">
        <w:t xml:space="preserve">Obr. </w:t>
      </w:r>
      <w:fldSimple w:instr=" STYLEREF 1 \s ">
        <w:r w:rsidR="005418FC">
          <w:rPr>
            <w:noProof/>
          </w:rPr>
          <w:t>3</w:t>
        </w:r>
      </w:fldSimple>
      <w:r w:rsidR="00E37B0B" w:rsidRPr="00A12EE6">
        <w:noBreakHyphen/>
      </w:r>
      <w:fldSimple w:instr=" SEQ Obr. \* ARABIC \s 1 ">
        <w:r w:rsidR="005418FC">
          <w:rPr>
            <w:noProof/>
          </w:rPr>
          <w:t>49</w:t>
        </w:r>
      </w:fldSimple>
      <w:r w:rsidRPr="00A12EE6">
        <w:t xml:space="preserve">. </w:t>
      </w:r>
      <w:proofErr w:type="spellStart"/>
      <w:r w:rsidRPr="00A12EE6">
        <w:t>System</w:t>
      </w:r>
      <w:proofErr w:type="spellEnd"/>
      <w:r w:rsidRPr="00A12EE6">
        <w:t xml:space="preserve"> </w:t>
      </w:r>
      <w:proofErr w:type="spellStart"/>
      <w:r w:rsidRPr="00A12EE6">
        <w:t>Properties</w:t>
      </w:r>
      <w:proofErr w:type="spellEnd"/>
      <w:r w:rsidRPr="00A12EE6">
        <w:t>, Windows 10</w:t>
      </w:r>
      <w:bookmarkEnd w:id="307"/>
    </w:p>
    <w:p w14:paraId="38E91637" w14:textId="0F511064" w:rsidR="00635857" w:rsidRPr="00A12EE6" w:rsidRDefault="00F83ED4" w:rsidP="006C50AE">
      <w:pPr>
        <w:pStyle w:val="Odsekzoznamu"/>
        <w:numPr>
          <w:ilvl w:val="0"/>
          <w:numId w:val="30"/>
        </w:numPr>
        <w:ind w:left="454" w:hanging="454"/>
        <w:jc w:val="both"/>
      </w:pPr>
      <w:r w:rsidRPr="00A12EE6">
        <w:lastRenderedPageBreak/>
        <w:t xml:space="preserve">Po kliknutí na tlačidlo </w:t>
      </w:r>
      <w:r w:rsidRPr="002947C2">
        <w:rPr>
          <w:b/>
          <w:bCs/>
          <w:i/>
          <w:iCs/>
          <w:bdr w:val="single" w:sz="8" w:space="0" w:color="auto" w:shadow="1"/>
          <w:shd w:val="clear" w:color="auto" w:fill="D9D9D9" w:themeFill="background1" w:themeFillShade="D9"/>
        </w:rPr>
        <w:t>Change...</w:t>
      </w:r>
      <w:r w:rsidRPr="00A12EE6">
        <w:t xml:space="preserve"> sa </w:t>
      </w:r>
      <w:r w:rsidR="002947C2" w:rsidRPr="00A12EE6">
        <w:t>zobrazí</w:t>
      </w:r>
      <w:r w:rsidRPr="00A12EE6">
        <w:t xml:space="preserve"> nové okno </w:t>
      </w:r>
      <w:proofErr w:type="spellStart"/>
      <w:r w:rsidRPr="00A12EE6">
        <w:t>Computer</w:t>
      </w:r>
      <w:proofErr w:type="spellEnd"/>
      <w:r w:rsidRPr="00A12EE6">
        <w:t xml:space="preserve"> </w:t>
      </w:r>
      <w:proofErr w:type="spellStart"/>
      <w:r w:rsidRPr="00A12EE6">
        <w:t>Name</w:t>
      </w:r>
      <w:proofErr w:type="spellEnd"/>
      <w:r w:rsidRPr="00A12EE6">
        <w:t>/</w:t>
      </w:r>
      <w:proofErr w:type="spellStart"/>
      <w:r w:rsidRPr="00A12EE6">
        <w:t>Domain</w:t>
      </w:r>
      <w:proofErr w:type="spellEnd"/>
      <w:r w:rsidRPr="00A12EE6">
        <w:t xml:space="preserve"> </w:t>
      </w:r>
      <w:proofErr w:type="spellStart"/>
      <w:r w:rsidRPr="00A12EE6">
        <w:t>Changes</w:t>
      </w:r>
      <w:proofErr w:type="spellEnd"/>
      <w:r w:rsidRPr="00A12EE6">
        <w:t xml:space="preserve">, v ktorom si zvolíme v časti </w:t>
      </w:r>
      <w:proofErr w:type="spellStart"/>
      <w:r w:rsidRPr="00A12EE6">
        <w:rPr>
          <w:b/>
          <w:bCs/>
          <w:i/>
          <w:iCs/>
        </w:rPr>
        <w:t>Member</w:t>
      </w:r>
      <w:proofErr w:type="spellEnd"/>
      <w:r w:rsidRPr="00A12EE6">
        <w:rPr>
          <w:b/>
          <w:bCs/>
          <w:i/>
          <w:iCs/>
        </w:rPr>
        <w:t xml:space="preserve"> of</w:t>
      </w:r>
      <w:r w:rsidRPr="00A12EE6">
        <w:t xml:space="preserve"> voľbu </w:t>
      </w:r>
      <w:proofErr w:type="spellStart"/>
      <w:r w:rsidRPr="00A12EE6">
        <w:rPr>
          <w:b/>
          <w:bCs/>
          <w:i/>
          <w:iCs/>
        </w:rPr>
        <w:t>Domain</w:t>
      </w:r>
      <w:proofErr w:type="spellEnd"/>
      <w:r w:rsidRPr="00A12EE6">
        <w:t xml:space="preserve">. Po kliknutí na voľbu </w:t>
      </w:r>
      <w:proofErr w:type="spellStart"/>
      <w:r w:rsidRPr="00A12EE6">
        <w:rPr>
          <w:b/>
          <w:bCs/>
          <w:i/>
          <w:iCs/>
        </w:rPr>
        <w:t>Domain</w:t>
      </w:r>
      <w:proofErr w:type="spellEnd"/>
      <w:r w:rsidRPr="00A12EE6">
        <w:t xml:space="preserve"> sa sprístupní pole pre zadanie názvu domény do ktorej chcem</w:t>
      </w:r>
      <w:r w:rsidR="008A0AD1" w:rsidRPr="00A12EE6">
        <w:t>e</w:t>
      </w:r>
      <w:r w:rsidRPr="00A12EE6">
        <w:t xml:space="preserve"> zaradiť náš počítač. Zadáme </w:t>
      </w:r>
      <w:r w:rsidR="008A0AD1" w:rsidRPr="00A12EE6">
        <w:t>názov našej domény</w:t>
      </w:r>
      <w:r w:rsidR="003C5A49">
        <w:t xml:space="preserve"> </w:t>
      </w:r>
      <w:proofErr w:type="spellStart"/>
      <w:r w:rsidRPr="00A12EE6">
        <w:rPr>
          <w:b/>
          <w:bCs/>
          <w:i/>
          <w:iCs/>
        </w:rPr>
        <w:t>kti.local</w:t>
      </w:r>
      <w:proofErr w:type="spellEnd"/>
      <w:r w:rsidRPr="00A12EE6">
        <w:t>.</w:t>
      </w:r>
    </w:p>
    <w:p w14:paraId="2C96D61C" w14:textId="77777777" w:rsidR="00F83ED4" w:rsidRPr="00A12EE6" w:rsidRDefault="00F83ED4" w:rsidP="00F83ED4">
      <w:pPr>
        <w:keepNext/>
        <w:jc w:val="center"/>
      </w:pPr>
      <w:r w:rsidRPr="00A12EE6">
        <w:rPr>
          <w:noProof/>
          <w:lang w:eastAsia="sk-SK"/>
        </w:rPr>
        <w:drawing>
          <wp:inline distT="0" distB="0" distL="0" distR="0" wp14:anchorId="177DE4E5" wp14:editId="76DC3E0C">
            <wp:extent cx="3010320" cy="3639058"/>
            <wp:effectExtent l="38100" t="38100" r="95250" b="95250"/>
            <wp:docPr id="277076482"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6482" name="Obrázok 1" descr="Obrázok, na ktorom je text, snímka obrazovky, písmo, číslo&#10;&#10;Automaticky generovaný popis"/>
                    <pic:cNvPicPr/>
                  </pic:nvPicPr>
                  <pic:blipFill>
                    <a:blip r:embed="rId143"/>
                    <a:stretch>
                      <a:fillRect/>
                    </a:stretch>
                  </pic:blipFill>
                  <pic:spPr>
                    <a:xfrm>
                      <a:off x="0" y="0"/>
                      <a:ext cx="3010320" cy="3639058"/>
                    </a:xfrm>
                    <a:prstGeom prst="rect">
                      <a:avLst/>
                    </a:prstGeom>
                    <a:effectLst>
                      <a:outerShdw blurRad="50800" dist="38100" dir="2700000" algn="tl" rotWithShape="0">
                        <a:prstClr val="black">
                          <a:alpha val="40000"/>
                        </a:prstClr>
                      </a:outerShdw>
                    </a:effectLst>
                  </pic:spPr>
                </pic:pic>
              </a:graphicData>
            </a:graphic>
          </wp:inline>
        </w:drawing>
      </w:r>
    </w:p>
    <w:p w14:paraId="61D447E8" w14:textId="5897BFEC" w:rsidR="00F83ED4" w:rsidRPr="00A12EE6" w:rsidRDefault="00F83ED4" w:rsidP="00F83ED4">
      <w:pPr>
        <w:pStyle w:val="Popis"/>
        <w:jc w:val="center"/>
      </w:pPr>
      <w:bookmarkStart w:id="308" w:name="_Toc182423368"/>
      <w:r w:rsidRPr="00A12EE6">
        <w:t xml:space="preserve">Obr. </w:t>
      </w:r>
      <w:fldSimple w:instr=" STYLEREF 1 \s ">
        <w:r w:rsidR="005418FC">
          <w:rPr>
            <w:noProof/>
          </w:rPr>
          <w:t>3</w:t>
        </w:r>
      </w:fldSimple>
      <w:r w:rsidR="00E37B0B" w:rsidRPr="00A12EE6">
        <w:noBreakHyphen/>
      </w:r>
      <w:fldSimple w:instr=" SEQ Obr. \* ARABIC \s 1 ">
        <w:r w:rsidR="005418FC">
          <w:rPr>
            <w:noProof/>
          </w:rPr>
          <w:t>50</w:t>
        </w:r>
      </w:fldSimple>
      <w:r w:rsidRPr="00A12EE6">
        <w:t xml:space="preserve">. </w:t>
      </w:r>
      <w:proofErr w:type="spellStart"/>
      <w:r w:rsidRPr="00A12EE6">
        <w:t>Computer</w:t>
      </w:r>
      <w:proofErr w:type="spellEnd"/>
      <w:r w:rsidRPr="00A12EE6">
        <w:t xml:space="preserve"> </w:t>
      </w:r>
      <w:proofErr w:type="spellStart"/>
      <w:r w:rsidRPr="00A12EE6">
        <w:t>Name</w:t>
      </w:r>
      <w:proofErr w:type="spellEnd"/>
      <w:r w:rsidRPr="00A12EE6">
        <w:t>/</w:t>
      </w:r>
      <w:proofErr w:type="spellStart"/>
      <w:r w:rsidRPr="00A12EE6">
        <w:t>Domain</w:t>
      </w:r>
      <w:proofErr w:type="spellEnd"/>
      <w:r w:rsidRPr="00A12EE6">
        <w:t xml:space="preserve"> </w:t>
      </w:r>
      <w:proofErr w:type="spellStart"/>
      <w:r w:rsidRPr="00A12EE6">
        <w:t>Changes</w:t>
      </w:r>
      <w:proofErr w:type="spellEnd"/>
      <w:r w:rsidRPr="00A12EE6">
        <w:t>, Windows 10</w:t>
      </w:r>
      <w:bookmarkEnd w:id="308"/>
    </w:p>
    <w:p w14:paraId="6CFC5FE3" w14:textId="2C71EBCB" w:rsidR="00635857" w:rsidRPr="00A12EE6" w:rsidRDefault="00F83ED4" w:rsidP="006C50AE">
      <w:pPr>
        <w:pStyle w:val="Odsekzoznamu"/>
        <w:numPr>
          <w:ilvl w:val="0"/>
          <w:numId w:val="30"/>
        </w:numPr>
        <w:ind w:left="454" w:hanging="454"/>
        <w:jc w:val="both"/>
      </w:pPr>
      <w:r w:rsidRPr="00A12EE6">
        <w:t xml:space="preserve">Po potvrdení, tlačidlom </w:t>
      </w:r>
      <w:r w:rsidRPr="003C5A49">
        <w:rPr>
          <w:b/>
          <w:bCs/>
          <w:i/>
          <w:iCs/>
          <w:bdr w:val="single" w:sz="8" w:space="0" w:color="auto" w:shadow="1"/>
          <w:shd w:val="clear" w:color="auto" w:fill="D9D9D9" w:themeFill="background1" w:themeFillShade="D9"/>
        </w:rPr>
        <w:t>OK</w:t>
      </w:r>
      <w:r w:rsidRPr="00A12EE6">
        <w:t xml:space="preserve">, sa </w:t>
      </w:r>
      <w:r w:rsidR="003C5A49" w:rsidRPr="00A12EE6">
        <w:t>otvorí</w:t>
      </w:r>
      <w:r w:rsidRPr="00A12EE6">
        <w:t xml:space="preserve"> nové okno požadujúce prihlasovacie údaje používateľa, ktorý má oprávnenie zaraďovať počítače do domény. Zopakujeme, že z bezpečnostných dôvodov, ktoré sme popisovali v predchádzajúcich častiach, by sme nemali používať administrátorský účet. My však zatiaľ, žiadny iný nemáme, preto zadáme používateľské meno </w:t>
      </w:r>
      <w:proofErr w:type="spellStart"/>
      <w:r w:rsidRPr="00A12EE6">
        <w:rPr>
          <w:b/>
          <w:bCs/>
          <w:i/>
          <w:iCs/>
        </w:rPr>
        <w:t>administrator</w:t>
      </w:r>
      <w:proofErr w:type="spellEnd"/>
      <w:r w:rsidRPr="00A12EE6">
        <w:t>. Jedná sa o účet doménového administrátora.</w:t>
      </w:r>
      <w:r w:rsidR="00382859" w:rsidRPr="00A12EE6">
        <w:t xml:space="preserve"> Doménu pred meno používateľa písať nemusíme, počítač si ju doplní automaticky, pretože vie do ktorej domény zaraďujeme počítač. </w:t>
      </w:r>
      <w:r w:rsidR="008A0AD1" w:rsidRPr="00A12EE6">
        <w:t>Ďalej</w:t>
      </w:r>
      <w:r w:rsidR="00382859" w:rsidRPr="00A12EE6">
        <w:t> musíme zadať heslo pre daný používateľský účet.</w:t>
      </w:r>
    </w:p>
    <w:p w14:paraId="0ECBB251" w14:textId="017BDA90" w:rsidR="00382859" w:rsidRPr="00A12EE6" w:rsidRDefault="00382859" w:rsidP="00382859">
      <w:pPr>
        <w:keepNext/>
        <w:jc w:val="center"/>
      </w:pPr>
      <w:r w:rsidRPr="00A12EE6">
        <w:rPr>
          <w:noProof/>
          <w:lang w:eastAsia="sk-SK"/>
        </w:rPr>
        <w:lastRenderedPageBreak/>
        <w:drawing>
          <wp:inline distT="0" distB="0" distL="0" distR="0" wp14:anchorId="077C7EBD" wp14:editId="411EB791">
            <wp:extent cx="4220164" cy="2581635"/>
            <wp:effectExtent l="38100" t="38100" r="104775" b="104775"/>
            <wp:docPr id="1994414524"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14524" name="Obrázok 1" descr="Obrázok, na ktorom je text, snímka obrazovky, písmo, číslo&#10;&#10;Automaticky generovaný popis"/>
                    <pic:cNvPicPr/>
                  </pic:nvPicPr>
                  <pic:blipFill>
                    <a:blip r:embed="rId144"/>
                    <a:stretch>
                      <a:fillRect/>
                    </a:stretch>
                  </pic:blipFill>
                  <pic:spPr>
                    <a:xfrm>
                      <a:off x="0" y="0"/>
                      <a:ext cx="4220164" cy="2581635"/>
                    </a:xfrm>
                    <a:prstGeom prst="rect">
                      <a:avLst/>
                    </a:prstGeom>
                    <a:effectLst>
                      <a:outerShdw blurRad="50800" dist="38100" dir="2700000" algn="tl" rotWithShape="0">
                        <a:prstClr val="black">
                          <a:alpha val="40000"/>
                        </a:prstClr>
                      </a:outerShdw>
                    </a:effectLst>
                  </pic:spPr>
                </pic:pic>
              </a:graphicData>
            </a:graphic>
          </wp:inline>
        </w:drawing>
      </w:r>
    </w:p>
    <w:p w14:paraId="093920ED" w14:textId="38D14092" w:rsidR="00382859" w:rsidRPr="00A12EE6" w:rsidRDefault="00382859" w:rsidP="00382859">
      <w:pPr>
        <w:pStyle w:val="Popis"/>
        <w:jc w:val="center"/>
      </w:pPr>
      <w:bookmarkStart w:id="309" w:name="_Toc182423369"/>
      <w:r w:rsidRPr="00A12EE6">
        <w:t xml:space="preserve">Obr. </w:t>
      </w:r>
      <w:fldSimple w:instr=" STYLEREF 1 \s ">
        <w:r w:rsidR="005418FC">
          <w:rPr>
            <w:noProof/>
          </w:rPr>
          <w:t>3</w:t>
        </w:r>
      </w:fldSimple>
      <w:r w:rsidR="00E37B0B" w:rsidRPr="00A12EE6">
        <w:noBreakHyphen/>
      </w:r>
      <w:fldSimple w:instr=" SEQ Obr. \* ARABIC \s 1 ">
        <w:r w:rsidR="005418FC">
          <w:rPr>
            <w:noProof/>
          </w:rPr>
          <w:t>51</w:t>
        </w:r>
      </w:fldSimple>
      <w:r w:rsidRPr="00A12EE6">
        <w:t>. Výzva pre zadanie mena a hesla používateľa, Windows 10</w:t>
      </w:r>
      <w:bookmarkEnd w:id="309"/>
    </w:p>
    <w:p w14:paraId="3F256E6A" w14:textId="2F839EBD" w:rsidR="00635857" w:rsidRPr="00A12EE6" w:rsidRDefault="00382859" w:rsidP="006C50AE">
      <w:pPr>
        <w:pStyle w:val="Odsekzoznamu"/>
        <w:numPr>
          <w:ilvl w:val="0"/>
          <w:numId w:val="30"/>
        </w:numPr>
        <w:ind w:left="454" w:hanging="454"/>
        <w:jc w:val="both"/>
      </w:pPr>
      <w:r w:rsidRPr="00A12EE6">
        <w:t xml:space="preserve">Tlačidlom </w:t>
      </w:r>
      <w:r w:rsidRPr="003C5A49">
        <w:rPr>
          <w:b/>
          <w:bCs/>
          <w:i/>
          <w:iCs/>
          <w:bdr w:val="single" w:sz="8" w:space="0" w:color="auto" w:shadow="1"/>
          <w:shd w:val="clear" w:color="auto" w:fill="D9D9D9" w:themeFill="background1" w:themeFillShade="D9"/>
        </w:rPr>
        <w:t>OK</w:t>
      </w:r>
      <w:r w:rsidRPr="00A12EE6">
        <w:t xml:space="preserve"> sa okno zavrie a overia sa oprávnenia zadaného používateľského účtu. Ak sú oprávnenia v poriadku zobrazí sa okno vítajúce nás v doméne </w:t>
      </w:r>
      <w:proofErr w:type="spellStart"/>
      <w:r w:rsidRPr="00A12EE6">
        <w:t>kti.local</w:t>
      </w:r>
      <w:proofErr w:type="spellEnd"/>
      <w:r w:rsidRPr="00A12EE6">
        <w:t>.</w:t>
      </w:r>
    </w:p>
    <w:p w14:paraId="663D7A71" w14:textId="77777777" w:rsidR="00382859" w:rsidRPr="00A12EE6" w:rsidRDefault="00382859" w:rsidP="00382859">
      <w:pPr>
        <w:keepNext/>
        <w:jc w:val="center"/>
      </w:pPr>
      <w:r w:rsidRPr="00A12EE6">
        <w:rPr>
          <w:noProof/>
          <w:lang w:eastAsia="sk-SK"/>
        </w:rPr>
        <w:drawing>
          <wp:inline distT="0" distB="0" distL="0" distR="0" wp14:anchorId="2F738F9B" wp14:editId="66F2E176">
            <wp:extent cx="2429214" cy="1343212"/>
            <wp:effectExtent l="38100" t="38100" r="104775" b="104775"/>
            <wp:docPr id="2015583530"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83530" name="Obrázok 1" descr="Obrázok, na ktorom je text, snímka obrazovky, písmo&#10;&#10;Automaticky generovaný popis"/>
                    <pic:cNvPicPr/>
                  </pic:nvPicPr>
                  <pic:blipFill>
                    <a:blip r:embed="rId145"/>
                    <a:stretch>
                      <a:fillRect/>
                    </a:stretch>
                  </pic:blipFill>
                  <pic:spPr>
                    <a:xfrm>
                      <a:off x="0" y="0"/>
                      <a:ext cx="2429214" cy="1343212"/>
                    </a:xfrm>
                    <a:prstGeom prst="rect">
                      <a:avLst/>
                    </a:prstGeom>
                    <a:effectLst>
                      <a:outerShdw blurRad="50800" dist="38100" dir="2700000" algn="tl" rotWithShape="0">
                        <a:prstClr val="black">
                          <a:alpha val="40000"/>
                        </a:prstClr>
                      </a:outerShdw>
                    </a:effectLst>
                  </pic:spPr>
                </pic:pic>
              </a:graphicData>
            </a:graphic>
          </wp:inline>
        </w:drawing>
      </w:r>
    </w:p>
    <w:p w14:paraId="72212417" w14:textId="7AFD14C1" w:rsidR="00382859" w:rsidRPr="00A12EE6" w:rsidRDefault="00382859" w:rsidP="00382859">
      <w:pPr>
        <w:pStyle w:val="Popis"/>
        <w:jc w:val="center"/>
      </w:pPr>
      <w:bookmarkStart w:id="310" w:name="_Toc182423370"/>
      <w:r w:rsidRPr="00A12EE6">
        <w:t xml:space="preserve">Obr. </w:t>
      </w:r>
      <w:fldSimple w:instr=" STYLEREF 1 \s ">
        <w:r w:rsidR="005418FC">
          <w:rPr>
            <w:noProof/>
          </w:rPr>
          <w:t>3</w:t>
        </w:r>
      </w:fldSimple>
      <w:r w:rsidR="00E37B0B" w:rsidRPr="00A12EE6">
        <w:noBreakHyphen/>
      </w:r>
      <w:fldSimple w:instr=" SEQ Obr. \* ARABIC \s 1 ">
        <w:r w:rsidR="005418FC">
          <w:rPr>
            <w:noProof/>
          </w:rPr>
          <w:t>52</w:t>
        </w:r>
      </w:fldSimple>
      <w:r w:rsidRPr="00A12EE6">
        <w:t>. Potvrdenie zaradenia do domény, Windows 10</w:t>
      </w:r>
      <w:bookmarkEnd w:id="310"/>
    </w:p>
    <w:p w14:paraId="1D17D4A9" w14:textId="7647B6F2" w:rsidR="00635857" w:rsidRPr="00A12EE6" w:rsidRDefault="00382859" w:rsidP="006C50AE">
      <w:pPr>
        <w:pStyle w:val="Odsekzoznamu"/>
        <w:numPr>
          <w:ilvl w:val="0"/>
          <w:numId w:val="30"/>
        </w:numPr>
        <w:ind w:left="454" w:hanging="454"/>
        <w:jc w:val="both"/>
      </w:pPr>
      <w:r w:rsidRPr="00A12EE6">
        <w:t xml:space="preserve">Po potvrdení tlačidlom </w:t>
      </w:r>
      <w:r w:rsidRPr="003C5A49">
        <w:rPr>
          <w:b/>
          <w:bCs/>
          <w:i/>
          <w:iCs/>
          <w:bdr w:val="single" w:sz="8" w:space="0" w:color="auto" w:shadow="1"/>
          <w:shd w:val="clear" w:color="auto" w:fill="D9D9D9" w:themeFill="background1" w:themeFillShade="D9"/>
        </w:rPr>
        <w:t>OK</w:t>
      </w:r>
      <w:r w:rsidRPr="00A12EE6">
        <w:t xml:space="preserve"> sa okno zatvorí a otvorí sa nové informačné okno, ktoré nás informuje o</w:t>
      </w:r>
      <w:r w:rsidR="00D7380B" w:rsidRPr="00A12EE6">
        <w:t> </w:t>
      </w:r>
      <w:r w:rsidRPr="00A12EE6">
        <w:t>tom</w:t>
      </w:r>
      <w:r w:rsidR="00D7380B" w:rsidRPr="00A12EE6">
        <w:t xml:space="preserve">, že počítač je nutné reštartovať pre aplikovanie nastavení, ktoré sme vykonali. </w:t>
      </w:r>
      <w:r w:rsidR="003C5A49">
        <w:t>Rovnako</w:t>
      </w:r>
      <w:r w:rsidR="00D7380B" w:rsidRPr="00A12EE6">
        <w:t xml:space="preserve"> nás informuje</w:t>
      </w:r>
      <w:r w:rsidR="003C5A49">
        <w:t>,</w:t>
      </w:r>
      <w:r w:rsidRPr="00A12EE6">
        <w:t xml:space="preserve"> aby sme zatvorili všetky otvorené súbory a programy z dôvodu reštartovania systému.</w:t>
      </w:r>
    </w:p>
    <w:p w14:paraId="649D27CA" w14:textId="77777777" w:rsidR="00382859" w:rsidRPr="00A12EE6" w:rsidRDefault="00382859" w:rsidP="00382859">
      <w:pPr>
        <w:keepNext/>
        <w:jc w:val="center"/>
      </w:pPr>
      <w:r w:rsidRPr="00A12EE6">
        <w:rPr>
          <w:noProof/>
          <w:lang w:eastAsia="sk-SK"/>
        </w:rPr>
        <w:drawing>
          <wp:inline distT="0" distB="0" distL="0" distR="0" wp14:anchorId="78322FFE" wp14:editId="1F30EDD2">
            <wp:extent cx="3286584" cy="1676634"/>
            <wp:effectExtent l="38100" t="38100" r="104775" b="95250"/>
            <wp:docPr id="785527378"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27378" name="Obrázok 1" descr="Obrázok, na ktorom je text, snímka obrazovky, písmo&#10;&#10;Automaticky generovaný popis"/>
                    <pic:cNvPicPr/>
                  </pic:nvPicPr>
                  <pic:blipFill>
                    <a:blip r:embed="rId146"/>
                    <a:stretch>
                      <a:fillRect/>
                    </a:stretch>
                  </pic:blipFill>
                  <pic:spPr>
                    <a:xfrm>
                      <a:off x="0" y="0"/>
                      <a:ext cx="3286584" cy="1676634"/>
                    </a:xfrm>
                    <a:prstGeom prst="rect">
                      <a:avLst/>
                    </a:prstGeom>
                    <a:effectLst>
                      <a:outerShdw blurRad="50800" dist="38100" dir="2700000" algn="tl" rotWithShape="0">
                        <a:prstClr val="black">
                          <a:alpha val="40000"/>
                        </a:prstClr>
                      </a:outerShdw>
                    </a:effectLst>
                  </pic:spPr>
                </pic:pic>
              </a:graphicData>
            </a:graphic>
          </wp:inline>
        </w:drawing>
      </w:r>
    </w:p>
    <w:p w14:paraId="5956668E" w14:textId="54980150" w:rsidR="00382859" w:rsidRPr="00A12EE6" w:rsidRDefault="00382859" w:rsidP="00382859">
      <w:pPr>
        <w:pStyle w:val="Popis"/>
        <w:jc w:val="center"/>
      </w:pPr>
      <w:bookmarkStart w:id="311" w:name="_Toc182423371"/>
      <w:r w:rsidRPr="00A12EE6">
        <w:t xml:space="preserve">Obr. </w:t>
      </w:r>
      <w:fldSimple w:instr=" STYLEREF 1 \s ">
        <w:r w:rsidR="005418FC">
          <w:rPr>
            <w:noProof/>
          </w:rPr>
          <w:t>3</w:t>
        </w:r>
      </w:fldSimple>
      <w:r w:rsidR="00E37B0B" w:rsidRPr="00A12EE6">
        <w:noBreakHyphen/>
      </w:r>
      <w:fldSimple w:instr=" SEQ Obr. \* ARABIC \s 1 ">
        <w:r w:rsidR="005418FC">
          <w:rPr>
            <w:noProof/>
          </w:rPr>
          <w:t>53</w:t>
        </w:r>
      </w:fldSimple>
      <w:r w:rsidRPr="00A12EE6">
        <w:t>. Informácia o nutnosti reštartovať počítač, Windows 10</w:t>
      </w:r>
      <w:bookmarkEnd w:id="311"/>
    </w:p>
    <w:p w14:paraId="3C37BB89" w14:textId="50950636" w:rsidR="00382859" w:rsidRPr="00A12EE6" w:rsidRDefault="00D7380B" w:rsidP="006C50AE">
      <w:pPr>
        <w:pStyle w:val="Odsekzoznamu"/>
        <w:numPr>
          <w:ilvl w:val="0"/>
          <w:numId w:val="30"/>
        </w:numPr>
        <w:ind w:left="454" w:hanging="454"/>
        <w:jc w:val="both"/>
      </w:pPr>
      <w:r w:rsidRPr="00A12EE6">
        <w:lastRenderedPageBreak/>
        <w:t xml:space="preserve">Po stlačení tlačidla </w:t>
      </w:r>
      <w:r w:rsidRPr="003C5A49">
        <w:rPr>
          <w:b/>
          <w:bCs/>
          <w:i/>
          <w:iCs/>
          <w:bdr w:val="single" w:sz="8" w:space="0" w:color="auto" w:shadow="1"/>
          <w:shd w:val="clear" w:color="auto" w:fill="D9D9D9" w:themeFill="background1" w:themeFillShade="D9"/>
        </w:rPr>
        <w:t>OK</w:t>
      </w:r>
      <w:r w:rsidRPr="00A12EE6">
        <w:t xml:space="preserve"> sa obidv</w:t>
      </w:r>
      <w:r w:rsidR="003C5A49">
        <w:t>e</w:t>
      </w:r>
      <w:r w:rsidRPr="00A12EE6">
        <w:t xml:space="preserve"> okná zatvoria. V okne </w:t>
      </w:r>
      <w:proofErr w:type="spellStart"/>
      <w:r w:rsidRPr="00A12EE6">
        <w:t>System</w:t>
      </w:r>
      <w:proofErr w:type="spellEnd"/>
      <w:r w:rsidRPr="00A12EE6">
        <w:t xml:space="preserve"> </w:t>
      </w:r>
      <w:proofErr w:type="spellStart"/>
      <w:r w:rsidRPr="00A12EE6">
        <w:t>Properties</w:t>
      </w:r>
      <w:proofErr w:type="spellEnd"/>
      <w:r w:rsidRPr="00A12EE6">
        <w:t xml:space="preserve">, v karte </w:t>
      </w:r>
      <w:proofErr w:type="spellStart"/>
      <w:r w:rsidRPr="00A12EE6">
        <w:t>Computer</w:t>
      </w:r>
      <w:proofErr w:type="spellEnd"/>
      <w:r w:rsidRPr="00A12EE6">
        <w:t xml:space="preserve"> </w:t>
      </w:r>
      <w:proofErr w:type="spellStart"/>
      <w:r w:rsidRPr="00A12EE6">
        <w:t>Name</w:t>
      </w:r>
      <w:proofErr w:type="spellEnd"/>
      <w:r w:rsidRPr="00A12EE6">
        <w:t xml:space="preserve"> sa zobrazí v spodnej časti ikona s čiernym výkričníkom v žltom trojuholníku</w:t>
      </w:r>
      <w:r w:rsidR="003C5A49">
        <w:t>.</w:t>
      </w:r>
      <w:r w:rsidRPr="00A12EE6">
        <w:t xml:space="preserve"> </w:t>
      </w:r>
      <w:r w:rsidR="003C5A49">
        <w:t>I</w:t>
      </w:r>
      <w:r w:rsidRPr="00A12EE6">
        <w:t>nformujúcom nás, že je potrebné vykonať reštart systému.</w:t>
      </w:r>
    </w:p>
    <w:p w14:paraId="51D1A214" w14:textId="77777777" w:rsidR="00D7380B" w:rsidRPr="00A12EE6" w:rsidRDefault="00D7380B" w:rsidP="00D7380B">
      <w:pPr>
        <w:keepNext/>
        <w:jc w:val="center"/>
      </w:pPr>
      <w:r w:rsidRPr="00A12EE6">
        <w:rPr>
          <w:noProof/>
          <w:lang w:eastAsia="sk-SK"/>
        </w:rPr>
        <w:drawing>
          <wp:inline distT="0" distB="0" distL="0" distR="0" wp14:anchorId="4C1BFF21" wp14:editId="35575510">
            <wp:extent cx="3829584" cy="4353533"/>
            <wp:effectExtent l="38100" t="38100" r="95250" b="104775"/>
            <wp:docPr id="138122056"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056" name="Obrázok 1" descr="Obrázok, na ktorom je text, elektronika, snímka obrazovky, displej&#10;&#10;Automaticky generovaný popis"/>
                    <pic:cNvPicPr/>
                  </pic:nvPicPr>
                  <pic:blipFill>
                    <a:blip r:embed="rId147"/>
                    <a:stretch>
                      <a:fillRect/>
                    </a:stretch>
                  </pic:blipFill>
                  <pic:spPr>
                    <a:xfrm>
                      <a:off x="0" y="0"/>
                      <a:ext cx="3829584" cy="4353533"/>
                    </a:xfrm>
                    <a:prstGeom prst="rect">
                      <a:avLst/>
                    </a:prstGeom>
                    <a:effectLst>
                      <a:outerShdw blurRad="50800" dist="38100" dir="2700000" algn="tl" rotWithShape="0">
                        <a:prstClr val="black">
                          <a:alpha val="40000"/>
                        </a:prstClr>
                      </a:outerShdw>
                    </a:effectLst>
                  </pic:spPr>
                </pic:pic>
              </a:graphicData>
            </a:graphic>
          </wp:inline>
        </w:drawing>
      </w:r>
    </w:p>
    <w:p w14:paraId="48A30CC1" w14:textId="31EC6E8E" w:rsidR="00D7380B" w:rsidRPr="00A12EE6" w:rsidRDefault="00D7380B" w:rsidP="00D7380B">
      <w:pPr>
        <w:pStyle w:val="Popis"/>
        <w:jc w:val="center"/>
      </w:pPr>
      <w:bookmarkStart w:id="312" w:name="_Toc182423372"/>
      <w:r w:rsidRPr="00A12EE6">
        <w:t xml:space="preserve">Obr. </w:t>
      </w:r>
      <w:fldSimple w:instr=" STYLEREF 1 \s ">
        <w:r w:rsidR="005418FC">
          <w:rPr>
            <w:noProof/>
          </w:rPr>
          <w:t>3</w:t>
        </w:r>
      </w:fldSimple>
      <w:r w:rsidR="00E37B0B" w:rsidRPr="00A12EE6">
        <w:noBreakHyphen/>
      </w:r>
      <w:fldSimple w:instr=" SEQ Obr. \* ARABIC \s 1 ">
        <w:r w:rsidR="005418FC">
          <w:rPr>
            <w:noProof/>
          </w:rPr>
          <w:t>54</w:t>
        </w:r>
      </w:fldSimple>
      <w:r w:rsidRPr="00A12EE6">
        <w:t>. Potrebný reštart systému, Windows 10</w:t>
      </w:r>
      <w:bookmarkEnd w:id="312"/>
    </w:p>
    <w:p w14:paraId="5C742440" w14:textId="7719F651" w:rsidR="00D7380B" w:rsidRPr="00A12EE6" w:rsidRDefault="00D7380B" w:rsidP="006C50AE">
      <w:pPr>
        <w:pStyle w:val="Odsekzoznamu"/>
        <w:numPr>
          <w:ilvl w:val="0"/>
          <w:numId w:val="30"/>
        </w:numPr>
        <w:ind w:left="454" w:hanging="454"/>
        <w:jc w:val="both"/>
      </w:pPr>
      <w:r w:rsidRPr="00A12EE6">
        <w:t xml:space="preserve">Stlačením tlačidla </w:t>
      </w:r>
      <w:proofErr w:type="spellStart"/>
      <w:r w:rsidRPr="003C5A49">
        <w:rPr>
          <w:b/>
          <w:bCs/>
          <w:i/>
          <w:iCs/>
          <w:bdr w:val="single" w:sz="8" w:space="0" w:color="auto" w:shadow="1"/>
          <w:shd w:val="clear" w:color="auto" w:fill="D9D9D9" w:themeFill="background1" w:themeFillShade="D9"/>
        </w:rPr>
        <w:t>Close</w:t>
      </w:r>
      <w:proofErr w:type="spellEnd"/>
      <w:r w:rsidRPr="00A12EE6">
        <w:t xml:space="preserve"> sa okno zavrie a zobrazí sa výzva s možnosťou okamžitého vykonania reštartu alebo vykonania reštartu neskôr. My zvolíme </w:t>
      </w:r>
      <w:proofErr w:type="spellStart"/>
      <w:r w:rsidRPr="003C5A49">
        <w:rPr>
          <w:b/>
          <w:bCs/>
          <w:i/>
          <w:iCs/>
          <w:bdr w:val="single" w:sz="8" w:space="0" w:color="auto" w:shadow="1"/>
          <w:shd w:val="clear" w:color="auto" w:fill="D9D9D9" w:themeFill="background1" w:themeFillShade="D9"/>
        </w:rPr>
        <w:t>Restart</w:t>
      </w:r>
      <w:proofErr w:type="spellEnd"/>
      <w:r w:rsidRPr="003C5A49">
        <w:rPr>
          <w:b/>
          <w:bCs/>
          <w:i/>
          <w:iCs/>
          <w:bdr w:val="single" w:sz="8" w:space="0" w:color="auto" w:shadow="1"/>
          <w:shd w:val="clear" w:color="auto" w:fill="D9D9D9" w:themeFill="background1" w:themeFillShade="D9"/>
        </w:rPr>
        <w:t xml:space="preserve"> </w:t>
      </w:r>
      <w:proofErr w:type="spellStart"/>
      <w:r w:rsidRPr="003C5A49">
        <w:rPr>
          <w:b/>
          <w:bCs/>
          <w:i/>
          <w:iCs/>
          <w:bdr w:val="single" w:sz="8" w:space="0" w:color="auto" w:shadow="1"/>
          <w:shd w:val="clear" w:color="auto" w:fill="D9D9D9" w:themeFill="background1" w:themeFillShade="D9"/>
        </w:rPr>
        <w:t>Now</w:t>
      </w:r>
      <w:proofErr w:type="spellEnd"/>
      <w:r w:rsidRPr="00A12EE6">
        <w:t>, pre okamžitý reštart systému.</w:t>
      </w:r>
    </w:p>
    <w:p w14:paraId="10585AE9" w14:textId="77777777" w:rsidR="00D7380B" w:rsidRPr="00A12EE6" w:rsidRDefault="00D7380B" w:rsidP="00D7380B">
      <w:pPr>
        <w:pStyle w:val="Popis"/>
        <w:keepNext/>
        <w:jc w:val="center"/>
      </w:pPr>
      <w:r w:rsidRPr="00A12EE6">
        <w:rPr>
          <w:noProof/>
          <w:lang w:eastAsia="sk-SK"/>
        </w:rPr>
        <w:drawing>
          <wp:inline distT="0" distB="0" distL="0" distR="0" wp14:anchorId="3E1D3219" wp14:editId="5543E4E1">
            <wp:extent cx="3238952" cy="1486107"/>
            <wp:effectExtent l="38100" t="38100" r="95250" b="95250"/>
            <wp:docPr id="1103056020"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6020" name="Obrázok 1" descr="Obrázok, na ktorom je text, snímka obrazovky, písmo, rad&#10;&#10;Automaticky generovaný popis"/>
                    <pic:cNvPicPr/>
                  </pic:nvPicPr>
                  <pic:blipFill>
                    <a:blip r:embed="rId148"/>
                    <a:stretch>
                      <a:fillRect/>
                    </a:stretch>
                  </pic:blipFill>
                  <pic:spPr>
                    <a:xfrm>
                      <a:off x="0" y="0"/>
                      <a:ext cx="3238952" cy="1486107"/>
                    </a:xfrm>
                    <a:prstGeom prst="rect">
                      <a:avLst/>
                    </a:prstGeom>
                    <a:effectLst>
                      <a:outerShdw blurRad="50800" dist="38100" dir="2700000" algn="tl" rotWithShape="0">
                        <a:prstClr val="black">
                          <a:alpha val="40000"/>
                        </a:prstClr>
                      </a:outerShdw>
                    </a:effectLst>
                  </pic:spPr>
                </pic:pic>
              </a:graphicData>
            </a:graphic>
          </wp:inline>
        </w:drawing>
      </w:r>
    </w:p>
    <w:p w14:paraId="28A45644" w14:textId="4B78D344" w:rsidR="00D7380B" w:rsidRPr="00A12EE6" w:rsidRDefault="00D7380B" w:rsidP="00D7380B">
      <w:pPr>
        <w:pStyle w:val="Popis"/>
        <w:jc w:val="center"/>
      </w:pPr>
      <w:bookmarkStart w:id="313" w:name="_Toc182423373"/>
      <w:r w:rsidRPr="00A12EE6">
        <w:t xml:space="preserve">Obr. </w:t>
      </w:r>
      <w:fldSimple w:instr=" STYLEREF 1 \s ">
        <w:r w:rsidR="005418FC">
          <w:rPr>
            <w:noProof/>
          </w:rPr>
          <w:t>3</w:t>
        </w:r>
      </w:fldSimple>
      <w:r w:rsidR="00E37B0B" w:rsidRPr="00A12EE6">
        <w:noBreakHyphen/>
      </w:r>
      <w:fldSimple w:instr=" SEQ Obr. \* ARABIC \s 1 ">
        <w:r w:rsidR="005418FC">
          <w:rPr>
            <w:noProof/>
          </w:rPr>
          <w:t>55</w:t>
        </w:r>
      </w:fldSimple>
      <w:r w:rsidRPr="00A12EE6">
        <w:t>. Požiadavka na reštart, Windows 10</w:t>
      </w:r>
      <w:bookmarkEnd w:id="313"/>
    </w:p>
    <w:p w14:paraId="531F3514" w14:textId="718E8E54" w:rsidR="00635857" w:rsidRPr="00A12EE6" w:rsidRDefault="00D7380B" w:rsidP="006C50AE">
      <w:pPr>
        <w:pStyle w:val="Odsekzoznamu"/>
        <w:numPr>
          <w:ilvl w:val="0"/>
          <w:numId w:val="30"/>
        </w:numPr>
        <w:ind w:left="454" w:hanging="454"/>
        <w:jc w:val="both"/>
      </w:pPr>
      <w:r w:rsidRPr="00A12EE6">
        <w:t>Po reštarte je počítač úspešne zaraden</w:t>
      </w:r>
      <w:r w:rsidR="003C5A49">
        <w:t>ý</w:t>
      </w:r>
      <w:r w:rsidRPr="00A12EE6">
        <w:t xml:space="preserve"> do domény a je možné sa naň prihlasovať aj pomocou doménových používateľských účtov</w:t>
      </w:r>
      <w:r w:rsidR="00F76612" w:rsidRPr="00A12EE6">
        <w:t>, ako je možné vidieť</w:t>
      </w:r>
      <w:r w:rsidR="008477F0" w:rsidRPr="00A12EE6">
        <w:t xml:space="preserve"> pod poľom </w:t>
      </w:r>
      <w:proofErr w:type="spellStart"/>
      <w:r w:rsidR="008477F0" w:rsidRPr="00A12EE6">
        <w:rPr>
          <w:b/>
          <w:bCs/>
          <w:i/>
          <w:iCs/>
        </w:rPr>
        <w:t>Password</w:t>
      </w:r>
      <w:proofErr w:type="spellEnd"/>
      <w:r w:rsidR="008477F0" w:rsidRPr="00A12EE6">
        <w:t xml:space="preserve">. </w:t>
      </w:r>
      <w:proofErr w:type="spellStart"/>
      <w:r w:rsidR="008477F0" w:rsidRPr="00A12EE6">
        <w:rPr>
          <w:b/>
          <w:bCs/>
          <w:i/>
          <w:iCs/>
        </w:rPr>
        <w:lastRenderedPageBreak/>
        <w:t>Sign</w:t>
      </w:r>
      <w:proofErr w:type="spellEnd"/>
      <w:r w:rsidR="008477F0" w:rsidRPr="00A12EE6">
        <w:rPr>
          <w:b/>
          <w:bCs/>
          <w:i/>
          <w:iCs/>
        </w:rPr>
        <w:t xml:space="preserve"> in to: KTI</w:t>
      </w:r>
      <w:r w:rsidR="003C5A49">
        <w:t xml:space="preserve"> </w:t>
      </w:r>
      <w:r w:rsidR="008477F0" w:rsidRPr="00A12EE6">
        <w:t>znamená, že zadané meno a heslo sa bud</w:t>
      </w:r>
      <w:r w:rsidR="008A0AD1" w:rsidRPr="00A12EE6">
        <w:t>e</w:t>
      </w:r>
      <w:r w:rsidR="008477F0" w:rsidRPr="00A12EE6">
        <w:t xml:space="preserve"> overovať na doménovom radiči</w:t>
      </w:r>
      <w:r w:rsidR="008A0AD1" w:rsidRPr="00A12EE6">
        <w:t xml:space="preserve"> s</w:t>
      </w:r>
      <w:r w:rsidR="003C5A49">
        <w:t> </w:t>
      </w:r>
      <w:r w:rsidR="008A0AD1" w:rsidRPr="00A12EE6">
        <w:t>názvom</w:t>
      </w:r>
      <w:r w:rsidR="008477F0" w:rsidRPr="00A12EE6">
        <w:t xml:space="preserve"> </w:t>
      </w:r>
      <w:proofErr w:type="spellStart"/>
      <w:r w:rsidR="008477F0" w:rsidRPr="00A12EE6">
        <w:rPr>
          <w:b/>
          <w:bCs/>
          <w:i/>
          <w:iCs/>
        </w:rPr>
        <w:t>kti.local</w:t>
      </w:r>
      <w:proofErr w:type="spellEnd"/>
      <w:r w:rsidR="008477F0" w:rsidRPr="00A12EE6">
        <w:t>.</w:t>
      </w:r>
    </w:p>
    <w:p w14:paraId="6EAD7804" w14:textId="77777777" w:rsidR="00F76612" w:rsidRPr="00A12EE6" w:rsidRDefault="00F76612" w:rsidP="00F76612">
      <w:pPr>
        <w:keepNext/>
        <w:jc w:val="center"/>
      </w:pPr>
      <w:r w:rsidRPr="00A12EE6">
        <w:rPr>
          <w:noProof/>
          <w:lang w:eastAsia="sk-SK"/>
        </w:rPr>
        <w:drawing>
          <wp:inline distT="0" distB="0" distL="0" distR="0" wp14:anchorId="357A1E60" wp14:editId="416B411D">
            <wp:extent cx="3038899" cy="2019582"/>
            <wp:effectExtent l="38100" t="38100" r="104775" b="95250"/>
            <wp:docPr id="1310362627"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62627" name="Obrázok 1" descr="Obrázok, na ktorom je text, snímka obrazovky, písmo, číslo&#10;&#10;Automaticky generovaný popis"/>
                    <pic:cNvPicPr/>
                  </pic:nvPicPr>
                  <pic:blipFill>
                    <a:blip r:embed="rId149"/>
                    <a:stretch>
                      <a:fillRect/>
                    </a:stretch>
                  </pic:blipFill>
                  <pic:spPr>
                    <a:xfrm>
                      <a:off x="0" y="0"/>
                      <a:ext cx="3038899" cy="2019582"/>
                    </a:xfrm>
                    <a:prstGeom prst="rect">
                      <a:avLst/>
                    </a:prstGeom>
                    <a:effectLst>
                      <a:outerShdw blurRad="50800" dist="38100" dir="2700000" algn="tl" rotWithShape="0">
                        <a:prstClr val="black">
                          <a:alpha val="40000"/>
                        </a:prstClr>
                      </a:outerShdw>
                    </a:effectLst>
                  </pic:spPr>
                </pic:pic>
              </a:graphicData>
            </a:graphic>
          </wp:inline>
        </w:drawing>
      </w:r>
    </w:p>
    <w:p w14:paraId="5F9DC91D" w14:textId="686262B9" w:rsidR="00F76612" w:rsidRPr="00A12EE6" w:rsidRDefault="00F76612" w:rsidP="00F76612">
      <w:pPr>
        <w:pStyle w:val="Popis"/>
        <w:jc w:val="center"/>
      </w:pPr>
      <w:bookmarkStart w:id="314" w:name="_Toc182423374"/>
      <w:r w:rsidRPr="00A12EE6">
        <w:t xml:space="preserve">Obr. </w:t>
      </w:r>
      <w:fldSimple w:instr=" STYLEREF 1 \s ">
        <w:r w:rsidR="005418FC">
          <w:rPr>
            <w:noProof/>
          </w:rPr>
          <w:t>3</w:t>
        </w:r>
      </w:fldSimple>
      <w:r w:rsidR="00E37B0B" w:rsidRPr="00A12EE6">
        <w:noBreakHyphen/>
      </w:r>
      <w:fldSimple w:instr=" SEQ Obr. \* ARABIC \s 1 ">
        <w:r w:rsidR="005418FC">
          <w:rPr>
            <w:noProof/>
          </w:rPr>
          <w:t>56</w:t>
        </w:r>
      </w:fldSimple>
      <w:r w:rsidRPr="00A12EE6">
        <w:t>. Možnosť prihlásenia sa do domény, Windows 10</w:t>
      </w:r>
      <w:bookmarkEnd w:id="314"/>
    </w:p>
    <w:p w14:paraId="0DB29F3C" w14:textId="5F3FF54F" w:rsidR="00827799" w:rsidRPr="00A12EE6" w:rsidRDefault="006E4102" w:rsidP="006C50AE">
      <w:pPr>
        <w:pStyle w:val="Nadpis2"/>
        <w:ind w:left="624" w:hanging="624"/>
      </w:pPr>
      <w:bookmarkStart w:id="315" w:name="_Toc182423516"/>
      <w:r w:rsidRPr="00A12EE6">
        <w:t xml:space="preserve">Inštalácia role </w:t>
      </w:r>
      <w:proofErr w:type="spellStart"/>
      <w:r w:rsidRPr="00A12EE6">
        <w:t>Active</w:t>
      </w:r>
      <w:proofErr w:type="spellEnd"/>
      <w:r w:rsidRPr="00A12EE6">
        <w:t xml:space="preserve"> </w:t>
      </w:r>
      <w:proofErr w:type="spellStart"/>
      <w:r w:rsidRPr="00A12EE6">
        <w:t>Directory</w:t>
      </w:r>
      <w:proofErr w:type="spellEnd"/>
      <w:r w:rsidRPr="00A12EE6">
        <w:t xml:space="preserve"> </w:t>
      </w:r>
      <w:r w:rsidR="00827799" w:rsidRPr="00A12EE6">
        <w:t xml:space="preserve">na </w:t>
      </w:r>
      <w:proofErr w:type="spellStart"/>
      <w:r w:rsidR="00BE0CFE" w:rsidRPr="00A12EE6">
        <w:t>core</w:t>
      </w:r>
      <w:proofErr w:type="spellEnd"/>
      <w:r w:rsidR="00BE0CFE" w:rsidRPr="00A12EE6">
        <w:t xml:space="preserve"> </w:t>
      </w:r>
      <w:r w:rsidR="00827799" w:rsidRPr="00A12EE6">
        <w:t>serveri</w:t>
      </w:r>
      <w:bookmarkEnd w:id="315"/>
    </w:p>
    <w:p w14:paraId="4C9AF762" w14:textId="3689C0F8" w:rsidR="009157CE" w:rsidRPr="00A12EE6" w:rsidRDefault="00F25D4F" w:rsidP="006C50AE">
      <w:pPr>
        <w:ind w:firstLine="454"/>
        <w:jc w:val="both"/>
      </w:pPr>
      <w:r>
        <w:t>U</w:t>
      </w:r>
      <w:r w:rsidR="00827799" w:rsidRPr="00A12EE6">
        <w:t>kážeme možnosť prida</w:t>
      </w:r>
      <w:r>
        <w:t>nia</w:t>
      </w:r>
      <w:r w:rsidR="00827799" w:rsidRPr="00A12EE6">
        <w:t xml:space="preserve"> ďalš</w:t>
      </w:r>
      <w:r>
        <w:t>ieho</w:t>
      </w:r>
      <w:r w:rsidR="00827799" w:rsidRPr="00A12EE6">
        <w:t xml:space="preserve"> doménov</w:t>
      </w:r>
      <w:r>
        <w:t>ého</w:t>
      </w:r>
      <w:r w:rsidR="00827799" w:rsidRPr="00A12EE6">
        <w:t xml:space="preserve"> radič</w:t>
      </w:r>
      <w:r>
        <w:t>a</w:t>
      </w:r>
      <w:r w:rsidR="00827799" w:rsidRPr="00A12EE6">
        <w:t xml:space="preserve"> do existujúcej domény </w:t>
      </w:r>
      <w:proofErr w:type="spellStart"/>
      <w:r w:rsidR="00827799" w:rsidRPr="00A12EE6">
        <w:rPr>
          <w:b/>
          <w:bCs/>
          <w:i/>
          <w:iCs/>
        </w:rPr>
        <w:t>kti.local</w:t>
      </w:r>
      <w:proofErr w:type="spellEnd"/>
      <w:r w:rsidR="00827799" w:rsidRPr="00A12EE6">
        <w:t>. Využijeme na to server bez grafického prostredia. Je prakticky jedno</w:t>
      </w:r>
      <w:r>
        <w:t>,</w:t>
      </w:r>
      <w:r w:rsidR="00827799" w:rsidRPr="00A12EE6">
        <w:t xml:space="preserve"> či by sme inštalovali novú doménu alebo len pridávali server do už existujúcej domény. Využijeme pritom konzolu Server Manager, ktorá je nainštalovaná na existujúcom server</w:t>
      </w:r>
      <w:r>
        <w:t>i</w:t>
      </w:r>
      <w:r w:rsidR="00827799" w:rsidRPr="00A12EE6">
        <w:t xml:space="preserve"> s názvom </w:t>
      </w:r>
      <w:r w:rsidR="00827799" w:rsidRPr="00A12EE6">
        <w:rPr>
          <w:b/>
          <w:bCs/>
          <w:i/>
          <w:iCs/>
        </w:rPr>
        <w:t>server-a</w:t>
      </w:r>
      <w:r w:rsidR="00827799" w:rsidRPr="00A12EE6">
        <w:t xml:space="preserve">. Konzolu Server Manager, môžeme nainštalovať na akýkoľvek počítač s podporovaným operačným systémom Windows. Pre informácie ako nainštalovať konzolu Server Manager na operačných systémoch Windows 10 alebo 11 </w:t>
      </w:r>
      <w:r w:rsidRPr="00A12EE6">
        <w:t>odporúč</w:t>
      </w:r>
      <w:r>
        <w:t>a</w:t>
      </w:r>
      <w:r w:rsidRPr="00A12EE6">
        <w:t>me</w:t>
      </w:r>
      <w:r w:rsidR="00827799" w:rsidRPr="00A12EE6">
        <w:t xml:space="preserve"> vyhľadať si informácie o nástroji RSAT </w:t>
      </w:r>
      <w:proofErr w:type="spellStart"/>
      <w:r w:rsidR="00827799" w:rsidRPr="00A12EE6">
        <w:t>tool</w:t>
      </w:r>
      <w:proofErr w:type="spellEnd"/>
      <w:r w:rsidR="00827799" w:rsidRPr="00A12EE6">
        <w:t xml:space="preserve"> suite (</w:t>
      </w:r>
      <w:proofErr w:type="spellStart"/>
      <w:r w:rsidR="00827799" w:rsidRPr="00A12EE6">
        <w:t>Remote</w:t>
      </w:r>
      <w:proofErr w:type="spellEnd"/>
      <w:r w:rsidR="00827799" w:rsidRPr="00A12EE6">
        <w:t xml:space="preserve"> Server </w:t>
      </w:r>
      <w:proofErr w:type="spellStart"/>
      <w:r w:rsidR="00827799" w:rsidRPr="00A12EE6">
        <w:t>Administration</w:t>
      </w:r>
      <w:proofErr w:type="spellEnd"/>
      <w:r w:rsidR="00827799" w:rsidRPr="00A12EE6">
        <w:t xml:space="preserve"> </w:t>
      </w:r>
      <w:proofErr w:type="spellStart"/>
      <w:r w:rsidR="00827799" w:rsidRPr="00A12EE6">
        <w:t>Tools</w:t>
      </w:r>
      <w:proofErr w:type="spellEnd"/>
      <w:r w:rsidR="00827799" w:rsidRPr="00A12EE6">
        <w:t>). Môže</w:t>
      </w:r>
      <w:r>
        <w:t>m</w:t>
      </w:r>
      <w:r w:rsidR="00827799" w:rsidRPr="00A12EE6">
        <w:t xml:space="preserve">e tiež použiť </w:t>
      </w:r>
      <w:proofErr w:type="spellStart"/>
      <w:r w:rsidR="00827799" w:rsidRPr="00A12EE6">
        <w:t>powershell</w:t>
      </w:r>
      <w:proofErr w:type="spellEnd"/>
      <w:r w:rsidR="00827799" w:rsidRPr="00A12EE6">
        <w:t xml:space="preserve"> príkaz </w:t>
      </w:r>
      <w:proofErr w:type="spellStart"/>
      <w:r w:rsidR="00827799" w:rsidRPr="00A12EE6">
        <w:rPr>
          <w:b/>
          <w:bCs/>
          <w:i/>
          <w:iCs/>
        </w:rPr>
        <w:t>Add-WindowsCapability</w:t>
      </w:r>
      <w:proofErr w:type="spellEnd"/>
      <w:r w:rsidR="00827799" w:rsidRPr="00A12EE6">
        <w:rPr>
          <w:b/>
          <w:bCs/>
          <w:i/>
          <w:iCs/>
        </w:rPr>
        <w:t xml:space="preserve"> -Online -</w:t>
      </w:r>
      <w:proofErr w:type="spellStart"/>
      <w:r w:rsidR="00827799" w:rsidRPr="00A12EE6">
        <w:rPr>
          <w:b/>
          <w:bCs/>
          <w:i/>
          <w:iCs/>
        </w:rPr>
        <w:t>Name</w:t>
      </w:r>
      <w:proofErr w:type="spellEnd"/>
      <w:r w:rsidR="00827799" w:rsidRPr="00A12EE6">
        <w:rPr>
          <w:b/>
          <w:bCs/>
          <w:i/>
          <w:iCs/>
        </w:rPr>
        <w:t xml:space="preserve"> </w:t>
      </w:r>
      <w:proofErr w:type="spellStart"/>
      <w:r w:rsidR="00827799" w:rsidRPr="00A12EE6">
        <w:rPr>
          <w:b/>
          <w:bCs/>
          <w:i/>
          <w:iCs/>
        </w:rPr>
        <w:t>Rsat.ServerManager.Tools</w:t>
      </w:r>
      <w:proofErr w:type="spellEnd"/>
      <w:r w:rsidR="00827799" w:rsidRPr="00A12EE6">
        <w:rPr>
          <w:b/>
          <w:bCs/>
          <w:i/>
          <w:iCs/>
        </w:rPr>
        <w:t>~~~~0.0.1.0</w:t>
      </w:r>
      <w:r w:rsidR="00827799" w:rsidRPr="00A12EE6">
        <w:t xml:space="preserve">, ktorý doinštaluje konzolu do vášho systému. Pre uľahčenie celého procesu môžeme náš server zaradiť do domény ako klasický počítač. Prinesie nám to výhodu jednoduchšieho zaradenia servera do takzvaného </w:t>
      </w:r>
      <w:proofErr w:type="spellStart"/>
      <w:r w:rsidR="00827799" w:rsidRPr="00A12EE6">
        <w:t>pool</w:t>
      </w:r>
      <w:proofErr w:type="spellEnd"/>
      <w:r w:rsidR="00827799" w:rsidRPr="00A12EE6">
        <w:noBreakHyphen/>
        <w:t>u.</w:t>
      </w:r>
    </w:p>
    <w:p w14:paraId="49015E00" w14:textId="4CAF2BF7" w:rsidR="009157CE" w:rsidRPr="00A12EE6" w:rsidRDefault="00950F90" w:rsidP="006C50AE">
      <w:pPr>
        <w:pStyle w:val="Odsekzoznamu"/>
        <w:numPr>
          <w:ilvl w:val="0"/>
          <w:numId w:val="31"/>
        </w:numPr>
        <w:ind w:left="454" w:hanging="454"/>
        <w:jc w:val="both"/>
      </w:pPr>
      <w:r w:rsidRPr="00A12EE6">
        <w:t xml:space="preserve">Ako prvé </w:t>
      </w:r>
      <w:r w:rsidR="008A0AD1" w:rsidRPr="00A12EE6">
        <w:t>pridáme</w:t>
      </w:r>
      <w:r w:rsidRPr="00A12EE6">
        <w:t xml:space="preserve"> </w:t>
      </w:r>
      <w:r w:rsidRPr="00A12EE6">
        <w:rPr>
          <w:b/>
          <w:bCs/>
          <w:i/>
          <w:iCs/>
        </w:rPr>
        <w:t>server-b</w:t>
      </w:r>
      <w:r w:rsidRPr="00A12EE6">
        <w:t xml:space="preserve"> do konzoly Server Manager. V hornom menu zvolíme </w:t>
      </w:r>
      <w:proofErr w:type="spellStart"/>
      <w:r w:rsidRPr="00A12EE6">
        <w:rPr>
          <w:b/>
          <w:bCs/>
          <w:i/>
          <w:iCs/>
        </w:rPr>
        <w:t>Manage</w:t>
      </w:r>
      <w:proofErr w:type="spellEnd"/>
      <w:r w:rsidRPr="00A12EE6">
        <w:t xml:space="preserve"> a možnosť </w:t>
      </w:r>
      <w:proofErr w:type="spellStart"/>
      <w:r w:rsidRPr="00A12EE6">
        <w:rPr>
          <w:b/>
          <w:bCs/>
          <w:i/>
          <w:iCs/>
        </w:rPr>
        <w:t>Add</w:t>
      </w:r>
      <w:proofErr w:type="spellEnd"/>
      <w:r w:rsidRPr="00A12EE6">
        <w:rPr>
          <w:b/>
          <w:bCs/>
          <w:i/>
          <w:iCs/>
        </w:rPr>
        <w:t xml:space="preserve"> </w:t>
      </w:r>
      <w:proofErr w:type="spellStart"/>
      <w:r w:rsidRPr="00A12EE6">
        <w:rPr>
          <w:b/>
          <w:bCs/>
          <w:i/>
          <w:iCs/>
        </w:rPr>
        <w:t>Servers</w:t>
      </w:r>
      <w:proofErr w:type="spellEnd"/>
      <w:r w:rsidRPr="00A12EE6">
        <w:t xml:space="preserve">. </w:t>
      </w:r>
    </w:p>
    <w:p w14:paraId="5C40CC8E" w14:textId="77777777" w:rsidR="00950F90" w:rsidRPr="00A12EE6" w:rsidRDefault="00950F90" w:rsidP="00950F90">
      <w:pPr>
        <w:keepNext/>
        <w:jc w:val="center"/>
      </w:pPr>
      <w:r w:rsidRPr="00A12EE6">
        <w:rPr>
          <w:noProof/>
          <w:lang w:eastAsia="sk-SK"/>
        </w:rPr>
        <w:drawing>
          <wp:inline distT="0" distB="0" distL="0" distR="0" wp14:anchorId="322045E8" wp14:editId="6B4CDE2B">
            <wp:extent cx="5760720" cy="1071880"/>
            <wp:effectExtent l="38100" t="38100" r="87630" b="90170"/>
            <wp:docPr id="511706704"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06704" name="Obrázok 1" descr="Obrázok, na ktorom je text, snímka obrazovky, písmo, softvér&#10;&#10;Automaticky generovaný popis"/>
                    <pic:cNvPicPr/>
                  </pic:nvPicPr>
                  <pic:blipFill>
                    <a:blip r:embed="rId150"/>
                    <a:stretch>
                      <a:fillRect/>
                    </a:stretch>
                  </pic:blipFill>
                  <pic:spPr>
                    <a:xfrm>
                      <a:off x="0" y="0"/>
                      <a:ext cx="5760720" cy="1071880"/>
                    </a:xfrm>
                    <a:prstGeom prst="rect">
                      <a:avLst/>
                    </a:prstGeom>
                    <a:effectLst>
                      <a:outerShdw blurRad="50800" dist="38100" dir="2700000" algn="tl" rotWithShape="0">
                        <a:prstClr val="black">
                          <a:alpha val="40000"/>
                        </a:prstClr>
                      </a:outerShdw>
                    </a:effectLst>
                  </pic:spPr>
                </pic:pic>
              </a:graphicData>
            </a:graphic>
          </wp:inline>
        </w:drawing>
      </w:r>
    </w:p>
    <w:p w14:paraId="1AC993C2" w14:textId="4FD96BD0" w:rsidR="00950F90" w:rsidRPr="00A12EE6" w:rsidRDefault="00950F90" w:rsidP="00950F90">
      <w:pPr>
        <w:pStyle w:val="Popis"/>
        <w:jc w:val="center"/>
      </w:pPr>
      <w:bookmarkStart w:id="316" w:name="_Toc182423375"/>
      <w:r w:rsidRPr="00A12EE6">
        <w:t xml:space="preserve">Obr. </w:t>
      </w:r>
      <w:fldSimple w:instr=" STYLEREF 1 \s ">
        <w:r w:rsidR="005418FC">
          <w:rPr>
            <w:noProof/>
          </w:rPr>
          <w:t>3</w:t>
        </w:r>
      </w:fldSimple>
      <w:r w:rsidR="00E37B0B" w:rsidRPr="00A12EE6">
        <w:noBreakHyphen/>
      </w:r>
      <w:fldSimple w:instr=" SEQ Obr. \* ARABIC \s 1 ">
        <w:r w:rsidR="005418FC">
          <w:rPr>
            <w:noProof/>
          </w:rPr>
          <w:t>57</w:t>
        </w:r>
      </w:fldSimple>
      <w:r w:rsidRPr="00A12EE6">
        <w:t>. Pridanie servera do konzoly Server Manager</w:t>
      </w:r>
      <w:bookmarkEnd w:id="316"/>
    </w:p>
    <w:p w14:paraId="7D2DB8EA" w14:textId="05E5EE26" w:rsidR="005B6B49" w:rsidRPr="00A12EE6" w:rsidRDefault="00950F90" w:rsidP="006C50AE">
      <w:pPr>
        <w:pStyle w:val="Odsekzoznamu"/>
        <w:numPr>
          <w:ilvl w:val="0"/>
          <w:numId w:val="31"/>
        </w:numPr>
        <w:ind w:left="454" w:hanging="454"/>
        <w:jc w:val="both"/>
      </w:pPr>
      <w:r w:rsidRPr="00A12EE6">
        <w:t xml:space="preserve">Otvorí sa okno </w:t>
      </w:r>
      <w:proofErr w:type="spellStart"/>
      <w:r w:rsidRPr="00A12EE6">
        <w:t>Add</w:t>
      </w:r>
      <w:proofErr w:type="spellEnd"/>
      <w:r w:rsidRPr="00A12EE6">
        <w:t xml:space="preserve"> </w:t>
      </w:r>
      <w:proofErr w:type="spellStart"/>
      <w:r w:rsidRPr="00A12EE6">
        <w:t>Servers</w:t>
      </w:r>
      <w:proofErr w:type="spellEnd"/>
      <w:r w:rsidRPr="00A12EE6">
        <w:t>, v prvej karte</w:t>
      </w:r>
      <w:r w:rsidR="008A0AD1" w:rsidRPr="00A12EE6">
        <w:t xml:space="preserve"> je</w:t>
      </w:r>
      <w:r w:rsidRPr="00A12EE6">
        <w:t xml:space="preserve"> možnosť vyhľadávania v </w:t>
      </w:r>
      <w:proofErr w:type="spellStart"/>
      <w:r w:rsidRPr="00A12EE6">
        <w:t>Active</w:t>
      </w:r>
      <w:proofErr w:type="spellEnd"/>
      <w:r w:rsidRPr="00A12EE6">
        <w:t xml:space="preserve"> </w:t>
      </w:r>
      <w:proofErr w:type="spellStart"/>
      <w:r w:rsidRPr="00A12EE6">
        <w:t>Directory</w:t>
      </w:r>
      <w:proofErr w:type="spellEnd"/>
      <w:r w:rsidRPr="00A12EE6">
        <w:t>. Preto sme server-b pridávali do domény</w:t>
      </w:r>
      <w:r w:rsidR="00F25D4F">
        <w:t>.</w:t>
      </w:r>
      <w:r w:rsidRPr="00A12EE6">
        <w:t xml:space="preserve"> </w:t>
      </w:r>
      <w:r w:rsidR="00F25D4F">
        <w:t>S</w:t>
      </w:r>
      <w:r w:rsidRPr="00A12EE6">
        <w:t>amozrejme by sa to dalo riešiť aj pomocou vyhľadávania pomocou DNS alebo importovaním, na čo slúžia zvyšné karty. Prvú možnosť sme zvolili aj z dôvodu ukážky zarad</w:t>
      </w:r>
      <w:r w:rsidR="00F25D4F">
        <w:t>enia</w:t>
      </w:r>
      <w:r w:rsidRPr="00A12EE6">
        <w:t xml:space="preserve"> </w:t>
      </w:r>
      <w:proofErr w:type="spellStart"/>
      <w:r w:rsidRPr="00A12EE6">
        <w:t>core</w:t>
      </w:r>
      <w:proofErr w:type="spellEnd"/>
      <w:r w:rsidRPr="00A12EE6">
        <w:t xml:space="preserve"> server</w:t>
      </w:r>
      <w:r w:rsidR="00F25D4F">
        <w:t>a</w:t>
      </w:r>
      <w:r w:rsidRPr="00A12EE6">
        <w:t xml:space="preserve"> do domény. Do poľa </w:t>
      </w:r>
      <w:proofErr w:type="spellStart"/>
      <w:r w:rsidRPr="00A12EE6">
        <w:rPr>
          <w:b/>
          <w:bCs/>
          <w:i/>
          <w:iCs/>
        </w:rPr>
        <w:t>Name</w:t>
      </w:r>
      <w:proofErr w:type="spellEnd"/>
      <w:r w:rsidRPr="00A12EE6">
        <w:rPr>
          <w:b/>
          <w:bCs/>
          <w:i/>
          <w:iCs/>
        </w:rPr>
        <w:t xml:space="preserve"> (CN):</w:t>
      </w:r>
      <w:r w:rsidRPr="00A12EE6">
        <w:t xml:space="preserve"> napíšeme názov </w:t>
      </w:r>
      <w:r w:rsidRPr="00A12EE6">
        <w:rPr>
          <w:b/>
          <w:bCs/>
          <w:i/>
          <w:iCs/>
        </w:rPr>
        <w:t>server-b</w:t>
      </w:r>
      <w:r w:rsidRPr="00A12EE6">
        <w:t xml:space="preserve"> a vykonáme hľadanie pomocou tlačidla </w:t>
      </w:r>
      <w:proofErr w:type="spellStart"/>
      <w:r w:rsidRPr="00062B4A">
        <w:rPr>
          <w:b/>
          <w:bCs/>
          <w:i/>
          <w:iCs/>
          <w:bdr w:val="single" w:sz="8" w:space="0" w:color="auto" w:shadow="1"/>
          <w:shd w:val="clear" w:color="auto" w:fill="D9D9D9" w:themeFill="background1" w:themeFillShade="D9"/>
        </w:rPr>
        <w:t>Find</w:t>
      </w:r>
      <w:proofErr w:type="spellEnd"/>
      <w:r w:rsidRPr="00062B4A">
        <w:rPr>
          <w:b/>
          <w:bCs/>
          <w:i/>
          <w:iCs/>
          <w:bdr w:val="single" w:sz="8" w:space="0" w:color="auto" w:shadow="1"/>
          <w:shd w:val="clear" w:color="auto" w:fill="D9D9D9" w:themeFill="background1" w:themeFillShade="D9"/>
        </w:rPr>
        <w:t xml:space="preserve"> </w:t>
      </w:r>
      <w:proofErr w:type="spellStart"/>
      <w:r w:rsidRPr="00062B4A">
        <w:rPr>
          <w:b/>
          <w:bCs/>
          <w:i/>
          <w:iCs/>
          <w:bdr w:val="single" w:sz="8" w:space="0" w:color="auto" w:shadow="1"/>
          <w:shd w:val="clear" w:color="auto" w:fill="D9D9D9" w:themeFill="background1" w:themeFillShade="D9"/>
        </w:rPr>
        <w:t>Now</w:t>
      </w:r>
      <w:proofErr w:type="spellEnd"/>
      <w:r w:rsidRPr="00A12EE6">
        <w:t>.</w:t>
      </w:r>
      <w:r w:rsidR="005B6B49" w:rsidRPr="00A12EE6">
        <w:t xml:space="preserve"> Výsledok sa zobrazí v spodnej časti pod tlačidlom </w:t>
      </w:r>
      <w:proofErr w:type="spellStart"/>
      <w:r w:rsidR="005B6B49" w:rsidRPr="00062B4A">
        <w:rPr>
          <w:b/>
          <w:bCs/>
          <w:i/>
          <w:iCs/>
          <w:bdr w:val="single" w:sz="8" w:space="0" w:color="auto" w:shadow="1"/>
          <w:shd w:val="clear" w:color="auto" w:fill="D9D9D9" w:themeFill="background1" w:themeFillShade="D9"/>
        </w:rPr>
        <w:t>Find</w:t>
      </w:r>
      <w:proofErr w:type="spellEnd"/>
      <w:r w:rsidR="005B6B49" w:rsidRPr="00062B4A">
        <w:rPr>
          <w:b/>
          <w:bCs/>
          <w:i/>
          <w:iCs/>
          <w:bdr w:val="single" w:sz="8" w:space="0" w:color="auto" w:shadow="1"/>
          <w:shd w:val="clear" w:color="auto" w:fill="D9D9D9" w:themeFill="background1" w:themeFillShade="D9"/>
        </w:rPr>
        <w:t xml:space="preserve"> </w:t>
      </w:r>
      <w:proofErr w:type="spellStart"/>
      <w:r w:rsidR="005B6B49" w:rsidRPr="00062B4A">
        <w:rPr>
          <w:b/>
          <w:bCs/>
          <w:i/>
          <w:iCs/>
          <w:bdr w:val="single" w:sz="8" w:space="0" w:color="auto" w:shadow="1"/>
          <w:shd w:val="clear" w:color="auto" w:fill="D9D9D9" w:themeFill="background1" w:themeFillShade="D9"/>
        </w:rPr>
        <w:t>Now</w:t>
      </w:r>
      <w:proofErr w:type="spellEnd"/>
      <w:r w:rsidR="005B6B49" w:rsidRPr="00A12EE6">
        <w:t>.</w:t>
      </w:r>
      <w:r w:rsidR="00062B4A">
        <w:t xml:space="preserve"> Ľ</w:t>
      </w:r>
      <w:r w:rsidR="005B6B49" w:rsidRPr="00A12EE6">
        <w:t>avým kliknutím</w:t>
      </w:r>
      <w:r w:rsidR="00062B4A">
        <w:t xml:space="preserve"> myši</w:t>
      </w:r>
      <w:r w:rsidR="005B6B49" w:rsidRPr="00A12EE6">
        <w:t xml:space="preserve"> vyberieme správne zariadenie. V našom prípade je nájdené len jedno zariadenie. Následne klikneme na tlačidlo s plnou </w:t>
      </w:r>
      <w:r w:rsidR="005B6B49" w:rsidRPr="00A12EE6">
        <w:lastRenderedPageBreak/>
        <w:t>šípkou ukazujúcou doprava</w:t>
      </w:r>
      <w:r w:rsidR="008A0AD1" w:rsidRPr="00A12EE6">
        <w:t>, čo spôsobí presunutie</w:t>
      </w:r>
      <w:r w:rsidR="005B6B49" w:rsidRPr="00A12EE6">
        <w:t xml:space="preserve"> zvolené</w:t>
      </w:r>
      <w:r w:rsidR="008A0AD1" w:rsidRPr="00A12EE6">
        <w:t>ho</w:t>
      </w:r>
      <w:r w:rsidR="005B6B49" w:rsidRPr="00A12EE6">
        <w:t xml:space="preserve"> zariadeni</w:t>
      </w:r>
      <w:r w:rsidR="008A0AD1" w:rsidRPr="00A12EE6">
        <w:t>a</w:t>
      </w:r>
      <w:r w:rsidR="005B6B49" w:rsidRPr="00A12EE6">
        <w:t xml:space="preserve"> </w:t>
      </w:r>
      <w:r w:rsidR="008A0AD1" w:rsidRPr="00A12EE6">
        <w:t>do</w:t>
      </w:r>
      <w:r w:rsidR="005B6B49" w:rsidRPr="00A12EE6">
        <w:t xml:space="preserve"> časti </w:t>
      </w:r>
      <w:proofErr w:type="spellStart"/>
      <w:r w:rsidR="005B6B49" w:rsidRPr="00A12EE6">
        <w:rPr>
          <w:b/>
          <w:bCs/>
          <w:i/>
          <w:iCs/>
        </w:rPr>
        <w:t>Selected</w:t>
      </w:r>
      <w:proofErr w:type="spellEnd"/>
      <w:r w:rsidR="005B6B49" w:rsidRPr="00A12EE6">
        <w:t xml:space="preserve">. Voľbu potvrdíme tlačidlom </w:t>
      </w:r>
      <w:r w:rsidR="005B6B49" w:rsidRPr="00062B4A">
        <w:rPr>
          <w:b/>
          <w:bCs/>
          <w:i/>
          <w:iCs/>
          <w:bdr w:val="single" w:sz="8" w:space="0" w:color="auto" w:shadow="1"/>
          <w:shd w:val="clear" w:color="auto" w:fill="D9D9D9" w:themeFill="background1" w:themeFillShade="D9"/>
        </w:rPr>
        <w:t>OK</w:t>
      </w:r>
      <w:r w:rsidR="005B6B49" w:rsidRPr="00A12EE6">
        <w:t>.</w:t>
      </w:r>
    </w:p>
    <w:p w14:paraId="51EC6E1F" w14:textId="77777777" w:rsidR="005B6B49" w:rsidRPr="00A12EE6" w:rsidRDefault="005B6B49" w:rsidP="005B6B49">
      <w:pPr>
        <w:keepNext/>
        <w:jc w:val="center"/>
      </w:pPr>
      <w:r w:rsidRPr="00A12EE6">
        <w:rPr>
          <w:noProof/>
          <w:lang w:eastAsia="sk-SK"/>
        </w:rPr>
        <w:drawing>
          <wp:inline distT="0" distB="0" distL="0" distR="0" wp14:anchorId="2185EB05" wp14:editId="191096C0">
            <wp:extent cx="5760720" cy="4347845"/>
            <wp:effectExtent l="38100" t="38100" r="87630" b="90805"/>
            <wp:docPr id="1212665199" name="Obrázok 1" descr="Obrázok, na ktorom je text, snímka obrazovky, softvér,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5199" name="Obrázok 1" descr="Obrázok, na ktorom je text, snímka obrazovky, softvér, displej&#10;&#10;Automaticky generovaný popis"/>
                    <pic:cNvPicPr/>
                  </pic:nvPicPr>
                  <pic:blipFill>
                    <a:blip r:embed="rId151"/>
                    <a:stretch>
                      <a:fillRect/>
                    </a:stretch>
                  </pic:blipFill>
                  <pic:spPr>
                    <a:xfrm>
                      <a:off x="0" y="0"/>
                      <a:ext cx="5760720" cy="4347845"/>
                    </a:xfrm>
                    <a:prstGeom prst="rect">
                      <a:avLst/>
                    </a:prstGeom>
                    <a:effectLst>
                      <a:outerShdw blurRad="50800" dist="38100" dir="2700000" algn="tl" rotWithShape="0">
                        <a:prstClr val="black">
                          <a:alpha val="40000"/>
                        </a:prstClr>
                      </a:outerShdw>
                    </a:effectLst>
                  </pic:spPr>
                </pic:pic>
              </a:graphicData>
            </a:graphic>
          </wp:inline>
        </w:drawing>
      </w:r>
    </w:p>
    <w:p w14:paraId="6DAF46E1" w14:textId="2344EF3C" w:rsidR="005B6B49" w:rsidRPr="00A12EE6" w:rsidRDefault="005B6B49" w:rsidP="005B6B49">
      <w:pPr>
        <w:pStyle w:val="Popis"/>
        <w:jc w:val="center"/>
      </w:pPr>
      <w:bookmarkStart w:id="317" w:name="_Toc182423376"/>
      <w:r w:rsidRPr="00A12EE6">
        <w:t xml:space="preserve">Obr. </w:t>
      </w:r>
      <w:fldSimple w:instr=" STYLEREF 1 \s ">
        <w:r w:rsidR="005418FC">
          <w:rPr>
            <w:noProof/>
          </w:rPr>
          <w:t>3</w:t>
        </w:r>
      </w:fldSimple>
      <w:r w:rsidR="00E37B0B" w:rsidRPr="00A12EE6">
        <w:noBreakHyphen/>
      </w:r>
      <w:fldSimple w:instr=" SEQ Obr. \* ARABIC \s 1 ">
        <w:r w:rsidR="005418FC">
          <w:rPr>
            <w:noProof/>
          </w:rPr>
          <w:t>58</w:t>
        </w:r>
      </w:fldSimple>
      <w:r w:rsidRPr="00A12EE6">
        <w:t xml:space="preserve">. Okno </w:t>
      </w:r>
      <w:proofErr w:type="spellStart"/>
      <w:r w:rsidRPr="00A12EE6">
        <w:t>Add</w:t>
      </w:r>
      <w:proofErr w:type="spellEnd"/>
      <w:r w:rsidRPr="00A12EE6">
        <w:t xml:space="preserve"> </w:t>
      </w:r>
      <w:proofErr w:type="spellStart"/>
      <w:r w:rsidRPr="00A12EE6">
        <w:t>Servers</w:t>
      </w:r>
      <w:proofErr w:type="spellEnd"/>
      <w:r w:rsidRPr="00A12EE6">
        <w:t>, Server Manager</w:t>
      </w:r>
      <w:bookmarkEnd w:id="317"/>
    </w:p>
    <w:p w14:paraId="53B98689" w14:textId="52A7DA86" w:rsidR="00950F90" w:rsidRPr="00A12EE6" w:rsidRDefault="005B6B49" w:rsidP="006C50AE">
      <w:pPr>
        <w:pStyle w:val="Odsekzoznamu"/>
        <w:numPr>
          <w:ilvl w:val="0"/>
          <w:numId w:val="31"/>
        </w:numPr>
        <w:ind w:left="454" w:hanging="454"/>
        <w:jc w:val="both"/>
      </w:pPr>
      <w:r w:rsidRPr="00A12EE6">
        <w:t xml:space="preserve"> Po stlačení tlačidla </w:t>
      </w:r>
      <w:r w:rsidRPr="00062B4A">
        <w:rPr>
          <w:b/>
          <w:bCs/>
          <w:i/>
          <w:iCs/>
          <w:bdr w:val="single" w:sz="8" w:space="0" w:color="auto" w:shadow="1"/>
          <w:shd w:val="clear" w:color="auto" w:fill="D9D9D9" w:themeFill="background1" w:themeFillShade="D9"/>
        </w:rPr>
        <w:t>OK</w:t>
      </w:r>
      <w:r w:rsidRPr="00A12EE6">
        <w:t xml:space="preserve">, sa okno zatvorí. Následne klikneme v ľavej časti konzoly Server Manager na položku </w:t>
      </w:r>
      <w:proofErr w:type="spellStart"/>
      <w:r w:rsidRPr="00A12EE6">
        <w:rPr>
          <w:b/>
          <w:bCs/>
          <w:i/>
          <w:iCs/>
        </w:rPr>
        <w:t>All</w:t>
      </w:r>
      <w:proofErr w:type="spellEnd"/>
      <w:r w:rsidRPr="00A12EE6">
        <w:rPr>
          <w:b/>
          <w:bCs/>
          <w:i/>
          <w:iCs/>
        </w:rPr>
        <w:t xml:space="preserve"> </w:t>
      </w:r>
      <w:proofErr w:type="spellStart"/>
      <w:r w:rsidRPr="00A12EE6">
        <w:rPr>
          <w:b/>
          <w:bCs/>
          <w:i/>
          <w:iCs/>
        </w:rPr>
        <w:t>Servers</w:t>
      </w:r>
      <w:proofErr w:type="spellEnd"/>
      <w:r w:rsidRPr="00A12EE6">
        <w:t>.</w:t>
      </w:r>
      <w:r w:rsidR="00062B4A">
        <w:t xml:space="preserve"> K</w:t>
      </w:r>
      <w:r w:rsidRPr="00A12EE6">
        <w:t xml:space="preserve">onzola </w:t>
      </w:r>
      <w:r w:rsidR="008A0AD1" w:rsidRPr="00A12EE6">
        <w:t>zobrazuje</w:t>
      </w:r>
      <w:r w:rsidRPr="00A12EE6">
        <w:t xml:space="preserve"> dva serv</w:t>
      </w:r>
      <w:r w:rsidR="008A0AD1" w:rsidRPr="00A12EE6">
        <w:t>e</w:t>
      </w:r>
      <w:r w:rsidRPr="00A12EE6">
        <w:t>r</w:t>
      </w:r>
      <w:r w:rsidR="008A0AD1" w:rsidRPr="00A12EE6">
        <w:t>y</w:t>
      </w:r>
      <w:r w:rsidRPr="00A12EE6">
        <w:t xml:space="preserve">, ktoré môže spravovať. </w:t>
      </w:r>
      <w:r w:rsidRPr="00A12EE6">
        <w:rPr>
          <w:b/>
          <w:bCs/>
          <w:i/>
          <w:iCs/>
        </w:rPr>
        <w:t>SERVER-A</w:t>
      </w:r>
      <w:r w:rsidRPr="00A12EE6">
        <w:t xml:space="preserve">, čo je server na ktorom je nainštalovaná konzola ako aj role AD DS a DNS. </w:t>
      </w:r>
      <w:r w:rsidR="00062B4A">
        <w:t>Zobrazuje sa aj</w:t>
      </w:r>
      <w:r w:rsidRPr="00A12EE6">
        <w:t> </w:t>
      </w:r>
      <w:r w:rsidRPr="00A12EE6">
        <w:rPr>
          <w:b/>
          <w:bCs/>
          <w:i/>
          <w:iCs/>
        </w:rPr>
        <w:t>SERVER-B</w:t>
      </w:r>
      <w:r w:rsidRPr="00A12EE6">
        <w:t>, ktorý sme týmto postupom pridali do konzoly Server Manager.</w:t>
      </w:r>
    </w:p>
    <w:p w14:paraId="1FB2BE22" w14:textId="77777777" w:rsidR="005B6B49" w:rsidRPr="00A12EE6" w:rsidRDefault="005B6B49" w:rsidP="005B6B49">
      <w:pPr>
        <w:keepNext/>
        <w:jc w:val="center"/>
      </w:pPr>
      <w:r w:rsidRPr="00A12EE6">
        <w:rPr>
          <w:noProof/>
          <w:lang w:eastAsia="sk-SK"/>
        </w:rPr>
        <w:drawing>
          <wp:inline distT="0" distB="0" distL="0" distR="0" wp14:anchorId="797F2EBB" wp14:editId="3835D9C0">
            <wp:extent cx="5760720" cy="1616710"/>
            <wp:effectExtent l="38100" t="38100" r="87630" b="97790"/>
            <wp:docPr id="1158738487"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8487" name="Obrázok 1" descr="Obrázok, na ktorom je text, snímka obrazovky, softvér, písmo&#10;&#10;Automaticky generovaný popis"/>
                    <pic:cNvPicPr/>
                  </pic:nvPicPr>
                  <pic:blipFill>
                    <a:blip r:embed="rId152"/>
                    <a:stretch>
                      <a:fillRect/>
                    </a:stretch>
                  </pic:blipFill>
                  <pic:spPr>
                    <a:xfrm>
                      <a:off x="0" y="0"/>
                      <a:ext cx="5760720" cy="1616710"/>
                    </a:xfrm>
                    <a:prstGeom prst="rect">
                      <a:avLst/>
                    </a:prstGeom>
                    <a:effectLst>
                      <a:outerShdw blurRad="50800" dist="38100" dir="2700000" algn="tl" rotWithShape="0">
                        <a:prstClr val="black">
                          <a:alpha val="40000"/>
                        </a:prstClr>
                      </a:outerShdw>
                    </a:effectLst>
                  </pic:spPr>
                </pic:pic>
              </a:graphicData>
            </a:graphic>
          </wp:inline>
        </w:drawing>
      </w:r>
    </w:p>
    <w:p w14:paraId="58DB1681" w14:textId="23302C8C" w:rsidR="005B6B49" w:rsidRPr="00A12EE6" w:rsidRDefault="005B6B49" w:rsidP="005B6B49">
      <w:pPr>
        <w:pStyle w:val="Popis"/>
        <w:jc w:val="center"/>
      </w:pPr>
      <w:bookmarkStart w:id="318" w:name="_Toc182423377"/>
      <w:r w:rsidRPr="00A12EE6">
        <w:t xml:space="preserve">Obr. </w:t>
      </w:r>
      <w:fldSimple w:instr=" STYLEREF 1 \s ">
        <w:r w:rsidR="005418FC">
          <w:rPr>
            <w:noProof/>
          </w:rPr>
          <w:t>3</w:t>
        </w:r>
      </w:fldSimple>
      <w:r w:rsidR="00E37B0B" w:rsidRPr="00A12EE6">
        <w:noBreakHyphen/>
      </w:r>
      <w:fldSimple w:instr=" SEQ Obr. \* ARABIC \s 1 ">
        <w:r w:rsidR="005418FC">
          <w:rPr>
            <w:noProof/>
          </w:rPr>
          <w:t>59</w:t>
        </w:r>
      </w:fldSimple>
      <w:r w:rsidRPr="00A12EE6">
        <w:t xml:space="preserve">. </w:t>
      </w:r>
      <w:proofErr w:type="spellStart"/>
      <w:r w:rsidRPr="00A12EE6">
        <w:t>Spravovateľné</w:t>
      </w:r>
      <w:proofErr w:type="spellEnd"/>
      <w:r w:rsidRPr="00A12EE6">
        <w:t xml:space="preserve"> servery, Server Manager</w:t>
      </w:r>
      <w:bookmarkEnd w:id="318"/>
    </w:p>
    <w:p w14:paraId="391C1B89" w14:textId="34581023" w:rsidR="005B6B49" w:rsidRPr="00A12EE6" w:rsidRDefault="00062B4A" w:rsidP="006C50AE">
      <w:pPr>
        <w:pStyle w:val="Odsekzoznamu"/>
        <w:numPr>
          <w:ilvl w:val="0"/>
          <w:numId w:val="31"/>
        </w:numPr>
        <w:ind w:left="454" w:hanging="454"/>
        <w:jc w:val="both"/>
      </w:pPr>
      <w:r w:rsidRPr="00A12EE6">
        <w:t>Nasled</w:t>
      </w:r>
      <w:r>
        <w:t>ujúci</w:t>
      </w:r>
      <w:r w:rsidR="005B6B49" w:rsidRPr="00A12EE6">
        <w:t xml:space="preserve"> postup </w:t>
      </w:r>
      <w:r>
        <w:t xml:space="preserve">je </w:t>
      </w:r>
      <w:r w:rsidR="005B6B49" w:rsidRPr="00A12EE6">
        <w:t>veľmi podobný ako v </w:t>
      </w:r>
      <w:r w:rsidR="00B545CB" w:rsidRPr="00A12EE6">
        <w:t>pod</w:t>
      </w:r>
      <w:r w:rsidR="005B6B49" w:rsidRPr="00A12EE6">
        <w:t xml:space="preserve">kapitole </w:t>
      </w:r>
      <w:r w:rsidR="008A0AD1" w:rsidRPr="00A12EE6">
        <w:rPr>
          <w:b/>
          <w:bCs/>
          <w:color w:val="00B0F0"/>
        </w:rPr>
        <w:fldChar w:fldCharType="begin"/>
      </w:r>
      <w:r w:rsidR="008A0AD1" w:rsidRPr="00A12EE6">
        <w:rPr>
          <w:b/>
          <w:bCs/>
          <w:color w:val="00B0F0"/>
        </w:rPr>
        <w:instrText xml:space="preserve"> REF _Ref176448690 \h  \* MERGEFORMAT </w:instrText>
      </w:r>
      <w:r w:rsidR="008A0AD1" w:rsidRPr="00A12EE6">
        <w:rPr>
          <w:b/>
          <w:bCs/>
          <w:color w:val="00B0F0"/>
        </w:rPr>
      </w:r>
      <w:r w:rsidR="008A0AD1" w:rsidRPr="00A12EE6">
        <w:rPr>
          <w:b/>
          <w:bCs/>
          <w:color w:val="00B0F0"/>
        </w:rPr>
        <w:fldChar w:fldCharType="separate"/>
      </w:r>
      <w:r w:rsidR="005418FC" w:rsidRPr="005418FC">
        <w:rPr>
          <w:b/>
          <w:bCs/>
          <w:color w:val="00B0F0"/>
        </w:rPr>
        <w:t xml:space="preserve">Inštalácia role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8A0AD1" w:rsidRPr="00A12EE6">
        <w:rPr>
          <w:b/>
          <w:bCs/>
          <w:color w:val="00B0F0"/>
        </w:rPr>
        <w:fldChar w:fldCharType="end"/>
      </w:r>
      <w:r w:rsidR="005B6B49" w:rsidRPr="00A12EE6">
        <w:t>.</w:t>
      </w:r>
      <w:r w:rsidR="00B545CB" w:rsidRPr="00A12EE6">
        <w:t xml:space="preserve"> Ukážeme si skrátene, len začiatok po voľbu servera na ktorý sa bude inštalovať </w:t>
      </w:r>
      <w:r w:rsidR="00B545CB" w:rsidRPr="00A12EE6">
        <w:lastRenderedPageBreak/>
        <w:t xml:space="preserve">rola </w:t>
      </w:r>
      <w:proofErr w:type="spellStart"/>
      <w:r w:rsidR="00B545CB" w:rsidRPr="00A12EE6">
        <w:rPr>
          <w:b/>
          <w:bCs/>
          <w:i/>
          <w:iCs/>
        </w:rPr>
        <w:t>Active</w:t>
      </w:r>
      <w:proofErr w:type="spellEnd"/>
      <w:r w:rsidR="00B545CB" w:rsidRPr="00A12EE6">
        <w:rPr>
          <w:b/>
          <w:bCs/>
          <w:i/>
          <w:iCs/>
        </w:rPr>
        <w:t xml:space="preserve"> </w:t>
      </w:r>
      <w:proofErr w:type="spellStart"/>
      <w:r w:rsidR="00B545CB" w:rsidRPr="00A12EE6">
        <w:rPr>
          <w:b/>
          <w:bCs/>
          <w:i/>
          <w:iCs/>
        </w:rPr>
        <w:t>Directory</w:t>
      </w:r>
      <w:proofErr w:type="spellEnd"/>
      <w:r w:rsidR="00B545CB" w:rsidRPr="00A12EE6">
        <w:rPr>
          <w:b/>
          <w:bCs/>
          <w:i/>
          <w:iCs/>
        </w:rPr>
        <w:t xml:space="preserve"> </w:t>
      </w:r>
      <w:proofErr w:type="spellStart"/>
      <w:r w:rsidR="00B545CB" w:rsidRPr="00A12EE6">
        <w:rPr>
          <w:b/>
          <w:bCs/>
          <w:i/>
          <w:iCs/>
        </w:rPr>
        <w:t>Domain</w:t>
      </w:r>
      <w:proofErr w:type="spellEnd"/>
      <w:r w:rsidR="00B545CB" w:rsidRPr="00A12EE6">
        <w:rPr>
          <w:b/>
          <w:bCs/>
          <w:i/>
          <w:iCs/>
        </w:rPr>
        <w:t xml:space="preserve"> </w:t>
      </w:r>
      <w:proofErr w:type="spellStart"/>
      <w:r w:rsidR="00B545CB" w:rsidRPr="00A12EE6">
        <w:rPr>
          <w:b/>
          <w:bCs/>
          <w:i/>
          <w:iCs/>
        </w:rPr>
        <w:t>Services</w:t>
      </w:r>
      <w:proofErr w:type="spellEnd"/>
      <w:r w:rsidR="00B545CB" w:rsidRPr="00A12EE6">
        <w:t xml:space="preserve">. Postupujeme voľbou </w:t>
      </w:r>
      <w:proofErr w:type="spellStart"/>
      <w:r w:rsidR="00B545CB" w:rsidRPr="00A12EE6">
        <w:rPr>
          <w:b/>
          <w:bCs/>
          <w:i/>
          <w:iCs/>
        </w:rPr>
        <w:t>Manage</w:t>
      </w:r>
      <w:proofErr w:type="spellEnd"/>
      <w:r w:rsidR="00B545CB" w:rsidRPr="00A12EE6">
        <w:t xml:space="preserve"> v hornej časti konzoly Server Manager a zvolíme položku </w:t>
      </w:r>
      <w:proofErr w:type="spellStart"/>
      <w:r w:rsidR="00B545CB" w:rsidRPr="00A12EE6">
        <w:rPr>
          <w:b/>
          <w:bCs/>
          <w:i/>
          <w:iCs/>
        </w:rPr>
        <w:t>Add</w:t>
      </w:r>
      <w:proofErr w:type="spellEnd"/>
      <w:r w:rsidR="00B545CB" w:rsidRPr="00A12EE6">
        <w:rPr>
          <w:b/>
          <w:bCs/>
          <w:i/>
          <w:iCs/>
        </w:rPr>
        <w:t xml:space="preserve"> </w:t>
      </w:r>
      <w:proofErr w:type="spellStart"/>
      <w:r w:rsidR="00B545CB" w:rsidRPr="00A12EE6">
        <w:rPr>
          <w:b/>
          <w:bCs/>
          <w:i/>
          <w:iCs/>
        </w:rPr>
        <w:t>Roles</w:t>
      </w:r>
      <w:proofErr w:type="spellEnd"/>
      <w:r w:rsidR="00B545CB" w:rsidRPr="00A12EE6">
        <w:rPr>
          <w:b/>
          <w:bCs/>
          <w:i/>
          <w:iCs/>
        </w:rPr>
        <w:t xml:space="preserve"> and </w:t>
      </w:r>
      <w:proofErr w:type="spellStart"/>
      <w:r w:rsidR="00B545CB" w:rsidRPr="00A12EE6">
        <w:rPr>
          <w:b/>
          <w:bCs/>
          <w:i/>
          <w:iCs/>
        </w:rPr>
        <w:t>Features</w:t>
      </w:r>
      <w:proofErr w:type="spellEnd"/>
      <w:r w:rsidR="00B545CB" w:rsidRPr="00A12EE6">
        <w:t xml:space="preserve">. Otvorí sa okno so stránkou </w:t>
      </w:r>
      <w:proofErr w:type="spellStart"/>
      <w:r w:rsidR="00B545CB" w:rsidRPr="00A12EE6">
        <w:t>Before</w:t>
      </w:r>
      <w:proofErr w:type="spellEnd"/>
      <w:r w:rsidR="00B545CB" w:rsidRPr="00A12EE6">
        <w:t xml:space="preserve"> </w:t>
      </w:r>
      <w:proofErr w:type="spellStart"/>
      <w:r w:rsidR="00B545CB" w:rsidRPr="00A12EE6">
        <w:t>you</w:t>
      </w:r>
      <w:proofErr w:type="spellEnd"/>
      <w:r w:rsidR="00B545CB" w:rsidRPr="00A12EE6">
        <w:t xml:space="preserve"> </w:t>
      </w:r>
      <w:proofErr w:type="spellStart"/>
      <w:r w:rsidR="00B545CB" w:rsidRPr="00A12EE6">
        <w:t>begin</w:t>
      </w:r>
      <w:proofErr w:type="spellEnd"/>
      <w:r w:rsidR="00B545CB" w:rsidRPr="00A12EE6">
        <w:t xml:space="preserve">, kde zvolíme tlačidlo </w:t>
      </w:r>
      <w:proofErr w:type="spellStart"/>
      <w:r w:rsidR="00B545CB" w:rsidRPr="00062B4A">
        <w:rPr>
          <w:b/>
          <w:bCs/>
          <w:i/>
          <w:iCs/>
          <w:bdr w:val="single" w:sz="8" w:space="0" w:color="auto" w:shadow="1"/>
          <w:shd w:val="clear" w:color="auto" w:fill="D9D9D9" w:themeFill="background1" w:themeFillShade="D9"/>
        </w:rPr>
        <w:t>Next</w:t>
      </w:r>
      <w:proofErr w:type="spellEnd"/>
      <w:r w:rsidR="00B545CB" w:rsidRPr="00A12EE6">
        <w:t xml:space="preserve">. Na stránke </w:t>
      </w:r>
      <w:proofErr w:type="spellStart"/>
      <w:r w:rsidR="00B545CB" w:rsidRPr="00A12EE6">
        <w:t>Select</w:t>
      </w:r>
      <w:proofErr w:type="spellEnd"/>
      <w:r w:rsidR="00B545CB" w:rsidRPr="00A12EE6">
        <w:t xml:space="preserve"> </w:t>
      </w:r>
      <w:proofErr w:type="spellStart"/>
      <w:r w:rsidR="00B545CB" w:rsidRPr="00A12EE6">
        <w:t>installation</w:t>
      </w:r>
      <w:proofErr w:type="spellEnd"/>
      <w:r w:rsidR="00B545CB" w:rsidRPr="00A12EE6">
        <w:t xml:space="preserve"> type ponecháme voľbu </w:t>
      </w:r>
      <w:r w:rsidR="00B545CB" w:rsidRPr="00A12EE6">
        <w:rPr>
          <w:b/>
          <w:bCs/>
          <w:i/>
          <w:iCs/>
        </w:rPr>
        <w:t>Role-</w:t>
      </w:r>
      <w:proofErr w:type="spellStart"/>
      <w:r w:rsidR="00B545CB" w:rsidRPr="00A12EE6">
        <w:rPr>
          <w:b/>
          <w:bCs/>
          <w:i/>
          <w:iCs/>
        </w:rPr>
        <w:t>based</w:t>
      </w:r>
      <w:proofErr w:type="spellEnd"/>
      <w:r w:rsidR="00B545CB" w:rsidRPr="00A12EE6">
        <w:rPr>
          <w:b/>
          <w:bCs/>
          <w:i/>
          <w:iCs/>
        </w:rPr>
        <w:t xml:space="preserve"> or feature-</w:t>
      </w:r>
      <w:proofErr w:type="spellStart"/>
      <w:r w:rsidR="00B545CB" w:rsidRPr="00A12EE6">
        <w:rPr>
          <w:b/>
          <w:bCs/>
          <w:i/>
          <w:iCs/>
        </w:rPr>
        <w:t>based</w:t>
      </w:r>
      <w:proofErr w:type="spellEnd"/>
      <w:r w:rsidR="00B545CB" w:rsidRPr="00A12EE6">
        <w:rPr>
          <w:b/>
          <w:bCs/>
          <w:i/>
          <w:iCs/>
        </w:rPr>
        <w:t xml:space="preserve"> </w:t>
      </w:r>
      <w:proofErr w:type="spellStart"/>
      <w:r w:rsidR="00B545CB" w:rsidRPr="00A12EE6">
        <w:rPr>
          <w:b/>
          <w:bCs/>
          <w:i/>
          <w:iCs/>
        </w:rPr>
        <w:t>installation</w:t>
      </w:r>
      <w:proofErr w:type="spellEnd"/>
      <w:r w:rsidR="00B545CB" w:rsidRPr="00A12EE6">
        <w:t xml:space="preserve"> a potvrdíme tlačidlom </w:t>
      </w:r>
      <w:proofErr w:type="spellStart"/>
      <w:r w:rsidR="00B545CB" w:rsidRPr="00062B4A">
        <w:rPr>
          <w:b/>
          <w:bCs/>
          <w:i/>
          <w:iCs/>
          <w:bdr w:val="single" w:sz="8" w:space="0" w:color="auto" w:shadow="1"/>
          <w:shd w:val="clear" w:color="auto" w:fill="D9D9D9" w:themeFill="background1" w:themeFillShade="D9"/>
        </w:rPr>
        <w:t>Next</w:t>
      </w:r>
      <w:proofErr w:type="spellEnd"/>
      <w:r w:rsidR="00B545CB" w:rsidRPr="00A12EE6">
        <w:t xml:space="preserve">. Jedná sa o kroky </w:t>
      </w:r>
      <w:r w:rsidR="008A0AD1" w:rsidRPr="00A12EE6">
        <w:rPr>
          <w:b/>
          <w:bCs/>
          <w:color w:val="00B0F0"/>
        </w:rPr>
        <w:fldChar w:fldCharType="begin"/>
      </w:r>
      <w:r w:rsidR="008A0AD1" w:rsidRPr="00A12EE6">
        <w:rPr>
          <w:b/>
          <w:bCs/>
          <w:color w:val="00B0F0"/>
        </w:rPr>
        <w:instrText xml:space="preserve"> REF _Ref176448854 \r \h  \* MERGEFORMAT </w:instrText>
      </w:r>
      <w:r w:rsidR="008A0AD1" w:rsidRPr="00A12EE6">
        <w:rPr>
          <w:b/>
          <w:bCs/>
          <w:color w:val="00B0F0"/>
        </w:rPr>
      </w:r>
      <w:r w:rsidR="008A0AD1" w:rsidRPr="00A12EE6">
        <w:rPr>
          <w:b/>
          <w:bCs/>
          <w:color w:val="00B0F0"/>
        </w:rPr>
        <w:fldChar w:fldCharType="separate"/>
      </w:r>
      <w:r w:rsidR="005418FC">
        <w:rPr>
          <w:b/>
          <w:bCs/>
          <w:color w:val="00B0F0"/>
        </w:rPr>
        <w:t>1</w:t>
      </w:r>
      <w:r w:rsidR="008A0AD1" w:rsidRPr="00A12EE6">
        <w:rPr>
          <w:b/>
          <w:bCs/>
          <w:color w:val="00B0F0"/>
        </w:rPr>
        <w:fldChar w:fldCharType="end"/>
      </w:r>
      <w:r w:rsidR="00B545CB" w:rsidRPr="00A12EE6">
        <w:t xml:space="preserve"> až </w:t>
      </w:r>
      <w:r w:rsidR="008A0AD1" w:rsidRPr="00A12EE6">
        <w:rPr>
          <w:b/>
          <w:bCs/>
          <w:color w:val="00B0F0"/>
        </w:rPr>
        <w:fldChar w:fldCharType="begin"/>
      </w:r>
      <w:r w:rsidR="008A0AD1" w:rsidRPr="00A12EE6">
        <w:rPr>
          <w:b/>
          <w:bCs/>
          <w:color w:val="00B0F0"/>
        </w:rPr>
        <w:instrText xml:space="preserve"> REF _Ref176448847 \r \h  \* MERGEFORMAT </w:instrText>
      </w:r>
      <w:r w:rsidR="008A0AD1" w:rsidRPr="00A12EE6">
        <w:rPr>
          <w:b/>
          <w:bCs/>
          <w:color w:val="00B0F0"/>
        </w:rPr>
      </w:r>
      <w:r w:rsidR="008A0AD1" w:rsidRPr="00A12EE6">
        <w:rPr>
          <w:b/>
          <w:bCs/>
          <w:color w:val="00B0F0"/>
        </w:rPr>
        <w:fldChar w:fldCharType="separate"/>
      </w:r>
      <w:r w:rsidR="005418FC">
        <w:rPr>
          <w:b/>
          <w:bCs/>
          <w:color w:val="00B0F0"/>
        </w:rPr>
        <w:t>4</w:t>
      </w:r>
      <w:r w:rsidR="008A0AD1" w:rsidRPr="00A12EE6">
        <w:rPr>
          <w:b/>
          <w:bCs/>
          <w:color w:val="00B0F0"/>
        </w:rPr>
        <w:fldChar w:fldCharType="end"/>
      </w:r>
      <w:r w:rsidR="00B545CB" w:rsidRPr="00A12EE6">
        <w:t xml:space="preserve"> z podkapitoly </w:t>
      </w:r>
      <w:r w:rsidR="008A0AD1" w:rsidRPr="00A12EE6">
        <w:rPr>
          <w:b/>
          <w:bCs/>
          <w:color w:val="00B0F0"/>
        </w:rPr>
        <w:fldChar w:fldCharType="begin"/>
      </w:r>
      <w:r w:rsidR="008A0AD1" w:rsidRPr="00A12EE6">
        <w:rPr>
          <w:b/>
          <w:bCs/>
          <w:color w:val="00B0F0"/>
        </w:rPr>
        <w:instrText xml:space="preserve"> REF _Ref176448874 \h  \* MERGEFORMAT </w:instrText>
      </w:r>
      <w:r w:rsidR="008A0AD1" w:rsidRPr="00A12EE6">
        <w:rPr>
          <w:b/>
          <w:bCs/>
          <w:color w:val="00B0F0"/>
        </w:rPr>
      </w:r>
      <w:r w:rsidR="008A0AD1" w:rsidRPr="00A12EE6">
        <w:rPr>
          <w:b/>
          <w:bCs/>
          <w:color w:val="00B0F0"/>
        </w:rPr>
        <w:fldChar w:fldCharType="separate"/>
      </w:r>
      <w:r w:rsidR="005418FC" w:rsidRPr="005418FC">
        <w:rPr>
          <w:b/>
          <w:bCs/>
          <w:color w:val="00B0F0"/>
        </w:rPr>
        <w:t xml:space="preserve">Inštalácia role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8A0AD1" w:rsidRPr="00A12EE6">
        <w:rPr>
          <w:b/>
          <w:bCs/>
          <w:color w:val="00B0F0"/>
        </w:rPr>
        <w:fldChar w:fldCharType="end"/>
      </w:r>
      <w:r w:rsidR="00B545CB" w:rsidRPr="00A12EE6">
        <w:t xml:space="preserve">. </w:t>
      </w:r>
      <w:r>
        <w:t>Z</w:t>
      </w:r>
      <w:r w:rsidR="00B545CB" w:rsidRPr="00A12EE6">
        <w:t xml:space="preserve">obrazí </w:t>
      </w:r>
      <w:r>
        <w:t xml:space="preserve">sa </w:t>
      </w:r>
      <w:r w:rsidR="00B545CB" w:rsidRPr="00A12EE6">
        <w:t xml:space="preserve">stránka </w:t>
      </w:r>
      <w:proofErr w:type="spellStart"/>
      <w:r w:rsidR="00B545CB" w:rsidRPr="00A12EE6">
        <w:t>Select</w:t>
      </w:r>
      <w:proofErr w:type="spellEnd"/>
      <w:r w:rsidR="00B545CB" w:rsidRPr="00A12EE6">
        <w:t xml:space="preserve"> </w:t>
      </w:r>
      <w:proofErr w:type="spellStart"/>
      <w:r w:rsidR="00B545CB" w:rsidRPr="00A12EE6">
        <w:t>destinantion</w:t>
      </w:r>
      <w:proofErr w:type="spellEnd"/>
      <w:r w:rsidR="00B545CB" w:rsidRPr="00A12EE6">
        <w:t xml:space="preserve"> server, kde zvolíme</w:t>
      </w:r>
      <w:r w:rsidR="008A0AD1" w:rsidRPr="00A12EE6">
        <w:t>,</w:t>
      </w:r>
      <w:r w:rsidR="00B545CB" w:rsidRPr="00A12EE6">
        <w:t xml:space="preserve"> na ktorý server chceme inštalovať rolu </w:t>
      </w:r>
      <w:proofErr w:type="spellStart"/>
      <w:r w:rsidR="00B545CB" w:rsidRPr="00A12EE6">
        <w:t>Active</w:t>
      </w:r>
      <w:proofErr w:type="spellEnd"/>
      <w:r w:rsidR="00B545CB" w:rsidRPr="00A12EE6">
        <w:t xml:space="preserve"> </w:t>
      </w:r>
      <w:proofErr w:type="spellStart"/>
      <w:r w:rsidR="00B545CB" w:rsidRPr="00A12EE6">
        <w:t>Directory</w:t>
      </w:r>
      <w:proofErr w:type="spellEnd"/>
      <w:r w:rsidR="00B545CB" w:rsidRPr="00A12EE6">
        <w:t xml:space="preserve"> </w:t>
      </w:r>
      <w:proofErr w:type="spellStart"/>
      <w:r w:rsidR="00B545CB" w:rsidRPr="00A12EE6">
        <w:t>Domain</w:t>
      </w:r>
      <w:proofErr w:type="spellEnd"/>
      <w:r w:rsidR="00B545CB" w:rsidRPr="00A12EE6">
        <w:t xml:space="preserve"> </w:t>
      </w:r>
      <w:proofErr w:type="spellStart"/>
      <w:r w:rsidR="00B545CB" w:rsidRPr="00A12EE6">
        <w:t>Services</w:t>
      </w:r>
      <w:proofErr w:type="spellEnd"/>
      <w:r w:rsidR="00B545CB" w:rsidRPr="00A12EE6">
        <w:t xml:space="preserve">. Ľavým kliknutím myšou na server s názvom </w:t>
      </w:r>
      <w:r w:rsidR="00B545CB" w:rsidRPr="00A12EE6">
        <w:rPr>
          <w:b/>
          <w:bCs/>
          <w:i/>
          <w:iCs/>
        </w:rPr>
        <w:t>server-</w:t>
      </w:r>
      <w:proofErr w:type="spellStart"/>
      <w:r w:rsidR="00B545CB" w:rsidRPr="00A12EE6">
        <w:rPr>
          <w:b/>
          <w:bCs/>
          <w:i/>
          <w:iCs/>
        </w:rPr>
        <w:t>b.kti.local</w:t>
      </w:r>
      <w:proofErr w:type="spellEnd"/>
      <w:r w:rsidR="00B545CB" w:rsidRPr="00A12EE6">
        <w:t xml:space="preserve">, </w:t>
      </w:r>
      <w:r>
        <w:t>a</w:t>
      </w:r>
      <w:r w:rsidR="00B545CB" w:rsidRPr="00A12EE6">
        <w:t xml:space="preserve"> IP adresou </w:t>
      </w:r>
      <w:r w:rsidR="00B545CB" w:rsidRPr="00A12EE6">
        <w:rPr>
          <w:b/>
          <w:bCs/>
          <w:i/>
          <w:iCs/>
        </w:rPr>
        <w:t>172.20.50.12</w:t>
      </w:r>
      <w:r w:rsidR="00B545CB" w:rsidRPr="00A12EE6">
        <w:t xml:space="preserve"> v časti okna </w:t>
      </w:r>
      <w:r w:rsidR="00B545CB" w:rsidRPr="00A12EE6">
        <w:rPr>
          <w:b/>
          <w:bCs/>
          <w:i/>
          <w:iCs/>
        </w:rPr>
        <w:t xml:space="preserve">Server </w:t>
      </w:r>
      <w:proofErr w:type="spellStart"/>
      <w:r w:rsidR="00B545CB" w:rsidRPr="00A12EE6">
        <w:rPr>
          <w:b/>
          <w:bCs/>
          <w:i/>
          <w:iCs/>
        </w:rPr>
        <w:t>Pool</w:t>
      </w:r>
      <w:proofErr w:type="spellEnd"/>
      <w:r w:rsidR="00B545CB" w:rsidRPr="00A12EE6">
        <w:t xml:space="preserve"> </w:t>
      </w:r>
      <w:del w:id="319" w:author="Baráth, Július" w:date="2024-11-14T09:58:00Z" w16du:dateUtc="2024-11-14T08:58:00Z">
        <w:r w:rsidDel="000C6C0F">
          <w:delText>vyberemie</w:delText>
        </w:r>
      </w:del>
      <w:ins w:id="320" w:author="Baráth, Július" w:date="2024-11-14T09:58:00Z" w16du:dateUtc="2024-11-14T08:58:00Z">
        <w:r w:rsidR="000C6C0F">
          <w:t>vyberieme</w:t>
        </w:r>
      </w:ins>
      <w:r w:rsidR="00B545CB" w:rsidRPr="00A12EE6">
        <w:t xml:space="preserve"> server</w:t>
      </w:r>
      <w:r w:rsidR="00052F18" w:rsidRPr="00A12EE6">
        <w:t xml:space="preserve"> (text musí byť orámovaný modrým pozadím), na ktorý sa bude inštalovať </w:t>
      </w:r>
      <w:r>
        <w:t>požadovaná</w:t>
      </w:r>
      <w:r w:rsidR="00052F18" w:rsidRPr="00A12EE6">
        <w:t xml:space="preserve"> rola. </w:t>
      </w:r>
      <w:r>
        <w:t>Potom</w:t>
      </w:r>
      <w:r w:rsidR="00052F18" w:rsidRPr="00A12EE6">
        <w:t xml:space="preserve"> zvolíme pokračovanie v inštalácii pomocou tlačidla </w:t>
      </w:r>
      <w:proofErr w:type="spellStart"/>
      <w:r w:rsidR="00052F18" w:rsidRPr="00062B4A">
        <w:rPr>
          <w:b/>
          <w:bCs/>
          <w:i/>
          <w:iCs/>
          <w:bdr w:val="single" w:sz="8" w:space="0" w:color="auto" w:shadow="1"/>
          <w:shd w:val="clear" w:color="auto" w:fill="D9D9D9" w:themeFill="background1" w:themeFillShade="D9"/>
        </w:rPr>
        <w:t>Next</w:t>
      </w:r>
      <w:proofErr w:type="spellEnd"/>
      <w:r w:rsidR="00052F18" w:rsidRPr="00A12EE6">
        <w:t>.</w:t>
      </w:r>
    </w:p>
    <w:p w14:paraId="003430DF" w14:textId="77777777" w:rsidR="00052F18" w:rsidRPr="00A12EE6" w:rsidRDefault="00052F18" w:rsidP="00052F18">
      <w:pPr>
        <w:keepNext/>
        <w:jc w:val="center"/>
      </w:pPr>
      <w:r w:rsidRPr="00A12EE6">
        <w:rPr>
          <w:noProof/>
          <w:lang w:eastAsia="sk-SK"/>
        </w:rPr>
        <w:drawing>
          <wp:inline distT="0" distB="0" distL="0" distR="0" wp14:anchorId="43760C4D" wp14:editId="3B2DE5AD">
            <wp:extent cx="5760720" cy="4077335"/>
            <wp:effectExtent l="38100" t="38100" r="87630" b="94615"/>
            <wp:docPr id="118133474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34747" name="Obrázok 1" descr="Obrázok, na ktorom je text, snímka obrazovky, softvér, webová stránka&#10;&#10;Automaticky generovaný popis"/>
                    <pic:cNvPicPr/>
                  </pic:nvPicPr>
                  <pic:blipFill>
                    <a:blip r:embed="rId153"/>
                    <a:stretch>
                      <a:fillRect/>
                    </a:stretch>
                  </pic:blipFill>
                  <pic:spPr>
                    <a:xfrm>
                      <a:off x="0" y="0"/>
                      <a:ext cx="5760720" cy="4077335"/>
                    </a:xfrm>
                    <a:prstGeom prst="rect">
                      <a:avLst/>
                    </a:prstGeom>
                    <a:effectLst>
                      <a:outerShdw blurRad="50800" dist="38100" dir="2700000" algn="tl" rotWithShape="0">
                        <a:prstClr val="black">
                          <a:alpha val="40000"/>
                        </a:prstClr>
                      </a:outerShdw>
                    </a:effectLst>
                  </pic:spPr>
                </pic:pic>
              </a:graphicData>
            </a:graphic>
          </wp:inline>
        </w:drawing>
      </w:r>
    </w:p>
    <w:p w14:paraId="011A9DBC" w14:textId="2563E903" w:rsidR="00052F18" w:rsidRPr="00A12EE6" w:rsidRDefault="00052F18" w:rsidP="00052F18">
      <w:pPr>
        <w:pStyle w:val="Popis"/>
        <w:jc w:val="center"/>
      </w:pPr>
      <w:bookmarkStart w:id="321" w:name="_Toc182423378"/>
      <w:r w:rsidRPr="00A12EE6">
        <w:t xml:space="preserve">Obr. </w:t>
      </w:r>
      <w:fldSimple w:instr=" STYLEREF 1 \s ">
        <w:r w:rsidR="005418FC">
          <w:rPr>
            <w:noProof/>
          </w:rPr>
          <w:t>3</w:t>
        </w:r>
      </w:fldSimple>
      <w:r w:rsidR="00E37B0B" w:rsidRPr="00A12EE6">
        <w:noBreakHyphen/>
      </w:r>
      <w:fldSimple w:instr=" SEQ Obr. \* ARABIC \s 1 ">
        <w:r w:rsidR="005418FC">
          <w:rPr>
            <w:noProof/>
          </w:rPr>
          <w:t>60</w:t>
        </w:r>
      </w:fldSimple>
      <w:r w:rsidRPr="00A12EE6">
        <w:t xml:space="preserve">. Voľba server-b, </w:t>
      </w:r>
      <w:proofErr w:type="spellStart"/>
      <w:r w:rsidRPr="00A12EE6">
        <w:t>Select</w:t>
      </w:r>
      <w:proofErr w:type="spellEnd"/>
      <w:r w:rsidRPr="00A12EE6">
        <w:t xml:space="preserve"> </w:t>
      </w:r>
      <w:proofErr w:type="spellStart"/>
      <w:r w:rsidRPr="00A12EE6">
        <w:t>destination</w:t>
      </w:r>
      <w:proofErr w:type="spellEnd"/>
      <w:r w:rsidRPr="00A12EE6">
        <w:t xml:space="preserve"> server,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bookmarkEnd w:id="321"/>
      <w:proofErr w:type="spellEnd"/>
    </w:p>
    <w:p w14:paraId="4EF3C615" w14:textId="3EC931E6" w:rsidR="00052F18" w:rsidRPr="00A12EE6" w:rsidRDefault="00062B4A" w:rsidP="006C50AE">
      <w:pPr>
        <w:pStyle w:val="Odsekzoznamu"/>
        <w:numPr>
          <w:ilvl w:val="0"/>
          <w:numId w:val="31"/>
        </w:numPr>
        <w:ind w:left="454" w:hanging="454"/>
        <w:jc w:val="both"/>
      </w:pPr>
      <w:r>
        <w:t>Mô</w:t>
      </w:r>
      <w:r w:rsidR="00052F18" w:rsidRPr="00A12EE6">
        <w:t xml:space="preserve">žeme pokračovať presne podľa krokov </w:t>
      </w:r>
      <w:r w:rsidR="008A0AD1" w:rsidRPr="00A12EE6">
        <w:rPr>
          <w:b/>
          <w:bCs/>
          <w:color w:val="00B0F0"/>
        </w:rPr>
        <w:fldChar w:fldCharType="begin"/>
      </w:r>
      <w:r w:rsidR="008A0AD1" w:rsidRPr="00A12EE6">
        <w:rPr>
          <w:b/>
          <w:bCs/>
          <w:color w:val="00B0F0"/>
        </w:rPr>
        <w:instrText xml:space="preserve"> REF _Ref176449079 \r \h  \* MERGEFORMAT </w:instrText>
      </w:r>
      <w:r w:rsidR="008A0AD1" w:rsidRPr="00A12EE6">
        <w:rPr>
          <w:b/>
          <w:bCs/>
          <w:color w:val="00B0F0"/>
        </w:rPr>
      </w:r>
      <w:r w:rsidR="008A0AD1" w:rsidRPr="00A12EE6">
        <w:rPr>
          <w:b/>
          <w:bCs/>
          <w:color w:val="00B0F0"/>
        </w:rPr>
        <w:fldChar w:fldCharType="separate"/>
      </w:r>
      <w:r w:rsidR="005418FC">
        <w:rPr>
          <w:b/>
          <w:bCs/>
          <w:color w:val="00B0F0"/>
        </w:rPr>
        <w:t>5</w:t>
      </w:r>
      <w:r w:rsidR="008A0AD1" w:rsidRPr="00A12EE6">
        <w:rPr>
          <w:b/>
          <w:bCs/>
          <w:color w:val="00B0F0"/>
        </w:rPr>
        <w:fldChar w:fldCharType="end"/>
      </w:r>
      <w:r w:rsidR="00052F18" w:rsidRPr="00A12EE6">
        <w:t xml:space="preserve"> až </w:t>
      </w:r>
      <w:r w:rsidR="008A0AD1" w:rsidRPr="00A12EE6">
        <w:rPr>
          <w:b/>
          <w:bCs/>
          <w:color w:val="00B0F0"/>
        </w:rPr>
        <w:fldChar w:fldCharType="begin"/>
      </w:r>
      <w:r w:rsidR="008A0AD1" w:rsidRPr="00A12EE6">
        <w:rPr>
          <w:b/>
          <w:bCs/>
          <w:color w:val="00B0F0"/>
        </w:rPr>
        <w:instrText xml:space="preserve"> REF _Ref176449096 \r \h  \* MERGEFORMAT </w:instrText>
      </w:r>
      <w:r w:rsidR="008A0AD1" w:rsidRPr="00A12EE6">
        <w:rPr>
          <w:b/>
          <w:bCs/>
          <w:color w:val="00B0F0"/>
        </w:rPr>
      </w:r>
      <w:r w:rsidR="008A0AD1" w:rsidRPr="00A12EE6">
        <w:rPr>
          <w:b/>
          <w:bCs/>
          <w:color w:val="00B0F0"/>
        </w:rPr>
        <w:fldChar w:fldCharType="separate"/>
      </w:r>
      <w:r w:rsidR="005418FC">
        <w:rPr>
          <w:b/>
          <w:bCs/>
          <w:color w:val="00B0F0"/>
        </w:rPr>
        <w:t>12</w:t>
      </w:r>
      <w:r w:rsidR="008A0AD1" w:rsidRPr="00A12EE6">
        <w:rPr>
          <w:b/>
          <w:bCs/>
          <w:color w:val="00B0F0"/>
        </w:rPr>
        <w:fldChar w:fldCharType="end"/>
      </w:r>
      <w:r w:rsidR="00052F18" w:rsidRPr="00A12EE6">
        <w:t xml:space="preserve"> z podkapitoly </w:t>
      </w:r>
      <w:r w:rsidR="008A0AD1" w:rsidRPr="00A12EE6">
        <w:rPr>
          <w:b/>
          <w:bCs/>
          <w:i/>
          <w:iCs/>
        </w:rPr>
        <w:fldChar w:fldCharType="begin"/>
      </w:r>
      <w:r w:rsidR="008A0AD1" w:rsidRPr="00A12EE6">
        <w:rPr>
          <w:b/>
          <w:bCs/>
          <w:i/>
          <w:iCs/>
        </w:rPr>
        <w:instrText xml:space="preserve"> REF _Ref176449044 \h  \* MERGEFORMAT </w:instrText>
      </w:r>
      <w:r w:rsidR="008A0AD1" w:rsidRPr="00A12EE6">
        <w:rPr>
          <w:b/>
          <w:bCs/>
          <w:i/>
          <w:iCs/>
        </w:rPr>
      </w:r>
      <w:r w:rsidR="008A0AD1" w:rsidRPr="00A12EE6">
        <w:rPr>
          <w:b/>
          <w:bCs/>
          <w:i/>
          <w:iCs/>
        </w:rPr>
        <w:fldChar w:fldCharType="separate"/>
      </w:r>
      <w:r w:rsidR="005418FC" w:rsidRPr="005418FC">
        <w:rPr>
          <w:b/>
          <w:bCs/>
          <w:i/>
          <w:iCs/>
        </w:rPr>
        <w:t xml:space="preserve">Inštalácia role </w:t>
      </w:r>
      <w:proofErr w:type="spellStart"/>
      <w:r w:rsidR="005418FC" w:rsidRPr="005418FC">
        <w:rPr>
          <w:b/>
          <w:bCs/>
          <w:i/>
          <w:iCs/>
        </w:rPr>
        <w:t>Active</w:t>
      </w:r>
      <w:proofErr w:type="spellEnd"/>
      <w:r w:rsidR="005418FC" w:rsidRPr="005418FC">
        <w:rPr>
          <w:b/>
          <w:bCs/>
          <w:i/>
          <w:iCs/>
        </w:rPr>
        <w:t xml:space="preserve"> </w:t>
      </w:r>
      <w:proofErr w:type="spellStart"/>
      <w:r w:rsidR="005418FC" w:rsidRPr="005418FC">
        <w:rPr>
          <w:b/>
          <w:bCs/>
          <w:i/>
          <w:iCs/>
        </w:rPr>
        <w:t>Directory</w:t>
      </w:r>
      <w:proofErr w:type="spellEnd"/>
      <w:r w:rsidR="005418FC" w:rsidRPr="005418FC">
        <w:rPr>
          <w:b/>
          <w:bCs/>
          <w:i/>
          <w:iCs/>
        </w:rPr>
        <w:t xml:space="preserve"> na serveri s GUI</w:t>
      </w:r>
      <w:r w:rsidR="008A0AD1" w:rsidRPr="00A12EE6">
        <w:rPr>
          <w:b/>
          <w:bCs/>
          <w:i/>
          <w:iCs/>
        </w:rPr>
        <w:fldChar w:fldCharType="end"/>
      </w:r>
      <w:r w:rsidR="00052F18" w:rsidRPr="00A12EE6">
        <w:t xml:space="preserve">. V poslednom kroku už ale môžeme vidieť, že </w:t>
      </w:r>
      <w:proofErr w:type="spellStart"/>
      <w:r w:rsidR="00052F18" w:rsidRPr="00A12EE6">
        <w:rPr>
          <w:b/>
          <w:bCs/>
          <w:i/>
          <w:iCs/>
        </w:rPr>
        <w:t>Promote</w:t>
      </w:r>
      <w:proofErr w:type="spellEnd"/>
      <w:r w:rsidR="00052F18" w:rsidRPr="00A12EE6">
        <w:rPr>
          <w:b/>
          <w:bCs/>
          <w:i/>
          <w:iCs/>
        </w:rPr>
        <w:t xml:space="preserve"> </w:t>
      </w:r>
      <w:proofErr w:type="spellStart"/>
      <w:r w:rsidR="00052F18" w:rsidRPr="00A12EE6">
        <w:rPr>
          <w:b/>
          <w:bCs/>
          <w:i/>
          <w:iCs/>
        </w:rPr>
        <w:t>this</w:t>
      </w:r>
      <w:proofErr w:type="spellEnd"/>
      <w:r w:rsidR="00052F18" w:rsidRPr="00A12EE6">
        <w:rPr>
          <w:b/>
          <w:bCs/>
          <w:i/>
          <w:iCs/>
        </w:rPr>
        <w:t xml:space="preserve"> server to a </w:t>
      </w:r>
      <w:proofErr w:type="spellStart"/>
      <w:r w:rsidR="00052F18" w:rsidRPr="00A12EE6">
        <w:rPr>
          <w:b/>
          <w:bCs/>
          <w:i/>
          <w:iCs/>
        </w:rPr>
        <w:t>domain</w:t>
      </w:r>
      <w:proofErr w:type="spellEnd"/>
      <w:r w:rsidR="00052F18" w:rsidRPr="00A12EE6">
        <w:rPr>
          <w:b/>
          <w:bCs/>
          <w:i/>
          <w:iCs/>
        </w:rPr>
        <w:t xml:space="preserve"> </w:t>
      </w:r>
      <w:proofErr w:type="spellStart"/>
      <w:r w:rsidR="00052F18" w:rsidRPr="00A12EE6">
        <w:rPr>
          <w:b/>
          <w:bCs/>
          <w:i/>
          <w:iCs/>
        </w:rPr>
        <w:t>controller</w:t>
      </w:r>
      <w:proofErr w:type="spellEnd"/>
      <w:r w:rsidR="00052F18" w:rsidRPr="00A12EE6">
        <w:t xml:space="preserve"> je pre </w:t>
      </w:r>
      <w:r w:rsidR="00052F18" w:rsidRPr="00A12EE6">
        <w:rPr>
          <w:b/>
          <w:bCs/>
          <w:i/>
          <w:iCs/>
        </w:rPr>
        <w:t>SERVER-B</w:t>
      </w:r>
      <w:r w:rsidR="00052F18" w:rsidRPr="00A12EE6">
        <w:t xml:space="preserve">. </w:t>
      </w:r>
    </w:p>
    <w:p w14:paraId="1C60CCEF" w14:textId="77777777" w:rsidR="00052F18" w:rsidRPr="00A12EE6" w:rsidRDefault="00052F18" w:rsidP="00052F18">
      <w:pPr>
        <w:keepNext/>
        <w:jc w:val="center"/>
      </w:pPr>
      <w:r w:rsidRPr="00A12EE6">
        <w:rPr>
          <w:noProof/>
          <w:lang w:eastAsia="sk-SK"/>
        </w:rPr>
        <w:lastRenderedPageBreak/>
        <w:drawing>
          <wp:inline distT="0" distB="0" distL="0" distR="0" wp14:anchorId="62E03217" wp14:editId="5A295D83">
            <wp:extent cx="5760720" cy="1738630"/>
            <wp:effectExtent l="38100" t="38100" r="87630" b="90170"/>
            <wp:docPr id="1388811649"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649" name="Obrázok 1" descr="Obrázok, na ktorom je text, snímka obrazovky, softvér, webová stránka&#10;&#10;Automaticky generovaný popis"/>
                    <pic:cNvPicPr/>
                  </pic:nvPicPr>
                  <pic:blipFill>
                    <a:blip r:embed="rId154"/>
                    <a:stretch>
                      <a:fillRect/>
                    </a:stretch>
                  </pic:blipFill>
                  <pic:spPr>
                    <a:xfrm>
                      <a:off x="0" y="0"/>
                      <a:ext cx="5760720" cy="1738630"/>
                    </a:xfrm>
                    <a:prstGeom prst="rect">
                      <a:avLst/>
                    </a:prstGeom>
                    <a:effectLst>
                      <a:outerShdw blurRad="50800" dist="38100" dir="2700000" algn="tl" rotWithShape="0">
                        <a:prstClr val="black">
                          <a:alpha val="40000"/>
                        </a:prstClr>
                      </a:outerShdw>
                    </a:effectLst>
                  </pic:spPr>
                </pic:pic>
              </a:graphicData>
            </a:graphic>
          </wp:inline>
        </w:drawing>
      </w:r>
    </w:p>
    <w:p w14:paraId="65F764F7" w14:textId="04C0A0F4" w:rsidR="00052F18" w:rsidRPr="00A12EE6" w:rsidRDefault="00052F18" w:rsidP="00052F18">
      <w:pPr>
        <w:pStyle w:val="Popis"/>
        <w:jc w:val="center"/>
      </w:pPr>
      <w:bookmarkStart w:id="322" w:name="_Toc182423379"/>
      <w:r w:rsidRPr="00A12EE6">
        <w:t xml:space="preserve">Obr. </w:t>
      </w:r>
      <w:fldSimple w:instr=" STYLEREF 1 \s ">
        <w:r w:rsidR="005418FC">
          <w:rPr>
            <w:noProof/>
          </w:rPr>
          <w:t>3</w:t>
        </w:r>
      </w:fldSimple>
      <w:r w:rsidR="00E37B0B" w:rsidRPr="00A12EE6">
        <w:noBreakHyphen/>
      </w:r>
      <w:fldSimple w:instr=" SEQ Obr. \* ARABIC \s 1 ">
        <w:r w:rsidR="005418FC">
          <w:rPr>
            <w:noProof/>
          </w:rPr>
          <w:t>61</w:t>
        </w:r>
      </w:fldSimple>
      <w:r w:rsidRPr="00A12EE6">
        <w:t>. Hlásenia v ikone vlajky, Server Manager, server-b</w:t>
      </w:r>
      <w:bookmarkEnd w:id="322"/>
    </w:p>
    <w:p w14:paraId="1482DF6F" w14:textId="1D63CBAE" w:rsidR="00052F18" w:rsidRPr="00A12EE6" w:rsidRDefault="00062B4A" w:rsidP="006C50AE">
      <w:pPr>
        <w:pStyle w:val="Odsekzoznamu"/>
        <w:numPr>
          <w:ilvl w:val="0"/>
          <w:numId w:val="31"/>
        </w:numPr>
        <w:ind w:left="454" w:hanging="454"/>
        <w:jc w:val="both"/>
      </w:pPr>
      <w:r>
        <w:t>B</w:t>
      </w:r>
      <w:r w:rsidR="00052F18" w:rsidRPr="00A12EE6">
        <w:t>udeme pokračovať novou podkapitolou</w:t>
      </w:r>
      <w:r>
        <w:t>, pretože</w:t>
      </w:r>
      <w:r w:rsidR="00052F18" w:rsidRPr="00A12EE6">
        <w:t xml:space="preserve"> podkapitola</w:t>
      </w:r>
      <w:r w:rsidR="00BE0CFE" w:rsidRPr="00A12EE6">
        <w:t xml:space="preserve"> </w:t>
      </w:r>
      <w:r w:rsidR="00743DDC" w:rsidRPr="00A12EE6">
        <w:rPr>
          <w:b/>
          <w:bCs/>
          <w:color w:val="00B0F0"/>
        </w:rPr>
        <w:fldChar w:fldCharType="begin"/>
      </w:r>
      <w:r w:rsidR="00743DDC" w:rsidRPr="00A12EE6">
        <w:rPr>
          <w:b/>
          <w:bCs/>
          <w:color w:val="00B0F0"/>
        </w:rPr>
        <w:instrText xml:space="preserve"> REF _Ref176449169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Konfigurácia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743DDC" w:rsidRPr="00A12EE6">
        <w:rPr>
          <w:b/>
          <w:bCs/>
          <w:color w:val="00B0F0"/>
        </w:rPr>
        <w:fldChar w:fldCharType="end"/>
      </w:r>
      <w:r w:rsidR="00BE0CFE" w:rsidRPr="00A12EE6">
        <w:t xml:space="preserve"> ukazuje spôsob vytvorenia novej domény</w:t>
      </w:r>
      <w:r>
        <w:t>,</w:t>
      </w:r>
      <w:r w:rsidR="00BE0CFE" w:rsidRPr="00A12EE6">
        <w:t xml:space="preserve"> ale m</w:t>
      </w:r>
      <w:r>
        <w:t>y</w:t>
      </w:r>
      <w:r w:rsidR="00BE0CFE" w:rsidRPr="00A12EE6">
        <w:t xml:space="preserve"> budeme pridávať radič domény do už existujúcej domény </w:t>
      </w:r>
      <w:proofErr w:type="spellStart"/>
      <w:r w:rsidR="00BE0CFE" w:rsidRPr="00A12EE6">
        <w:rPr>
          <w:b/>
          <w:bCs/>
          <w:i/>
          <w:iCs/>
        </w:rPr>
        <w:t>kti.local</w:t>
      </w:r>
      <w:proofErr w:type="spellEnd"/>
      <w:r w:rsidR="00BE0CFE" w:rsidRPr="00A12EE6">
        <w:t>.</w:t>
      </w:r>
    </w:p>
    <w:p w14:paraId="24837C46" w14:textId="4BAEC1BB" w:rsidR="00BE0CFE" w:rsidRPr="00A12EE6" w:rsidRDefault="00BE0CFE" w:rsidP="006C50AE">
      <w:pPr>
        <w:pStyle w:val="Nadpis3"/>
        <w:ind w:left="737" w:hanging="737"/>
      </w:pPr>
      <w:bookmarkStart w:id="323" w:name="_Ref176454191"/>
      <w:bookmarkStart w:id="324" w:name="_Toc182423517"/>
      <w:r w:rsidRPr="00A12EE6">
        <w:t xml:space="preserve">Konfigurácia </w:t>
      </w:r>
      <w:proofErr w:type="spellStart"/>
      <w:r w:rsidRPr="00A12EE6">
        <w:t>Active</w:t>
      </w:r>
      <w:proofErr w:type="spellEnd"/>
      <w:r w:rsidRPr="00A12EE6">
        <w:t xml:space="preserve"> </w:t>
      </w:r>
      <w:proofErr w:type="spellStart"/>
      <w:r w:rsidRPr="00A12EE6">
        <w:t>Directory</w:t>
      </w:r>
      <w:proofErr w:type="spellEnd"/>
      <w:r w:rsidRPr="00A12EE6">
        <w:t xml:space="preserve"> na </w:t>
      </w:r>
      <w:proofErr w:type="spellStart"/>
      <w:r w:rsidRPr="00A12EE6">
        <w:t>core</w:t>
      </w:r>
      <w:proofErr w:type="spellEnd"/>
      <w:r w:rsidRPr="00A12EE6">
        <w:t xml:space="preserve"> serveri, existujúca doména</w:t>
      </w:r>
      <w:bookmarkEnd w:id="323"/>
      <w:bookmarkEnd w:id="324"/>
    </w:p>
    <w:p w14:paraId="0DDA69D8" w14:textId="413BB138" w:rsidR="008B07A1" w:rsidRPr="00A12EE6" w:rsidRDefault="00BE0CFE" w:rsidP="006C50AE">
      <w:pPr>
        <w:pStyle w:val="Odsekzoznamu"/>
        <w:numPr>
          <w:ilvl w:val="0"/>
          <w:numId w:val="32"/>
        </w:numPr>
        <w:ind w:left="454" w:hanging="454"/>
        <w:jc w:val="both"/>
      </w:pPr>
      <w:r w:rsidRPr="00A12EE6">
        <w:t xml:space="preserve">Myšou klikneme na modrý text </w:t>
      </w:r>
      <w:proofErr w:type="spellStart"/>
      <w:r w:rsidRPr="00A12EE6">
        <w:rPr>
          <w:b/>
          <w:bCs/>
          <w:i/>
          <w:iCs/>
        </w:rPr>
        <w:t>Promote</w:t>
      </w:r>
      <w:proofErr w:type="spellEnd"/>
      <w:r w:rsidRPr="00A12EE6">
        <w:rPr>
          <w:b/>
          <w:bCs/>
          <w:i/>
          <w:iCs/>
        </w:rPr>
        <w:t xml:space="preserve"> </w:t>
      </w:r>
      <w:proofErr w:type="spellStart"/>
      <w:r w:rsidRPr="00A12EE6">
        <w:rPr>
          <w:b/>
          <w:bCs/>
          <w:i/>
          <w:iCs/>
        </w:rPr>
        <w:t>this</w:t>
      </w:r>
      <w:proofErr w:type="spellEnd"/>
      <w:r w:rsidRPr="00A12EE6">
        <w:rPr>
          <w:b/>
          <w:bCs/>
          <w:i/>
          <w:iCs/>
        </w:rPr>
        <w:t xml:space="preserve"> server to a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t xml:space="preserve">. </w:t>
      </w:r>
      <w:r w:rsidR="008B07A1" w:rsidRPr="00A12EE6">
        <w:t xml:space="preserve">Otvorí sa okno </w:t>
      </w:r>
      <w:proofErr w:type="spellStart"/>
      <w:r w:rsidR="008B07A1" w:rsidRPr="00A12EE6">
        <w:t>Active</w:t>
      </w:r>
      <w:proofErr w:type="spellEnd"/>
      <w:r w:rsidR="008B07A1" w:rsidRPr="00A12EE6">
        <w:t xml:space="preserve"> </w:t>
      </w:r>
      <w:proofErr w:type="spellStart"/>
      <w:r w:rsidR="008B07A1" w:rsidRPr="00A12EE6">
        <w:t>Directory</w:t>
      </w:r>
      <w:proofErr w:type="spellEnd"/>
      <w:r w:rsidR="008B07A1" w:rsidRPr="00A12EE6">
        <w:t xml:space="preserve"> </w:t>
      </w:r>
      <w:proofErr w:type="spellStart"/>
      <w:r w:rsidR="008B07A1" w:rsidRPr="00A12EE6">
        <w:t>Domain</w:t>
      </w:r>
      <w:proofErr w:type="spellEnd"/>
      <w:r w:rsidR="008B07A1" w:rsidRPr="00A12EE6">
        <w:t xml:space="preserve"> </w:t>
      </w:r>
      <w:proofErr w:type="spellStart"/>
      <w:r w:rsidR="008B07A1" w:rsidRPr="00A12EE6">
        <w:t>Services</w:t>
      </w:r>
      <w:proofErr w:type="spellEnd"/>
      <w:r w:rsidR="008B07A1" w:rsidRPr="00A12EE6">
        <w:t xml:space="preserve"> </w:t>
      </w:r>
      <w:proofErr w:type="spellStart"/>
      <w:r w:rsidR="008B07A1" w:rsidRPr="00A12EE6">
        <w:t>Configuration</w:t>
      </w:r>
      <w:proofErr w:type="spellEnd"/>
      <w:r w:rsidR="008B07A1" w:rsidRPr="00A12EE6">
        <w:t xml:space="preserve"> </w:t>
      </w:r>
      <w:proofErr w:type="spellStart"/>
      <w:r w:rsidR="008B07A1" w:rsidRPr="00A12EE6">
        <w:t>Wizard</w:t>
      </w:r>
      <w:proofErr w:type="spellEnd"/>
      <w:r w:rsidR="008B07A1" w:rsidRPr="00A12EE6">
        <w:t xml:space="preserve"> s prvou stránkou </w:t>
      </w:r>
      <w:proofErr w:type="spellStart"/>
      <w:r w:rsidR="008B07A1" w:rsidRPr="00A12EE6">
        <w:t>Deployment</w:t>
      </w:r>
      <w:proofErr w:type="spellEnd"/>
      <w:r w:rsidR="008B07A1" w:rsidRPr="00A12EE6">
        <w:t xml:space="preserve"> </w:t>
      </w:r>
      <w:proofErr w:type="spellStart"/>
      <w:r w:rsidR="008B07A1" w:rsidRPr="00A12EE6">
        <w:t>Configuration</w:t>
      </w:r>
      <w:proofErr w:type="spellEnd"/>
      <w:r w:rsidR="008B07A1" w:rsidRPr="00A12EE6">
        <w:t xml:space="preserve">. Na tejto stránke </w:t>
      </w:r>
      <w:r w:rsidR="00062B4A">
        <w:t>sa nachádzajú</w:t>
      </w:r>
      <w:r w:rsidR="008B07A1" w:rsidRPr="00A12EE6">
        <w:t xml:space="preserve"> 3 možnosti nastavenia. Tieto možnosti boli vysvetlené v podkapitole </w:t>
      </w:r>
      <w:r w:rsidR="00743DDC" w:rsidRPr="00A12EE6">
        <w:rPr>
          <w:b/>
          <w:bCs/>
          <w:color w:val="00B0F0"/>
        </w:rPr>
        <w:fldChar w:fldCharType="begin"/>
      </w:r>
      <w:r w:rsidR="00743DDC" w:rsidRPr="00A12EE6">
        <w:rPr>
          <w:b/>
          <w:bCs/>
          <w:color w:val="00B0F0"/>
        </w:rPr>
        <w:instrText xml:space="preserve"> REF _Ref176449227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Konfigurácia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743DDC" w:rsidRPr="00A12EE6">
        <w:rPr>
          <w:b/>
          <w:bCs/>
          <w:color w:val="00B0F0"/>
        </w:rPr>
        <w:fldChar w:fldCharType="end"/>
      </w:r>
      <w:r w:rsidR="008B07A1" w:rsidRPr="00A12EE6">
        <w:t>. Pretože chcem</w:t>
      </w:r>
      <w:r w:rsidR="00062B4A">
        <w:t>e</w:t>
      </w:r>
      <w:r w:rsidR="008B07A1" w:rsidRPr="00A12EE6">
        <w:t xml:space="preserve"> vytvoriť doménový radič v existujúcej doméne, zvolíme prvú možnosť </w:t>
      </w:r>
      <w:proofErr w:type="spellStart"/>
      <w:r w:rsidR="008B07A1" w:rsidRPr="00A12EE6">
        <w:rPr>
          <w:b/>
          <w:bCs/>
          <w:i/>
          <w:iCs/>
        </w:rPr>
        <w:t>Add</w:t>
      </w:r>
      <w:proofErr w:type="spellEnd"/>
      <w:r w:rsidR="008B07A1" w:rsidRPr="00A12EE6">
        <w:rPr>
          <w:b/>
          <w:bCs/>
          <w:i/>
          <w:iCs/>
        </w:rPr>
        <w:t xml:space="preserve"> a </w:t>
      </w:r>
      <w:proofErr w:type="spellStart"/>
      <w:r w:rsidR="008B07A1" w:rsidRPr="00A12EE6">
        <w:rPr>
          <w:b/>
          <w:bCs/>
          <w:i/>
          <w:iCs/>
        </w:rPr>
        <w:t>domain</w:t>
      </w:r>
      <w:proofErr w:type="spellEnd"/>
      <w:r w:rsidR="008B07A1" w:rsidRPr="00A12EE6">
        <w:rPr>
          <w:b/>
          <w:bCs/>
          <w:i/>
          <w:iCs/>
        </w:rPr>
        <w:t xml:space="preserve"> </w:t>
      </w:r>
      <w:proofErr w:type="spellStart"/>
      <w:r w:rsidR="008B07A1" w:rsidRPr="00A12EE6">
        <w:rPr>
          <w:b/>
          <w:bCs/>
          <w:i/>
          <w:iCs/>
        </w:rPr>
        <w:t>controller</w:t>
      </w:r>
      <w:proofErr w:type="spellEnd"/>
      <w:r w:rsidR="008B07A1" w:rsidRPr="00A12EE6">
        <w:rPr>
          <w:b/>
          <w:bCs/>
          <w:i/>
          <w:iCs/>
        </w:rPr>
        <w:t xml:space="preserve"> to </w:t>
      </w:r>
      <w:proofErr w:type="spellStart"/>
      <w:r w:rsidR="008B07A1" w:rsidRPr="00A12EE6">
        <w:rPr>
          <w:b/>
          <w:bCs/>
          <w:i/>
          <w:iCs/>
        </w:rPr>
        <w:t>an</w:t>
      </w:r>
      <w:proofErr w:type="spellEnd"/>
      <w:r w:rsidR="008B07A1" w:rsidRPr="00A12EE6">
        <w:rPr>
          <w:b/>
          <w:bCs/>
          <w:i/>
          <w:iCs/>
        </w:rPr>
        <w:t xml:space="preserve"> </w:t>
      </w:r>
      <w:proofErr w:type="spellStart"/>
      <w:r w:rsidR="008B07A1" w:rsidRPr="00A12EE6">
        <w:rPr>
          <w:b/>
          <w:bCs/>
          <w:i/>
          <w:iCs/>
        </w:rPr>
        <w:t>existing</w:t>
      </w:r>
      <w:proofErr w:type="spellEnd"/>
      <w:r w:rsidR="008B07A1" w:rsidRPr="00A12EE6">
        <w:rPr>
          <w:b/>
          <w:bCs/>
          <w:i/>
          <w:iCs/>
        </w:rPr>
        <w:t xml:space="preserve"> </w:t>
      </w:r>
      <w:proofErr w:type="spellStart"/>
      <w:r w:rsidR="008B07A1" w:rsidRPr="00A12EE6">
        <w:rPr>
          <w:b/>
          <w:bCs/>
          <w:i/>
          <w:iCs/>
        </w:rPr>
        <w:t>domain</w:t>
      </w:r>
      <w:proofErr w:type="spellEnd"/>
      <w:r w:rsidR="008B07A1" w:rsidRPr="00A12EE6">
        <w:t xml:space="preserve">. V časti </w:t>
      </w:r>
      <w:r w:rsidR="008B07A1" w:rsidRPr="00A12EE6">
        <w:rPr>
          <w:b/>
          <w:bCs/>
          <w:i/>
          <w:iCs/>
        </w:rPr>
        <w:t xml:space="preserve">okna </w:t>
      </w:r>
      <w:proofErr w:type="spellStart"/>
      <w:r w:rsidR="008B07A1" w:rsidRPr="00A12EE6">
        <w:rPr>
          <w:b/>
          <w:bCs/>
          <w:i/>
          <w:iCs/>
        </w:rPr>
        <w:t>Specify</w:t>
      </w:r>
      <w:proofErr w:type="spellEnd"/>
      <w:r w:rsidR="008B07A1" w:rsidRPr="00A12EE6">
        <w:rPr>
          <w:b/>
          <w:bCs/>
          <w:i/>
          <w:iCs/>
        </w:rPr>
        <w:t xml:space="preserve"> </w:t>
      </w:r>
      <w:proofErr w:type="spellStart"/>
      <w:r w:rsidR="008B07A1" w:rsidRPr="00A12EE6">
        <w:rPr>
          <w:b/>
          <w:bCs/>
          <w:i/>
          <w:iCs/>
        </w:rPr>
        <w:t>the</w:t>
      </w:r>
      <w:proofErr w:type="spellEnd"/>
      <w:r w:rsidR="008B07A1" w:rsidRPr="00A12EE6">
        <w:rPr>
          <w:b/>
          <w:bCs/>
          <w:i/>
          <w:iCs/>
        </w:rPr>
        <w:t xml:space="preserve"> </w:t>
      </w:r>
      <w:proofErr w:type="spellStart"/>
      <w:r w:rsidR="008B07A1" w:rsidRPr="00A12EE6">
        <w:rPr>
          <w:b/>
          <w:bCs/>
          <w:i/>
          <w:iCs/>
        </w:rPr>
        <w:t>domain</w:t>
      </w:r>
      <w:proofErr w:type="spellEnd"/>
      <w:r w:rsidR="008B07A1" w:rsidRPr="00A12EE6">
        <w:rPr>
          <w:b/>
          <w:bCs/>
          <w:i/>
          <w:iCs/>
        </w:rPr>
        <w:t xml:space="preserve"> </w:t>
      </w:r>
      <w:proofErr w:type="spellStart"/>
      <w:r w:rsidR="008B07A1" w:rsidRPr="00A12EE6">
        <w:rPr>
          <w:b/>
          <w:bCs/>
          <w:i/>
          <w:iCs/>
        </w:rPr>
        <w:t>information</w:t>
      </w:r>
      <w:proofErr w:type="spellEnd"/>
      <w:r w:rsidR="008B07A1" w:rsidRPr="00A12EE6">
        <w:rPr>
          <w:b/>
          <w:bCs/>
          <w:i/>
          <w:iCs/>
        </w:rPr>
        <w:t xml:space="preserve"> </w:t>
      </w:r>
      <w:proofErr w:type="spellStart"/>
      <w:r w:rsidR="008B07A1" w:rsidRPr="00A12EE6">
        <w:rPr>
          <w:b/>
          <w:bCs/>
          <w:i/>
          <w:iCs/>
        </w:rPr>
        <w:t>for</w:t>
      </w:r>
      <w:proofErr w:type="spellEnd"/>
      <w:r w:rsidR="008B07A1" w:rsidRPr="00A12EE6">
        <w:rPr>
          <w:b/>
          <w:bCs/>
          <w:i/>
          <w:iCs/>
        </w:rPr>
        <w:t xml:space="preserve"> </w:t>
      </w:r>
      <w:proofErr w:type="spellStart"/>
      <w:r w:rsidR="008B07A1" w:rsidRPr="00A12EE6">
        <w:rPr>
          <w:b/>
          <w:bCs/>
          <w:i/>
          <w:iCs/>
        </w:rPr>
        <w:t>this</w:t>
      </w:r>
      <w:proofErr w:type="spellEnd"/>
      <w:r w:rsidR="008B07A1" w:rsidRPr="00A12EE6">
        <w:rPr>
          <w:b/>
          <w:bCs/>
          <w:i/>
          <w:iCs/>
        </w:rPr>
        <w:t xml:space="preserve"> </w:t>
      </w:r>
      <w:proofErr w:type="spellStart"/>
      <w:r w:rsidR="008B07A1" w:rsidRPr="00A12EE6">
        <w:rPr>
          <w:b/>
          <w:bCs/>
          <w:i/>
          <w:iCs/>
        </w:rPr>
        <w:t>operation</w:t>
      </w:r>
      <w:proofErr w:type="spellEnd"/>
      <w:r w:rsidR="008B07A1" w:rsidRPr="00A12EE6">
        <w:t xml:space="preserve">, v poli </w:t>
      </w:r>
      <w:proofErr w:type="spellStart"/>
      <w:r w:rsidR="008B07A1" w:rsidRPr="00A12EE6">
        <w:rPr>
          <w:b/>
          <w:bCs/>
          <w:i/>
          <w:iCs/>
        </w:rPr>
        <w:t>Domain</w:t>
      </w:r>
      <w:proofErr w:type="spellEnd"/>
      <w:r w:rsidR="008B07A1" w:rsidRPr="00A12EE6">
        <w:rPr>
          <w:b/>
          <w:bCs/>
          <w:i/>
          <w:iCs/>
        </w:rPr>
        <w:t>:</w:t>
      </w:r>
      <w:r w:rsidR="008B07A1" w:rsidRPr="00A12EE6">
        <w:t xml:space="preserve"> potrebujeme definovať názov existujúcej domény. Keďže </w:t>
      </w:r>
      <w:r w:rsidR="00062B4A">
        <w:t>je</w:t>
      </w:r>
      <w:r w:rsidR="008B07A1" w:rsidRPr="00A12EE6">
        <w:t xml:space="preserve"> server zaraden</w:t>
      </w:r>
      <w:r w:rsidR="00062B4A">
        <w:t>ý</w:t>
      </w:r>
      <w:r w:rsidR="008B07A1" w:rsidRPr="00A12EE6">
        <w:t xml:space="preserve"> v doméne, automaticky </w:t>
      </w:r>
      <w:r w:rsidR="00743DDC" w:rsidRPr="00A12EE6">
        <w:t xml:space="preserve">sa </w:t>
      </w:r>
      <w:r w:rsidR="008B07A1" w:rsidRPr="00A12EE6">
        <w:t>toto okno vyplní. V prípade konfigurácie servera</w:t>
      </w:r>
      <w:r w:rsidR="00743DDC" w:rsidRPr="00A12EE6">
        <w:t>,</w:t>
      </w:r>
      <w:r w:rsidR="008B07A1" w:rsidRPr="00A12EE6">
        <w:t xml:space="preserve"> ktorému bola pridelená rola pomocou iných možností, okno nemusí byť vyplnené a bude treba doplniť minimálne dvojúrov</w:t>
      </w:r>
      <w:r w:rsidR="00062B4A">
        <w:t>ňový názov domény</w:t>
      </w:r>
      <w:r w:rsidR="008B07A1" w:rsidRPr="00A12EE6">
        <w:t xml:space="preserve">. </w:t>
      </w:r>
      <w:r w:rsidR="00062B4A">
        <w:t>A</w:t>
      </w:r>
      <w:r w:rsidR="008B07A1" w:rsidRPr="00A12EE6">
        <w:t>by sme mohli pokračovať v ďalšej konfigurácii</w:t>
      </w:r>
      <w:r w:rsidR="00062B4A">
        <w:t>, musíme vykonať ešte jedno dôležité nastavenie</w:t>
      </w:r>
      <w:r w:rsidR="008B07A1" w:rsidRPr="00A12EE6">
        <w:t xml:space="preserve">. Potrebujeme definovať používateľské oprávnenia, ktoré majú práva zaraďovať nové doménové radiče do domény. Vykonáme to stlačením tlačidla </w:t>
      </w:r>
      <w:r w:rsidR="008B07A1" w:rsidRPr="00062B4A">
        <w:rPr>
          <w:b/>
          <w:bCs/>
          <w:i/>
          <w:iCs/>
          <w:bdr w:val="single" w:sz="8" w:space="0" w:color="auto" w:shadow="1"/>
          <w:shd w:val="clear" w:color="auto" w:fill="D9D9D9" w:themeFill="background1" w:themeFillShade="D9"/>
        </w:rPr>
        <w:t>Change...</w:t>
      </w:r>
      <w:r w:rsidR="008B07A1" w:rsidRPr="00A12EE6">
        <w:t>, ktoré vyvolá nové okno s požadovanými údajmi</w:t>
      </w:r>
      <w:r w:rsidR="00062B4A">
        <w:t>,</w:t>
      </w:r>
      <w:r w:rsidR="008B07A1" w:rsidRPr="00A12EE6">
        <w:t xml:space="preserve"> ako sú používateľské meno a heslo. </w:t>
      </w:r>
      <w:r w:rsidR="00062B4A">
        <w:t>Z</w:t>
      </w:r>
      <w:r w:rsidR="008B07A1" w:rsidRPr="00A12EE6">
        <w:t xml:space="preserve">adáme používateľský účet </w:t>
      </w:r>
      <w:proofErr w:type="spellStart"/>
      <w:r w:rsidR="008B07A1" w:rsidRPr="00A12EE6">
        <w:rPr>
          <w:b/>
          <w:bCs/>
          <w:i/>
          <w:iCs/>
        </w:rPr>
        <w:t>administrator</w:t>
      </w:r>
      <w:proofErr w:type="spellEnd"/>
      <w:r w:rsidR="008B07A1" w:rsidRPr="00A12EE6">
        <w:t>. Z</w:t>
      </w:r>
      <w:r w:rsidR="00062B4A">
        <w:t> </w:t>
      </w:r>
      <w:r w:rsidR="008B07A1" w:rsidRPr="00A12EE6">
        <w:t>dôvodu</w:t>
      </w:r>
      <w:r w:rsidR="00062B4A">
        <w:t>,</w:t>
      </w:r>
      <w:r w:rsidR="008B07A1" w:rsidRPr="00A12EE6">
        <w:t xml:space="preserve"> že iný </w:t>
      </w:r>
      <w:r w:rsidR="00743DDC" w:rsidRPr="00A12EE6">
        <w:t xml:space="preserve">používateľský účet </w:t>
      </w:r>
      <w:r w:rsidR="008B07A1" w:rsidRPr="00A12EE6">
        <w:t>zatiaľ v doméne nemáme vytvorený.</w:t>
      </w:r>
      <w:r w:rsidR="00770A81" w:rsidRPr="00A12EE6">
        <w:t xml:space="preserve"> Po správnom zadaní používateľských </w:t>
      </w:r>
      <w:r w:rsidR="00062B4A">
        <w:t>údajov</w:t>
      </w:r>
      <w:r w:rsidR="00770A81" w:rsidRPr="00A12EE6">
        <w:t xml:space="preserve"> sa sprístupní tlačidlo </w:t>
      </w:r>
      <w:proofErr w:type="spellStart"/>
      <w:r w:rsidR="00770A81" w:rsidRPr="00062B4A">
        <w:rPr>
          <w:b/>
          <w:bCs/>
          <w:i/>
          <w:iCs/>
          <w:bdr w:val="single" w:sz="8" w:space="0" w:color="auto" w:shadow="1"/>
          <w:shd w:val="clear" w:color="auto" w:fill="D9D9D9" w:themeFill="background1" w:themeFillShade="D9"/>
        </w:rPr>
        <w:t>Next</w:t>
      </w:r>
      <w:proofErr w:type="spellEnd"/>
      <w:r w:rsidR="00770A81" w:rsidRPr="00A12EE6">
        <w:t>, pre pokračovanie v konfigurácii.</w:t>
      </w:r>
    </w:p>
    <w:p w14:paraId="267D5679" w14:textId="77777777" w:rsidR="00770A81" w:rsidRPr="00A12EE6" w:rsidRDefault="00770A81" w:rsidP="00770A81">
      <w:pPr>
        <w:keepNext/>
        <w:jc w:val="center"/>
      </w:pPr>
      <w:r w:rsidRPr="00A12EE6">
        <w:rPr>
          <w:noProof/>
          <w:lang w:eastAsia="sk-SK"/>
        </w:rPr>
        <w:lastRenderedPageBreak/>
        <w:drawing>
          <wp:inline distT="0" distB="0" distL="0" distR="0" wp14:anchorId="0D216DFA" wp14:editId="2316ED53">
            <wp:extent cx="3394177" cy="2268000"/>
            <wp:effectExtent l="38100" t="38100" r="92075" b="94615"/>
            <wp:docPr id="2029076721"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6721" name="Obrázok 1" descr="Obrázok, na ktorom je text, snímka obrazovky, softvér, webová stránka&#10;&#10;Automaticky generovaný popis"/>
                    <pic:cNvPicPr/>
                  </pic:nvPicPr>
                  <pic:blipFill>
                    <a:blip r:embed="rId155"/>
                    <a:stretch>
                      <a:fillRect/>
                    </a:stretch>
                  </pic:blipFill>
                  <pic:spPr>
                    <a:xfrm>
                      <a:off x="0" y="0"/>
                      <a:ext cx="3394177" cy="2268000"/>
                    </a:xfrm>
                    <a:prstGeom prst="rect">
                      <a:avLst/>
                    </a:prstGeom>
                    <a:effectLst>
                      <a:outerShdw blurRad="50800" dist="38100" dir="2700000" algn="tl" rotWithShape="0">
                        <a:prstClr val="black">
                          <a:alpha val="40000"/>
                        </a:prstClr>
                      </a:outerShdw>
                    </a:effectLst>
                  </pic:spPr>
                </pic:pic>
              </a:graphicData>
            </a:graphic>
          </wp:inline>
        </w:drawing>
      </w:r>
    </w:p>
    <w:p w14:paraId="162CA204" w14:textId="3B18B39B" w:rsidR="00770A81" w:rsidRPr="00A12EE6" w:rsidRDefault="00770A81" w:rsidP="00770A81">
      <w:pPr>
        <w:pStyle w:val="Popis"/>
        <w:jc w:val="center"/>
      </w:pPr>
      <w:bookmarkStart w:id="325" w:name="_Toc182423380"/>
      <w:r w:rsidRPr="00A12EE6">
        <w:t xml:space="preserve">Obr. </w:t>
      </w:r>
      <w:fldSimple w:instr=" STYLEREF 1 \s ">
        <w:r w:rsidR="005418FC">
          <w:rPr>
            <w:noProof/>
          </w:rPr>
          <w:t>3</w:t>
        </w:r>
      </w:fldSimple>
      <w:r w:rsidR="00E37B0B" w:rsidRPr="00A12EE6">
        <w:noBreakHyphen/>
      </w:r>
      <w:fldSimple w:instr=" SEQ Obr. \* ARABIC \s 1 ">
        <w:r w:rsidR="005418FC">
          <w:rPr>
            <w:noProof/>
          </w:rPr>
          <w:t>62</w:t>
        </w:r>
      </w:fldSimple>
      <w:r w:rsidRPr="00A12EE6">
        <w:t>. Zadanie používateľského účtu s oprávneniami meniť konfiguráciu domény</w:t>
      </w:r>
      <w:bookmarkEnd w:id="325"/>
    </w:p>
    <w:p w14:paraId="48BDB9D8" w14:textId="77777777" w:rsidR="00770A81" w:rsidRPr="00A12EE6" w:rsidRDefault="00770A81" w:rsidP="00770A81">
      <w:pPr>
        <w:keepNext/>
        <w:jc w:val="center"/>
      </w:pPr>
      <w:r w:rsidRPr="00A12EE6">
        <w:rPr>
          <w:noProof/>
          <w:lang w:eastAsia="sk-SK"/>
        </w:rPr>
        <w:drawing>
          <wp:inline distT="0" distB="0" distL="0" distR="0" wp14:anchorId="6ADCFFBF" wp14:editId="44A17655">
            <wp:extent cx="5760720" cy="4204335"/>
            <wp:effectExtent l="38100" t="38100" r="87630" b="100965"/>
            <wp:docPr id="2115801246"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01246" name="Obrázok 1" descr="Obrázok, na ktorom je text, snímka obrazovky, softvér, webová stránka&#10;&#10;Automaticky generovaný popis"/>
                    <pic:cNvPicPr/>
                  </pic:nvPicPr>
                  <pic:blipFill>
                    <a:blip r:embed="rId156"/>
                    <a:stretch>
                      <a:fillRect/>
                    </a:stretch>
                  </pic:blipFill>
                  <pic:spPr>
                    <a:xfrm>
                      <a:off x="0" y="0"/>
                      <a:ext cx="5760720" cy="4204335"/>
                    </a:xfrm>
                    <a:prstGeom prst="rect">
                      <a:avLst/>
                    </a:prstGeom>
                    <a:effectLst>
                      <a:outerShdw blurRad="50800" dist="38100" dir="2700000" algn="tl" rotWithShape="0">
                        <a:prstClr val="black">
                          <a:alpha val="40000"/>
                        </a:prstClr>
                      </a:outerShdw>
                    </a:effectLst>
                  </pic:spPr>
                </pic:pic>
              </a:graphicData>
            </a:graphic>
          </wp:inline>
        </w:drawing>
      </w:r>
    </w:p>
    <w:p w14:paraId="1F0C0858" w14:textId="360274AA" w:rsidR="008B07A1" w:rsidRPr="00A12EE6" w:rsidRDefault="00770A81" w:rsidP="00770A81">
      <w:pPr>
        <w:pStyle w:val="Popis"/>
        <w:jc w:val="center"/>
      </w:pPr>
      <w:bookmarkStart w:id="326" w:name="_Toc182423381"/>
      <w:r w:rsidRPr="00A12EE6">
        <w:t xml:space="preserve">Obr. </w:t>
      </w:r>
      <w:fldSimple w:instr=" STYLEREF 1 \s ">
        <w:r w:rsidR="005418FC">
          <w:rPr>
            <w:noProof/>
          </w:rPr>
          <w:t>3</w:t>
        </w:r>
      </w:fldSimple>
      <w:r w:rsidR="00E37B0B" w:rsidRPr="00A12EE6">
        <w:noBreakHyphen/>
      </w:r>
      <w:fldSimple w:instr=" SEQ Obr. \* ARABIC \s 1 ">
        <w:r w:rsidR="005418FC">
          <w:rPr>
            <w:noProof/>
          </w:rPr>
          <w:t>63</w:t>
        </w:r>
      </w:fldSimple>
      <w:r w:rsidRPr="00A12EE6">
        <w:t xml:space="preserve">. Existujúca doména, </w:t>
      </w:r>
      <w:proofErr w:type="spellStart"/>
      <w:r w:rsidRPr="00A12EE6">
        <w:t>Deployment</w:t>
      </w:r>
      <w:proofErr w:type="spellEnd"/>
      <w:r w:rsidRPr="00A12EE6">
        <w:t xml:space="preserve"> </w:t>
      </w:r>
      <w:proofErr w:type="spellStart"/>
      <w:r w:rsidRPr="00A12EE6">
        <w:t>Configuration</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26"/>
      <w:proofErr w:type="spellEnd"/>
    </w:p>
    <w:p w14:paraId="4612A52F" w14:textId="3B863910" w:rsidR="00BE0CFE" w:rsidRPr="00A12EE6" w:rsidRDefault="00062B4A" w:rsidP="006C50AE">
      <w:pPr>
        <w:pStyle w:val="Odsekzoznamu"/>
        <w:numPr>
          <w:ilvl w:val="0"/>
          <w:numId w:val="32"/>
        </w:numPr>
        <w:ind w:left="454" w:hanging="454"/>
        <w:jc w:val="both"/>
      </w:pPr>
      <w:r>
        <w:t>O</w:t>
      </w:r>
      <w:r w:rsidR="00770A81" w:rsidRPr="00A12EE6">
        <w:t>tvorí</w:t>
      </w:r>
      <w:r>
        <w:t xml:space="preserve"> sa</w:t>
      </w:r>
      <w:r w:rsidR="00770A81" w:rsidRPr="00A12EE6">
        <w:t xml:space="preserve"> stránka </w:t>
      </w:r>
      <w:proofErr w:type="spellStart"/>
      <w:r w:rsidR="00770A81" w:rsidRPr="00A12EE6">
        <w:t>Domain</w:t>
      </w:r>
      <w:proofErr w:type="spellEnd"/>
      <w:r w:rsidR="00770A81" w:rsidRPr="00A12EE6">
        <w:t xml:space="preserve"> </w:t>
      </w:r>
      <w:proofErr w:type="spellStart"/>
      <w:r w:rsidR="00770A81" w:rsidRPr="00A12EE6">
        <w:t>Controller</w:t>
      </w:r>
      <w:proofErr w:type="spellEnd"/>
      <w:r w:rsidR="00770A81" w:rsidRPr="00A12EE6">
        <w:t xml:space="preserve"> </w:t>
      </w:r>
      <w:proofErr w:type="spellStart"/>
      <w:r w:rsidR="00770A81" w:rsidRPr="00A12EE6">
        <w:t>Options</w:t>
      </w:r>
      <w:proofErr w:type="spellEnd"/>
      <w:r w:rsidR="00770A81" w:rsidRPr="00A12EE6">
        <w:t>, kde si môžeme zvoliť aké funkcie má náš server plniť. Môže</w:t>
      </w:r>
      <w:r>
        <w:t>m</w:t>
      </w:r>
      <w:r w:rsidR="00770A81" w:rsidRPr="00A12EE6">
        <w:t>e si všimnúť, že na rozdiel od vytvárania novej domény môžeme zvoliť</w:t>
      </w:r>
      <w:r w:rsidR="00D865E9">
        <w:t>,</w:t>
      </w:r>
      <w:r w:rsidR="00770A81" w:rsidRPr="00A12EE6">
        <w:t xml:space="preserve"> či daný server má mať globálny katalóg alebo nie. Odporúčame mať viac ako jeden globálny katalóg v doméne, preto túto možnosť </w:t>
      </w:r>
      <w:r w:rsidR="00743DDC" w:rsidRPr="00A12EE6">
        <w:t>po</w:t>
      </w:r>
      <w:r w:rsidR="00770A81" w:rsidRPr="00A12EE6">
        <w:t xml:space="preserve">necháme zvolenú. </w:t>
      </w:r>
      <w:r w:rsidR="00D865E9">
        <w:t>Rovnako</w:t>
      </w:r>
      <w:r w:rsidR="00770A81" w:rsidRPr="00A12EE6">
        <w:t xml:space="preserve"> necháme zvolenú aj možnosť DNS server. Následne na tejto stránke potrebujeme zadať heslo pre </w:t>
      </w:r>
      <w:proofErr w:type="spellStart"/>
      <w:r w:rsidR="00770A81" w:rsidRPr="00A12EE6">
        <w:rPr>
          <w:b/>
          <w:bCs/>
          <w:i/>
          <w:iCs/>
        </w:rPr>
        <w:t>Directory</w:t>
      </w:r>
      <w:proofErr w:type="spellEnd"/>
      <w:r w:rsidR="00770A81" w:rsidRPr="00A12EE6">
        <w:rPr>
          <w:b/>
          <w:bCs/>
          <w:i/>
          <w:iCs/>
        </w:rPr>
        <w:t xml:space="preserve"> </w:t>
      </w:r>
      <w:proofErr w:type="spellStart"/>
      <w:r w:rsidR="00770A81" w:rsidRPr="00A12EE6">
        <w:rPr>
          <w:b/>
          <w:bCs/>
          <w:i/>
          <w:iCs/>
        </w:rPr>
        <w:t>Services</w:t>
      </w:r>
      <w:proofErr w:type="spellEnd"/>
      <w:r w:rsidR="00770A81" w:rsidRPr="00A12EE6">
        <w:rPr>
          <w:b/>
          <w:bCs/>
          <w:i/>
          <w:iCs/>
        </w:rPr>
        <w:t xml:space="preserve"> </w:t>
      </w:r>
      <w:proofErr w:type="spellStart"/>
      <w:r w:rsidR="00770A81" w:rsidRPr="00A12EE6">
        <w:rPr>
          <w:b/>
          <w:bCs/>
          <w:i/>
          <w:iCs/>
        </w:rPr>
        <w:t>Restore</w:t>
      </w:r>
      <w:proofErr w:type="spellEnd"/>
      <w:r w:rsidR="00770A81" w:rsidRPr="00A12EE6">
        <w:rPr>
          <w:b/>
          <w:bCs/>
          <w:i/>
          <w:iCs/>
        </w:rPr>
        <w:t xml:space="preserve"> </w:t>
      </w:r>
      <w:proofErr w:type="spellStart"/>
      <w:r w:rsidR="00770A81" w:rsidRPr="00A12EE6">
        <w:rPr>
          <w:b/>
          <w:bCs/>
          <w:i/>
          <w:iCs/>
        </w:rPr>
        <w:t>Mode</w:t>
      </w:r>
      <w:proofErr w:type="spellEnd"/>
      <w:r w:rsidR="00770A81" w:rsidRPr="00A12EE6">
        <w:rPr>
          <w:b/>
          <w:bCs/>
          <w:i/>
          <w:iCs/>
        </w:rPr>
        <w:t xml:space="preserve"> (DSRM)</w:t>
      </w:r>
      <w:r w:rsidR="00770A81" w:rsidRPr="00A12EE6">
        <w:t xml:space="preserve">. Tu by sme chceli upozorniť, že DSRM heslo nemusí byť rovnaké ako </w:t>
      </w:r>
      <w:r w:rsidR="00770A81" w:rsidRPr="00A12EE6">
        <w:lastRenderedPageBreak/>
        <w:t>to</w:t>
      </w:r>
      <w:r w:rsidR="00D865E9">
        <w:t>,</w:t>
      </w:r>
      <w:r w:rsidR="00770A81" w:rsidRPr="00A12EE6">
        <w:t xml:space="preserve"> čo sme zadali </w:t>
      </w:r>
      <w:r w:rsidR="009638DD" w:rsidRPr="00A12EE6">
        <w:t xml:space="preserve">pri nastavovaní novej domény. Každý server môže mať vlastné heslo. </w:t>
      </w:r>
      <w:r w:rsidR="00D865E9">
        <w:t>Pokračujeme</w:t>
      </w:r>
      <w:r w:rsidR="00770A81" w:rsidRPr="00A12EE6">
        <w:t xml:space="preserve"> stlačením tlačidla </w:t>
      </w:r>
      <w:proofErr w:type="spellStart"/>
      <w:r w:rsidR="00770A81" w:rsidRPr="00D865E9">
        <w:rPr>
          <w:b/>
          <w:bCs/>
          <w:i/>
          <w:iCs/>
          <w:bdr w:val="single" w:sz="8" w:space="0" w:color="auto" w:shadow="1"/>
          <w:shd w:val="clear" w:color="auto" w:fill="D9D9D9" w:themeFill="background1" w:themeFillShade="D9"/>
        </w:rPr>
        <w:t>Next</w:t>
      </w:r>
      <w:proofErr w:type="spellEnd"/>
      <w:r w:rsidR="00770A81" w:rsidRPr="00A12EE6">
        <w:t>.</w:t>
      </w:r>
    </w:p>
    <w:p w14:paraId="2436DAE4" w14:textId="77777777" w:rsidR="00770A81" w:rsidRPr="00A12EE6" w:rsidRDefault="00770A81" w:rsidP="009638DD">
      <w:pPr>
        <w:keepNext/>
        <w:jc w:val="center"/>
      </w:pPr>
      <w:r w:rsidRPr="00A12EE6">
        <w:rPr>
          <w:noProof/>
          <w:lang w:eastAsia="sk-SK"/>
        </w:rPr>
        <w:drawing>
          <wp:inline distT="0" distB="0" distL="0" distR="0" wp14:anchorId="5B297692" wp14:editId="66F4C0D7">
            <wp:extent cx="5760720" cy="4215765"/>
            <wp:effectExtent l="38100" t="38100" r="87630" b="89535"/>
            <wp:docPr id="854835259"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5259" name="Obrázok 1" descr="Obrázok, na ktorom je text, elektronika, snímka obrazovky, softvér&#10;&#10;Automaticky generovaný popis"/>
                    <pic:cNvPicPr/>
                  </pic:nvPicPr>
                  <pic:blipFill>
                    <a:blip r:embed="rId157"/>
                    <a:stretch>
                      <a:fillRect/>
                    </a:stretch>
                  </pic:blipFill>
                  <pic:spPr>
                    <a:xfrm>
                      <a:off x="0" y="0"/>
                      <a:ext cx="5760720" cy="4215765"/>
                    </a:xfrm>
                    <a:prstGeom prst="rect">
                      <a:avLst/>
                    </a:prstGeom>
                    <a:effectLst>
                      <a:outerShdw blurRad="50800" dist="38100" dir="2700000" algn="tl" rotWithShape="0">
                        <a:prstClr val="black">
                          <a:alpha val="40000"/>
                        </a:prstClr>
                      </a:outerShdw>
                    </a:effectLst>
                  </pic:spPr>
                </pic:pic>
              </a:graphicData>
            </a:graphic>
          </wp:inline>
        </w:drawing>
      </w:r>
    </w:p>
    <w:p w14:paraId="532EA538" w14:textId="42230772" w:rsidR="00770A81" w:rsidRPr="00A12EE6" w:rsidRDefault="00770A81" w:rsidP="009638DD">
      <w:pPr>
        <w:pStyle w:val="Popis"/>
        <w:jc w:val="center"/>
      </w:pPr>
      <w:bookmarkStart w:id="327" w:name="_Toc182423382"/>
      <w:r w:rsidRPr="00A12EE6">
        <w:t xml:space="preserve">Obr. </w:t>
      </w:r>
      <w:fldSimple w:instr=" STYLEREF 1 \s ">
        <w:r w:rsidR="005418FC">
          <w:rPr>
            <w:noProof/>
          </w:rPr>
          <w:t>3</w:t>
        </w:r>
      </w:fldSimple>
      <w:r w:rsidR="00E37B0B" w:rsidRPr="00A12EE6">
        <w:noBreakHyphen/>
      </w:r>
      <w:fldSimple w:instr=" SEQ Obr. \* ARABIC \s 1 ">
        <w:r w:rsidR="005418FC">
          <w:rPr>
            <w:noProof/>
          </w:rPr>
          <w:t>64</w:t>
        </w:r>
      </w:fldSimple>
      <w:r w:rsidRPr="00A12EE6">
        <w:t xml:space="preserve">.Existujúca doména, </w:t>
      </w:r>
      <w:proofErr w:type="spellStart"/>
      <w:r w:rsidRPr="00A12EE6">
        <w:t>Domain</w:t>
      </w:r>
      <w:proofErr w:type="spellEnd"/>
      <w:r w:rsidRPr="00A12EE6">
        <w:t xml:space="preserve"> </w:t>
      </w:r>
      <w:proofErr w:type="spellStart"/>
      <w:r w:rsidRPr="00A12EE6">
        <w:t>Controller</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27"/>
      <w:proofErr w:type="spellEnd"/>
    </w:p>
    <w:p w14:paraId="0AB59A48" w14:textId="16BEC356" w:rsidR="00950F90" w:rsidRPr="00A12EE6" w:rsidRDefault="00D865E9" w:rsidP="006C50AE">
      <w:pPr>
        <w:pStyle w:val="Odsekzoznamu"/>
        <w:numPr>
          <w:ilvl w:val="0"/>
          <w:numId w:val="32"/>
        </w:numPr>
        <w:ind w:left="454" w:hanging="454"/>
      </w:pPr>
      <w:r>
        <w:t>Zobrazí sa</w:t>
      </w:r>
      <w:r w:rsidR="009638DD" w:rsidRPr="00A12EE6">
        <w:t xml:space="preserve"> stránka DNS </w:t>
      </w:r>
      <w:proofErr w:type="spellStart"/>
      <w:r w:rsidR="009638DD" w:rsidRPr="00A12EE6">
        <w:t>Options</w:t>
      </w:r>
      <w:proofErr w:type="spellEnd"/>
      <w:r w:rsidR="009638DD" w:rsidRPr="00A12EE6">
        <w:t xml:space="preserve"> s varovaním. Toto varovanie sme vysvetlili v podkapitole </w:t>
      </w:r>
      <w:r w:rsidR="00743DDC" w:rsidRPr="00A12EE6">
        <w:rPr>
          <w:b/>
          <w:bCs/>
          <w:color w:val="00B0F0"/>
        </w:rPr>
        <w:fldChar w:fldCharType="begin"/>
      </w:r>
      <w:r w:rsidR="00743DDC" w:rsidRPr="00A12EE6">
        <w:rPr>
          <w:b/>
          <w:bCs/>
          <w:color w:val="00B0F0"/>
        </w:rPr>
        <w:instrText xml:space="preserve"> REF _Ref176449471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Konfigurácia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743DDC" w:rsidRPr="00A12EE6">
        <w:rPr>
          <w:b/>
          <w:bCs/>
          <w:color w:val="00B0F0"/>
        </w:rPr>
        <w:fldChar w:fldCharType="end"/>
      </w:r>
      <w:r w:rsidR="009638DD" w:rsidRPr="00A12EE6">
        <w:t xml:space="preserve">, v kroku </w:t>
      </w:r>
      <w:r w:rsidR="00743DDC" w:rsidRPr="00A12EE6">
        <w:rPr>
          <w:b/>
          <w:bCs/>
          <w:color w:val="00B0F0"/>
        </w:rPr>
        <w:fldChar w:fldCharType="begin"/>
      </w:r>
      <w:r w:rsidR="00743DDC" w:rsidRPr="00A12EE6">
        <w:rPr>
          <w:b/>
          <w:bCs/>
          <w:color w:val="00B0F0"/>
        </w:rPr>
        <w:instrText xml:space="preserve"> REF _Ref176449497 \r \h  \* MERGEFORMAT </w:instrText>
      </w:r>
      <w:r w:rsidR="00743DDC" w:rsidRPr="00A12EE6">
        <w:rPr>
          <w:b/>
          <w:bCs/>
          <w:color w:val="00B0F0"/>
        </w:rPr>
      </w:r>
      <w:r w:rsidR="00743DDC" w:rsidRPr="00A12EE6">
        <w:rPr>
          <w:b/>
          <w:bCs/>
          <w:color w:val="00B0F0"/>
        </w:rPr>
        <w:fldChar w:fldCharType="separate"/>
      </w:r>
      <w:r w:rsidR="005418FC">
        <w:rPr>
          <w:b/>
          <w:bCs/>
          <w:color w:val="00B0F0"/>
        </w:rPr>
        <w:t>3</w:t>
      </w:r>
      <w:r w:rsidR="00743DDC" w:rsidRPr="00A12EE6">
        <w:rPr>
          <w:b/>
          <w:bCs/>
          <w:color w:val="00B0F0"/>
        </w:rPr>
        <w:fldChar w:fldCharType="end"/>
      </w:r>
      <w:r w:rsidR="009638DD" w:rsidRPr="00A12EE6">
        <w:t xml:space="preserve">. Môžeme pokračovať tlačidlom </w:t>
      </w:r>
      <w:proofErr w:type="spellStart"/>
      <w:r w:rsidR="009638DD" w:rsidRPr="00D865E9">
        <w:rPr>
          <w:b/>
          <w:bCs/>
          <w:i/>
          <w:iCs/>
          <w:bdr w:val="single" w:sz="8" w:space="0" w:color="auto" w:shadow="1"/>
          <w:shd w:val="clear" w:color="auto" w:fill="D9D9D9" w:themeFill="background1" w:themeFillShade="D9"/>
        </w:rPr>
        <w:t>Next</w:t>
      </w:r>
      <w:proofErr w:type="spellEnd"/>
      <w:r w:rsidR="009638DD" w:rsidRPr="00A12EE6">
        <w:t>.</w:t>
      </w:r>
    </w:p>
    <w:p w14:paraId="16C65713" w14:textId="77777777" w:rsidR="009638DD" w:rsidRPr="00A12EE6" w:rsidRDefault="009638DD" w:rsidP="009638DD">
      <w:pPr>
        <w:keepNext/>
        <w:jc w:val="center"/>
      </w:pPr>
      <w:r w:rsidRPr="00A12EE6">
        <w:rPr>
          <w:noProof/>
          <w:lang w:eastAsia="sk-SK"/>
        </w:rPr>
        <w:lastRenderedPageBreak/>
        <w:drawing>
          <wp:inline distT="0" distB="0" distL="0" distR="0" wp14:anchorId="677634E5" wp14:editId="2BFBD614">
            <wp:extent cx="5760720" cy="4215130"/>
            <wp:effectExtent l="38100" t="38100" r="87630" b="90170"/>
            <wp:docPr id="1182563999"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63999" name="Obrázok 1" descr="Obrázok, na ktorom je text, snímka obrazovky, softvér, webová stránka&#10;&#10;Automaticky generovaný popis"/>
                    <pic:cNvPicPr/>
                  </pic:nvPicPr>
                  <pic:blipFill>
                    <a:blip r:embed="rId158"/>
                    <a:stretch>
                      <a:fillRect/>
                    </a:stretch>
                  </pic:blipFill>
                  <pic:spPr>
                    <a:xfrm>
                      <a:off x="0" y="0"/>
                      <a:ext cx="5760720" cy="4215130"/>
                    </a:xfrm>
                    <a:prstGeom prst="rect">
                      <a:avLst/>
                    </a:prstGeom>
                    <a:effectLst>
                      <a:outerShdw blurRad="50800" dist="38100" dir="2700000" algn="tl" rotWithShape="0">
                        <a:prstClr val="black">
                          <a:alpha val="40000"/>
                        </a:prstClr>
                      </a:outerShdw>
                    </a:effectLst>
                  </pic:spPr>
                </pic:pic>
              </a:graphicData>
            </a:graphic>
          </wp:inline>
        </w:drawing>
      </w:r>
    </w:p>
    <w:p w14:paraId="11C0FDB8" w14:textId="2ABF35CF" w:rsidR="009638DD" w:rsidRPr="00A12EE6" w:rsidRDefault="009638DD" w:rsidP="009638DD">
      <w:pPr>
        <w:pStyle w:val="Popis"/>
        <w:jc w:val="center"/>
      </w:pPr>
      <w:bookmarkStart w:id="328" w:name="_Toc182423383"/>
      <w:r w:rsidRPr="00A12EE6">
        <w:t xml:space="preserve">Obr. </w:t>
      </w:r>
      <w:fldSimple w:instr=" STYLEREF 1 \s ">
        <w:r w:rsidR="005418FC">
          <w:rPr>
            <w:noProof/>
          </w:rPr>
          <w:t>3</w:t>
        </w:r>
      </w:fldSimple>
      <w:r w:rsidR="00E37B0B" w:rsidRPr="00A12EE6">
        <w:noBreakHyphen/>
      </w:r>
      <w:fldSimple w:instr=" SEQ Obr. \* ARABIC \s 1 ">
        <w:r w:rsidR="005418FC">
          <w:rPr>
            <w:noProof/>
          </w:rPr>
          <w:t>65</w:t>
        </w:r>
      </w:fldSimple>
      <w:r w:rsidRPr="00A12EE6">
        <w:t xml:space="preserve">. Existujúca doména, DNS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28"/>
      <w:proofErr w:type="spellEnd"/>
    </w:p>
    <w:p w14:paraId="67AEFA5C" w14:textId="2153CCE3" w:rsidR="00950F90" w:rsidRPr="00A12EE6" w:rsidRDefault="009638DD" w:rsidP="006C50AE">
      <w:pPr>
        <w:pStyle w:val="Odsekzoznamu"/>
        <w:numPr>
          <w:ilvl w:val="0"/>
          <w:numId w:val="32"/>
        </w:numPr>
        <w:ind w:left="454" w:hanging="454"/>
        <w:jc w:val="both"/>
      </w:pPr>
      <w:r w:rsidRPr="00A12EE6">
        <w:t xml:space="preserve">Zobrazí sa stránka </w:t>
      </w:r>
      <w:proofErr w:type="spellStart"/>
      <w:r w:rsidRPr="00A12EE6">
        <w:t>Additional</w:t>
      </w:r>
      <w:proofErr w:type="spellEnd"/>
      <w:r w:rsidRPr="00A12EE6">
        <w:t xml:space="preserve"> </w:t>
      </w:r>
      <w:proofErr w:type="spellStart"/>
      <w:r w:rsidRPr="00A12EE6">
        <w:t>Options</w:t>
      </w:r>
      <w:proofErr w:type="spellEnd"/>
      <w:r w:rsidRPr="00A12EE6">
        <w:t xml:space="preserve">. </w:t>
      </w:r>
      <w:r w:rsidR="00D865E9">
        <w:t>Tu</w:t>
      </w:r>
      <w:r w:rsidRPr="00A12EE6">
        <w:t xml:space="preserve"> môžeme definovať možnosť </w:t>
      </w:r>
      <w:proofErr w:type="spellStart"/>
      <w:r w:rsidRPr="00A12EE6">
        <w:t>Install</w:t>
      </w:r>
      <w:proofErr w:type="spellEnd"/>
      <w:r w:rsidRPr="00A12EE6">
        <w:t xml:space="preserve"> </w:t>
      </w:r>
      <w:proofErr w:type="spellStart"/>
      <w:r w:rsidRPr="00A12EE6">
        <w:t>from</w:t>
      </w:r>
      <w:proofErr w:type="spellEnd"/>
      <w:r w:rsidRPr="00A12EE6">
        <w:t xml:space="preserve"> </w:t>
      </w:r>
      <w:proofErr w:type="spellStart"/>
      <w:r w:rsidRPr="00A12EE6">
        <w:t>media</w:t>
      </w:r>
      <w:proofErr w:type="spellEnd"/>
      <w:r w:rsidRPr="00A12EE6">
        <w:t>, ak potrebujeme definovať cestu k dočasnej databáze</w:t>
      </w:r>
      <w:r w:rsidR="00D865E9">
        <w:t>. Databázu však</w:t>
      </w:r>
      <w:r w:rsidRPr="00A12EE6">
        <w:t xml:space="preserve"> najskôr</w:t>
      </w:r>
      <w:r w:rsidR="00D865E9">
        <w:t xml:space="preserve"> musíme</w:t>
      </w:r>
      <w:r w:rsidRPr="00A12EE6">
        <w:t xml:space="preserve"> vytvoriť na existujúcom radiči domény. My túto možnosť nevyužijeme. Následne potrebujeme nastaviť</w:t>
      </w:r>
      <w:r w:rsidR="00E060C2" w:rsidRPr="00A12EE6">
        <w:t xml:space="preserve"> odkiaľ</w:t>
      </w:r>
      <w:r w:rsidRPr="00A12EE6">
        <w:t xml:space="preserve"> sa môžu replikovať </w:t>
      </w:r>
      <w:r w:rsidR="00E060C2" w:rsidRPr="00A12EE6">
        <w:t>informácie z domény do nového radiča domény, ktorý vytvárame.</w:t>
      </w:r>
      <w:r w:rsidR="00D4213F" w:rsidRPr="00A12EE6">
        <w:t xml:space="preserve"> </w:t>
      </w:r>
      <w:r w:rsidR="00E060C2" w:rsidRPr="00A12EE6">
        <w:t xml:space="preserve">Z bezpečnostného hľadiska by bolo dobré sa zamyslieť, či a ako budeme rozširovať našu kolekciu doménových radičov. Pre jednoduchosť a cvičné prostredie ponecháme možnosť replikácie zo všetkých doménových radičov, ktoré sa nachádzajú v existujúcej doméne. </w:t>
      </w:r>
      <w:r w:rsidR="00D865E9">
        <w:t>Vyberieme</w:t>
      </w:r>
      <w:r w:rsidR="00E060C2" w:rsidRPr="00A12EE6">
        <w:t xml:space="preserve"> voľb</w:t>
      </w:r>
      <w:r w:rsidR="00D865E9">
        <w:t>u</w:t>
      </w:r>
      <w:r w:rsidR="00E060C2" w:rsidRPr="00A12EE6">
        <w:t xml:space="preserve"> </w:t>
      </w:r>
      <w:proofErr w:type="spellStart"/>
      <w:r w:rsidR="00E060C2" w:rsidRPr="00A12EE6">
        <w:rPr>
          <w:b/>
          <w:bCs/>
          <w:i/>
          <w:iCs/>
        </w:rPr>
        <w:t>Any</w:t>
      </w:r>
      <w:proofErr w:type="spellEnd"/>
      <w:r w:rsidR="00E060C2" w:rsidRPr="00A12EE6">
        <w:rPr>
          <w:b/>
          <w:bCs/>
          <w:i/>
          <w:iCs/>
        </w:rPr>
        <w:t xml:space="preserve"> </w:t>
      </w:r>
      <w:proofErr w:type="spellStart"/>
      <w:r w:rsidR="00E060C2" w:rsidRPr="00A12EE6">
        <w:rPr>
          <w:b/>
          <w:bCs/>
          <w:i/>
          <w:iCs/>
        </w:rPr>
        <w:t>domain</w:t>
      </w:r>
      <w:proofErr w:type="spellEnd"/>
      <w:r w:rsidR="00E060C2" w:rsidRPr="00A12EE6">
        <w:rPr>
          <w:b/>
          <w:bCs/>
          <w:i/>
          <w:iCs/>
        </w:rPr>
        <w:t xml:space="preserve"> </w:t>
      </w:r>
      <w:proofErr w:type="spellStart"/>
      <w:r w:rsidR="00E060C2" w:rsidRPr="00A12EE6">
        <w:rPr>
          <w:b/>
          <w:bCs/>
          <w:i/>
          <w:iCs/>
        </w:rPr>
        <w:t>controller</w:t>
      </w:r>
      <w:proofErr w:type="spellEnd"/>
      <w:r w:rsidR="00E060C2" w:rsidRPr="00A12EE6">
        <w:t>. Táto voľba nám do budúcna umožní</w:t>
      </w:r>
      <w:r w:rsidR="00D865E9">
        <w:t>,</w:t>
      </w:r>
      <w:r w:rsidR="00E060C2" w:rsidRPr="00A12EE6">
        <w:t xml:space="preserve"> aby sa server automaticky replikoval aj </w:t>
      </w:r>
      <w:r w:rsidR="00743DDC" w:rsidRPr="00A12EE6">
        <w:t>do</w:t>
      </w:r>
      <w:r w:rsidR="00E060C2" w:rsidRPr="00A12EE6">
        <w:t xml:space="preserve"> nového radiča domény, ktorý by sme mohli v budúcnosti pridať do domény. Pokračujeme stlačením tlačidla </w:t>
      </w:r>
      <w:proofErr w:type="spellStart"/>
      <w:r w:rsidR="00E060C2" w:rsidRPr="00D865E9">
        <w:rPr>
          <w:b/>
          <w:bCs/>
          <w:i/>
          <w:iCs/>
          <w:bdr w:val="single" w:sz="8" w:space="0" w:color="auto" w:shadow="1"/>
          <w:shd w:val="clear" w:color="auto" w:fill="D9D9D9" w:themeFill="background1" w:themeFillShade="D9"/>
        </w:rPr>
        <w:t>Next</w:t>
      </w:r>
      <w:proofErr w:type="spellEnd"/>
      <w:r w:rsidR="00E060C2" w:rsidRPr="00A12EE6">
        <w:t>.</w:t>
      </w:r>
    </w:p>
    <w:p w14:paraId="0D06AE86" w14:textId="77777777" w:rsidR="00E060C2" w:rsidRPr="00A12EE6" w:rsidRDefault="00E060C2" w:rsidP="00E060C2">
      <w:pPr>
        <w:keepNext/>
        <w:jc w:val="center"/>
      </w:pPr>
      <w:r w:rsidRPr="00A12EE6">
        <w:rPr>
          <w:noProof/>
          <w:lang w:eastAsia="sk-SK"/>
        </w:rPr>
        <w:lastRenderedPageBreak/>
        <w:drawing>
          <wp:inline distT="0" distB="0" distL="0" distR="0" wp14:anchorId="2B94D61A" wp14:editId="23283D12">
            <wp:extent cx="5760720" cy="4204335"/>
            <wp:effectExtent l="38100" t="38100" r="87630" b="100965"/>
            <wp:docPr id="1283779104"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104" name="Obrázok 1" descr="Obrázok, na ktorom je text, snímka obrazovky, softvér, webová stránka&#10;&#10;Automaticky generovaný popis"/>
                    <pic:cNvPicPr/>
                  </pic:nvPicPr>
                  <pic:blipFill>
                    <a:blip r:embed="rId159"/>
                    <a:stretch>
                      <a:fillRect/>
                    </a:stretch>
                  </pic:blipFill>
                  <pic:spPr>
                    <a:xfrm>
                      <a:off x="0" y="0"/>
                      <a:ext cx="5760720" cy="4204335"/>
                    </a:xfrm>
                    <a:prstGeom prst="rect">
                      <a:avLst/>
                    </a:prstGeom>
                    <a:effectLst>
                      <a:outerShdw blurRad="50800" dist="38100" dir="2700000" algn="tl" rotWithShape="0">
                        <a:prstClr val="black">
                          <a:alpha val="40000"/>
                        </a:prstClr>
                      </a:outerShdw>
                    </a:effectLst>
                  </pic:spPr>
                </pic:pic>
              </a:graphicData>
            </a:graphic>
          </wp:inline>
        </w:drawing>
      </w:r>
    </w:p>
    <w:p w14:paraId="662800F3" w14:textId="778B52BF" w:rsidR="00E060C2" w:rsidRPr="00A12EE6" w:rsidRDefault="00E060C2" w:rsidP="00E060C2">
      <w:pPr>
        <w:pStyle w:val="Popis"/>
        <w:jc w:val="center"/>
      </w:pPr>
      <w:bookmarkStart w:id="329" w:name="_Toc182423384"/>
      <w:r w:rsidRPr="00A12EE6">
        <w:t xml:space="preserve">Obr. </w:t>
      </w:r>
      <w:fldSimple w:instr=" STYLEREF 1 \s ">
        <w:r w:rsidR="005418FC">
          <w:rPr>
            <w:noProof/>
          </w:rPr>
          <w:t>3</w:t>
        </w:r>
      </w:fldSimple>
      <w:r w:rsidR="00E37B0B" w:rsidRPr="00A12EE6">
        <w:noBreakHyphen/>
      </w:r>
      <w:fldSimple w:instr=" SEQ Obr. \* ARABIC \s 1 ">
        <w:r w:rsidR="005418FC">
          <w:rPr>
            <w:noProof/>
          </w:rPr>
          <w:t>66</w:t>
        </w:r>
      </w:fldSimple>
      <w:r w:rsidRPr="00A12EE6">
        <w:t xml:space="preserve">.Existujúca doména, </w:t>
      </w:r>
      <w:proofErr w:type="spellStart"/>
      <w:r w:rsidRPr="00A12EE6">
        <w:t>Additional</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29"/>
      <w:proofErr w:type="spellEnd"/>
    </w:p>
    <w:p w14:paraId="6C3E1B5C" w14:textId="30E29F69" w:rsidR="00E060C2" w:rsidRPr="00A12EE6" w:rsidRDefault="00E060C2" w:rsidP="006C50AE">
      <w:pPr>
        <w:pStyle w:val="Odsekzoznamu"/>
        <w:numPr>
          <w:ilvl w:val="0"/>
          <w:numId w:val="32"/>
        </w:numPr>
        <w:ind w:left="454" w:hanging="454"/>
        <w:jc w:val="both"/>
      </w:pPr>
      <w:r w:rsidRPr="00A12EE6">
        <w:t>Na</w:t>
      </w:r>
      <w:r w:rsidR="00D865E9">
        <w:t xml:space="preserve"> na</w:t>
      </w:r>
      <w:r w:rsidRPr="00A12EE6">
        <w:t>sledu</w:t>
      </w:r>
      <w:r w:rsidR="00D865E9">
        <w:t>júcej</w:t>
      </w:r>
      <w:r w:rsidRPr="00A12EE6">
        <w:t xml:space="preserve"> stránk</w:t>
      </w:r>
      <w:r w:rsidR="00D865E9">
        <w:t>e</w:t>
      </w:r>
      <w:r w:rsidRPr="00A12EE6">
        <w:t xml:space="preserve"> </w:t>
      </w:r>
      <w:proofErr w:type="spellStart"/>
      <w:r w:rsidRPr="00A12EE6">
        <w:t>Paths</w:t>
      </w:r>
      <w:proofErr w:type="spellEnd"/>
      <w:r w:rsidRPr="00A12EE6">
        <w:t xml:space="preserve">, ako </w:t>
      </w:r>
      <w:r w:rsidR="00D865E9" w:rsidRPr="00A12EE6">
        <w:t xml:space="preserve">v kroku </w:t>
      </w:r>
      <w:r w:rsidR="00D865E9" w:rsidRPr="00A12EE6">
        <w:rPr>
          <w:b/>
          <w:bCs/>
          <w:color w:val="00B0F0"/>
        </w:rPr>
        <w:fldChar w:fldCharType="begin"/>
      </w:r>
      <w:r w:rsidR="00D865E9" w:rsidRPr="00A12EE6">
        <w:rPr>
          <w:b/>
          <w:bCs/>
          <w:color w:val="00B0F0"/>
        </w:rPr>
        <w:instrText xml:space="preserve"> REF _Ref176449618 \r \h  \* MERGEFORMAT </w:instrText>
      </w:r>
      <w:r w:rsidR="00D865E9" w:rsidRPr="00A12EE6">
        <w:rPr>
          <w:b/>
          <w:bCs/>
          <w:color w:val="00B0F0"/>
        </w:rPr>
      </w:r>
      <w:r w:rsidR="00D865E9" w:rsidRPr="00A12EE6">
        <w:rPr>
          <w:b/>
          <w:bCs/>
          <w:color w:val="00B0F0"/>
        </w:rPr>
        <w:fldChar w:fldCharType="separate"/>
      </w:r>
      <w:r w:rsidR="005418FC">
        <w:rPr>
          <w:b/>
          <w:bCs/>
          <w:color w:val="00B0F0"/>
        </w:rPr>
        <w:t>5</w:t>
      </w:r>
      <w:r w:rsidR="00D865E9" w:rsidRPr="00A12EE6">
        <w:rPr>
          <w:b/>
          <w:bCs/>
          <w:color w:val="00B0F0"/>
        </w:rPr>
        <w:fldChar w:fldCharType="end"/>
      </w:r>
      <w:r w:rsidR="00D865E9">
        <w:rPr>
          <w:b/>
          <w:bCs/>
          <w:color w:val="00B0F0"/>
        </w:rPr>
        <w:t xml:space="preserve"> </w:t>
      </w:r>
      <w:r w:rsidRPr="00A12EE6">
        <w:t>podkapitol</w:t>
      </w:r>
      <w:r w:rsidR="00D865E9">
        <w:t>y</w:t>
      </w:r>
      <w:r w:rsidRPr="00A12EE6">
        <w:t xml:space="preserve"> </w:t>
      </w:r>
      <w:r w:rsidR="00743DDC" w:rsidRPr="00A12EE6">
        <w:rPr>
          <w:b/>
          <w:bCs/>
          <w:color w:val="00B0F0"/>
        </w:rPr>
        <w:fldChar w:fldCharType="begin"/>
      </w:r>
      <w:r w:rsidR="00743DDC" w:rsidRPr="00A12EE6">
        <w:rPr>
          <w:b/>
          <w:bCs/>
          <w:color w:val="00B0F0"/>
        </w:rPr>
        <w:instrText xml:space="preserve"> REF _Ref176449635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Konfigurácia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serveri s GUI</w:t>
      </w:r>
      <w:r w:rsidR="00743DDC" w:rsidRPr="00A12EE6">
        <w:rPr>
          <w:b/>
          <w:bCs/>
          <w:color w:val="00B0F0"/>
        </w:rPr>
        <w:fldChar w:fldCharType="end"/>
      </w:r>
      <w:r w:rsidRPr="00A12EE6">
        <w:t>, môžeme nastaviť cesty pre jednotlivé adresáre potrebné pre funkčnosť doménového radiča. Jednotlivé položky sme popísali v spomenutej kapitole</w:t>
      </w:r>
      <w:r w:rsidR="00D865E9">
        <w:t>,</w:t>
      </w:r>
      <w:r w:rsidRPr="00A12EE6">
        <w:t xml:space="preserve"> preto ich tu už nebudeme uvádzať a aj nastavenie vykonáme presne rovnako</w:t>
      </w:r>
      <w:r w:rsidR="00743DDC" w:rsidRPr="00A12EE6">
        <w:t xml:space="preserve"> ako</w:t>
      </w:r>
      <w:r w:rsidRPr="00A12EE6">
        <w:t xml:space="preserve"> v spomenutom kroku. Pokračujeme tlačidlom </w:t>
      </w:r>
      <w:proofErr w:type="spellStart"/>
      <w:r w:rsidRPr="00D865E9">
        <w:rPr>
          <w:b/>
          <w:bCs/>
          <w:i/>
          <w:iCs/>
          <w:bdr w:val="single" w:sz="8" w:space="0" w:color="auto" w:shadow="1"/>
          <w:shd w:val="clear" w:color="auto" w:fill="D9D9D9" w:themeFill="background1" w:themeFillShade="D9"/>
        </w:rPr>
        <w:t>Next</w:t>
      </w:r>
      <w:proofErr w:type="spellEnd"/>
      <w:r w:rsidRPr="00A12EE6">
        <w:t xml:space="preserve">. Zobrazí sa stránka </w:t>
      </w:r>
      <w:proofErr w:type="spellStart"/>
      <w:r w:rsidRPr="00A12EE6">
        <w:t>Review</w:t>
      </w:r>
      <w:proofErr w:type="spellEnd"/>
      <w:r w:rsidRPr="00A12EE6">
        <w:t xml:space="preserve"> </w:t>
      </w:r>
      <w:proofErr w:type="spellStart"/>
      <w:r w:rsidRPr="00A12EE6">
        <w:t>Options</w:t>
      </w:r>
      <w:proofErr w:type="spellEnd"/>
      <w:r w:rsidRPr="00A12EE6">
        <w:t>, kde môžeme skontrolovať čo sa bude nastavovať a </w:t>
      </w:r>
      <w:r w:rsidR="00D865E9">
        <w:t>rovnako</w:t>
      </w:r>
      <w:r w:rsidR="00743DDC" w:rsidRPr="00A12EE6">
        <w:t xml:space="preserve"> tu môžeme zobraziť</w:t>
      </w:r>
      <w:r w:rsidRPr="00A12EE6">
        <w:t xml:space="preserve"> </w:t>
      </w:r>
      <w:proofErr w:type="spellStart"/>
      <w:r w:rsidRPr="00A12EE6">
        <w:t>powershell</w:t>
      </w:r>
      <w:proofErr w:type="spellEnd"/>
      <w:r w:rsidRPr="00A12EE6">
        <w:t xml:space="preserve"> skript</w:t>
      </w:r>
      <w:r w:rsidR="00743DDC" w:rsidRPr="00A12EE6">
        <w:t>.</w:t>
      </w:r>
      <w:r w:rsidRPr="00A12EE6">
        <w:t xml:space="preserve"> </w:t>
      </w:r>
      <w:r w:rsidR="00D865E9" w:rsidRPr="00A12EE6">
        <w:t xml:space="preserve">Skript môžeme uložiť </w:t>
      </w:r>
      <w:r w:rsidR="00D865E9">
        <w:t>p</w:t>
      </w:r>
      <w:r w:rsidR="00743DDC" w:rsidRPr="00A12EE6">
        <w:t>re</w:t>
      </w:r>
      <w:r w:rsidRPr="00A12EE6">
        <w:t xml:space="preserve"> prípad </w:t>
      </w:r>
      <w:r w:rsidR="00D865E9">
        <w:t xml:space="preserve">automatizácie </w:t>
      </w:r>
      <w:r w:rsidRPr="00A12EE6">
        <w:t>konfigurácie ďalšieho servera pridávaného ako radič domény do existujúcej domény</w:t>
      </w:r>
      <w:r w:rsidR="00AA21CE" w:rsidRPr="00A12EE6">
        <w:t xml:space="preserve">. </w:t>
      </w:r>
      <w:r w:rsidR="00D865E9">
        <w:t>P</w:t>
      </w:r>
      <w:r w:rsidR="00AA21CE" w:rsidRPr="00A12EE6">
        <w:t xml:space="preserve">okračujeme tlačidlom </w:t>
      </w:r>
      <w:proofErr w:type="spellStart"/>
      <w:r w:rsidR="00AA21CE" w:rsidRPr="00D865E9">
        <w:rPr>
          <w:b/>
          <w:bCs/>
          <w:i/>
          <w:iCs/>
          <w:bdr w:val="single" w:sz="8" w:space="0" w:color="auto" w:shadow="1"/>
          <w:shd w:val="clear" w:color="auto" w:fill="D9D9D9" w:themeFill="background1" w:themeFillShade="D9"/>
        </w:rPr>
        <w:t>Next</w:t>
      </w:r>
      <w:proofErr w:type="spellEnd"/>
      <w:r w:rsidR="00AA21CE" w:rsidRPr="00A12EE6">
        <w:t>.</w:t>
      </w:r>
    </w:p>
    <w:p w14:paraId="2DCED66E" w14:textId="77777777" w:rsidR="00AA21CE" w:rsidRPr="00A12EE6" w:rsidRDefault="00AA21CE" w:rsidP="00AA21CE">
      <w:pPr>
        <w:keepNext/>
        <w:jc w:val="center"/>
      </w:pPr>
      <w:r w:rsidRPr="00A12EE6">
        <w:rPr>
          <w:noProof/>
          <w:lang w:eastAsia="sk-SK"/>
        </w:rPr>
        <w:lastRenderedPageBreak/>
        <w:drawing>
          <wp:inline distT="0" distB="0" distL="0" distR="0" wp14:anchorId="762F006C" wp14:editId="601DDA34">
            <wp:extent cx="5760720" cy="2884170"/>
            <wp:effectExtent l="38100" t="38100" r="87630" b="87630"/>
            <wp:docPr id="732546915"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46915" name="Obrázok 1" descr="Obrázok, na ktorom je text, snímka obrazovky, softvér, webová stránka&#10;&#10;Automaticky generovaný popis"/>
                    <pic:cNvPicPr/>
                  </pic:nvPicPr>
                  <pic:blipFill>
                    <a:blip r:embed="rId160"/>
                    <a:stretch>
                      <a:fillRect/>
                    </a:stretch>
                  </pic:blipFill>
                  <pic:spPr>
                    <a:xfrm>
                      <a:off x="0" y="0"/>
                      <a:ext cx="5760720" cy="2884170"/>
                    </a:xfrm>
                    <a:prstGeom prst="rect">
                      <a:avLst/>
                    </a:prstGeom>
                    <a:effectLst>
                      <a:outerShdw blurRad="50800" dist="38100" dir="2700000" algn="tl" rotWithShape="0">
                        <a:prstClr val="black">
                          <a:alpha val="40000"/>
                        </a:prstClr>
                      </a:outerShdw>
                    </a:effectLst>
                  </pic:spPr>
                </pic:pic>
              </a:graphicData>
            </a:graphic>
          </wp:inline>
        </w:drawing>
      </w:r>
    </w:p>
    <w:p w14:paraId="2A907D2A" w14:textId="5A9175B9" w:rsidR="00AA21CE" w:rsidRPr="00A12EE6" w:rsidRDefault="00AA21CE" w:rsidP="00AA21CE">
      <w:pPr>
        <w:pStyle w:val="Popis"/>
        <w:jc w:val="center"/>
      </w:pPr>
      <w:bookmarkStart w:id="330" w:name="_Toc182423385"/>
      <w:r w:rsidRPr="00A12EE6">
        <w:t xml:space="preserve">Obr. </w:t>
      </w:r>
      <w:fldSimple w:instr=" STYLEREF 1 \s ">
        <w:r w:rsidR="005418FC">
          <w:rPr>
            <w:noProof/>
          </w:rPr>
          <w:t>3</w:t>
        </w:r>
      </w:fldSimple>
      <w:r w:rsidR="00E37B0B" w:rsidRPr="00A12EE6">
        <w:noBreakHyphen/>
      </w:r>
      <w:fldSimple w:instr=" SEQ Obr. \* ARABIC \s 1 ">
        <w:r w:rsidR="005418FC">
          <w:rPr>
            <w:noProof/>
          </w:rPr>
          <w:t>67</w:t>
        </w:r>
      </w:fldSimple>
      <w:r w:rsidRPr="00A12EE6">
        <w:t xml:space="preserve">. </w:t>
      </w:r>
      <w:proofErr w:type="spellStart"/>
      <w:r w:rsidRPr="00A12EE6">
        <w:t>Powershell</w:t>
      </w:r>
      <w:proofErr w:type="spellEnd"/>
      <w:r w:rsidRPr="00A12EE6">
        <w:t xml:space="preserve"> skript pre </w:t>
      </w:r>
      <w:proofErr w:type="spellStart"/>
      <w:r w:rsidRPr="00A12EE6">
        <w:t>promote</w:t>
      </w:r>
      <w:proofErr w:type="spellEnd"/>
      <w:r w:rsidRPr="00A12EE6">
        <w:t xml:space="preserve"> server, existujúca doména</w:t>
      </w:r>
      <w:bookmarkEnd w:id="330"/>
    </w:p>
    <w:p w14:paraId="529BAED7" w14:textId="5A064AC6" w:rsidR="009157CE" w:rsidRPr="00A12EE6" w:rsidRDefault="00AA21CE" w:rsidP="006C50AE">
      <w:pPr>
        <w:pStyle w:val="Odsekzoznamu"/>
        <w:numPr>
          <w:ilvl w:val="0"/>
          <w:numId w:val="32"/>
        </w:numPr>
        <w:ind w:left="454" w:hanging="454"/>
        <w:jc w:val="both"/>
      </w:pPr>
      <w:r w:rsidRPr="00A12EE6">
        <w:t xml:space="preserve">Nasleduje stránka </w:t>
      </w:r>
      <w:proofErr w:type="spellStart"/>
      <w:r w:rsidRPr="00A12EE6">
        <w:t>Prerequisites</w:t>
      </w:r>
      <w:proofErr w:type="spellEnd"/>
      <w:r w:rsidRPr="00A12EE6">
        <w:t xml:space="preserve"> </w:t>
      </w:r>
      <w:proofErr w:type="spellStart"/>
      <w:r w:rsidRPr="00A12EE6">
        <w:t>Check</w:t>
      </w:r>
      <w:proofErr w:type="spellEnd"/>
      <w:r w:rsidRPr="00A12EE6">
        <w:t>, kde nás po kontrole zaujíma ikona bielej fajk</w:t>
      </w:r>
      <w:r w:rsidR="00743DDC" w:rsidRPr="00A12EE6">
        <w:t>y</w:t>
      </w:r>
      <w:r w:rsidRPr="00A12EE6">
        <w:t xml:space="preserve"> v zelenom kruhu, ktorá signalizuje, že server môže pokračovať v inštalácii. Pokračujeme stlačením tlačidla </w:t>
      </w:r>
      <w:proofErr w:type="spellStart"/>
      <w:r w:rsidRPr="00D865E9">
        <w:rPr>
          <w:b/>
          <w:bCs/>
          <w:i/>
          <w:iCs/>
          <w:bdr w:val="single" w:sz="8" w:space="0" w:color="auto" w:shadow="1"/>
          <w:shd w:val="clear" w:color="auto" w:fill="D9D9D9" w:themeFill="background1" w:themeFillShade="D9"/>
        </w:rPr>
        <w:t>Install</w:t>
      </w:r>
      <w:proofErr w:type="spellEnd"/>
      <w:r w:rsidRPr="00A12EE6">
        <w:t>.</w:t>
      </w:r>
    </w:p>
    <w:p w14:paraId="6F88BC65" w14:textId="77777777" w:rsidR="00AA21CE" w:rsidRPr="00A12EE6" w:rsidRDefault="00AA21CE" w:rsidP="00AA21CE">
      <w:pPr>
        <w:keepNext/>
        <w:jc w:val="center"/>
      </w:pPr>
      <w:r w:rsidRPr="00A12EE6">
        <w:rPr>
          <w:noProof/>
          <w:lang w:eastAsia="sk-SK"/>
        </w:rPr>
        <w:drawing>
          <wp:inline distT="0" distB="0" distL="0" distR="0" wp14:anchorId="4D0D00C4" wp14:editId="389834CA">
            <wp:extent cx="5760720" cy="4204335"/>
            <wp:effectExtent l="38100" t="38100" r="87630" b="100965"/>
            <wp:docPr id="41783676"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676" name="Obrázok 1" descr="Obrázok, na ktorom je text, elektronika, snímka obrazovky, softvér&#10;&#10;Automaticky generovaný popis"/>
                    <pic:cNvPicPr/>
                  </pic:nvPicPr>
                  <pic:blipFill>
                    <a:blip r:embed="rId161"/>
                    <a:stretch>
                      <a:fillRect/>
                    </a:stretch>
                  </pic:blipFill>
                  <pic:spPr>
                    <a:xfrm>
                      <a:off x="0" y="0"/>
                      <a:ext cx="5760720" cy="4204335"/>
                    </a:xfrm>
                    <a:prstGeom prst="rect">
                      <a:avLst/>
                    </a:prstGeom>
                    <a:effectLst>
                      <a:outerShdw blurRad="50800" dist="38100" dir="2700000" algn="tl" rotWithShape="0">
                        <a:prstClr val="black">
                          <a:alpha val="40000"/>
                        </a:prstClr>
                      </a:outerShdw>
                    </a:effectLst>
                  </pic:spPr>
                </pic:pic>
              </a:graphicData>
            </a:graphic>
          </wp:inline>
        </w:drawing>
      </w:r>
    </w:p>
    <w:p w14:paraId="626141E6" w14:textId="037CD504" w:rsidR="00AA21CE" w:rsidRPr="00A12EE6" w:rsidRDefault="00AA21CE" w:rsidP="00AA21CE">
      <w:pPr>
        <w:pStyle w:val="Popis"/>
        <w:jc w:val="center"/>
      </w:pPr>
      <w:bookmarkStart w:id="331" w:name="_Toc182423386"/>
      <w:r w:rsidRPr="00A12EE6">
        <w:t xml:space="preserve">Obr. </w:t>
      </w:r>
      <w:fldSimple w:instr=" STYLEREF 1 \s ">
        <w:r w:rsidR="005418FC">
          <w:rPr>
            <w:noProof/>
          </w:rPr>
          <w:t>3</w:t>
        </w:r>
      </w:fldSimple>
      <w:r w:rsidR="00E37B0B" w:rsidRPr="00A12EE6">
        <w:noBreakHyphen/>
      </w:r>
      <w:fldSimple w:instr=" SEQ Obr. \* ARABIC \s 1 ">
        <w:r w:rsidR="005418FC">
          <w:rPr>
            <w:noProof/>
          </w:rPr>
          <w:t>68</w:t>
        </w:r>
      </w:fldSimple>
      <w:r w:rsidRPr="00A12EE6">
        <w:t>.</w:t>
      </w:r>
      <w:r w:rsidR="007C18D9" w:rsidRPr="00A12EE6">
        <w:t>Existujúca</w:t>
      </w:r>
      <w:r w:rsidRPr="00A12EE6">
        <w:t xml:space="preserve"> doména, </w:t>
      </w:r>
      <w:proofErr w:type="spellStart"/>
      <w:r w:rsidRPr="00A12EE6">
        <w:t>Prerequisites</w:t>
      </w:r>
      <w:proofErr w:type="spellEnd"/>
      <w:r w:rsidRPr="00A12EE6">
        <w:t xml:space="preserve"> </w:t>
      </w:r>
      <w:proofErr w:type="spellStart"/>
      <w:r w:rsidRPr="00A12EE6">
        <w:t>Check</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31"/>
      <w:proofErr w:type="spellEnd"/>
    </w:p>
    <w:p w14:paraId="51E09FE1" w14:textId="108A7A3A" w:rsidR="008C6E0B" w:rsidRPr="00A12EE6" w:rsidRDefault="00AA21CE" w:rsidP="006C50AE">
      <w:pPr>
        <w:pStyle w:val="Odsekzoznamu"/>
        <w:numPr>
          <w:ilvl w:val="0"/>
          <w:numId w:val="32"/>
        </w:numPr>
        <w:ind w:left="454" w:hanging="454"/>
        <w:jc w:val="both"/>
      </w:pPr>
      <w:r w:rsidRPr="00A12EE6">
        <w:lastRenderedPageBreak/>
        <w:t>Nasleduje inštalácia</w:t>
      </w:r>
      <w:r w:rsidR="008E33B9" w:rsidRPr="00A12EE6">
        <w:t xml:space="preserve"> zvolených komponentov pre rolu doménového radiča.</w:t>
      </w:r>
      <w:r w:rsidR="007C18D9" w:rsidRPr="00A12EE6">
        <w:t xml:space="preserve"> Po úspešnej inštalácii sa zobrazí stránka </w:t>
      </w:r>
      <w:proofErr w:type="spellStart"/>
      <w:r w:rsidR="007C18D9" w:rsidRPr="00A12EE6">
        <w:t>Results</w:t>
      </w:r>
      <w:proofErr w:type="spellEnd"/>
      <w:r w:rsidR="007C18D9" w:rsidRPr="00A12EE6">
        <w:t xml:space="preserve"> s výsledkom inštalácie. Môžeme pokračovať tlačidlom </w:t>
      </w:r>
      <w:proofErr w:type="spellStart"/>
      <w:r w:rsidR="007C18D9" w:rsidRPr="00D865E9">
        <w:rPr>
          <w:b/>
          <w:bCs/>
          <w:i/>
          <w:iCs/>
          <w:bdr w:val="single" w:sz="8" w:space="0" w:color="auto" w:shadow="1"/>
          <w:shd w:val="clear" w:color="auto" w:fill="D9D9D9" w:themeFill="background1" w:themeFillShade="D9"/>
        </w:rPr>
        <w:t>Close</w:t>
      </w:r>
      <w:proofErr w:type="spellEnd"/>
      <w:r w:rsidR="007C18D9" w:rsidRPr="00A12EE6">
        <w:t>, ktoré následne reštartuje server-b.</w:t>
      </w:r>
    </w:p>
    <w:p w14:paraId="02E0E5B0" w14:textId="77777777" w:rsidR="007C18D9" w:rsidRPr="00A12EE6" w:rsidRDefault="007C18D9" w:rsidP="007C18D9">
      <w:pPr>
        <w:keepNext/>
        <w:jc w:val="center"/>
      </w:pPr>
      <w:r w:rsidRPr="00A12EE6">
        <w:rPr>
          <w:noProof/>
          <w:lang w:eastAsia="sk-SK"/>
        </w:rPr>
        <w:drawing>
          <wp:inline distT="0" distB="0" distL="0" distR="0" wp14:anchorId="0A009CB8" wp14:editId="3B29FDDD">
            <wp:extent cx="5760720" cy="4172585"/>
            <wp:effectExtent l="38100" t="38100" r="87630" b="94615"/>
            <wp:docPr id="991767858"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7858" name="Obrázok 1" descr="Obrázok, na ktorom je text, elektronika, snímka obrazovky, softvér&#10;&#10;Automaticky generovaný popis"/>
                    <pic:cNvPicPr/>
                  </pic:nvPicPr>
                  <pic:blipFill>
                    <a:blip r:embed="rId162"/>
                    <a:stretch>
                      <a:fillRect/>
                    </a:stretch>
                  </pic:blipFill>
                  <pic:spPr>
                    <a:xfrm>
                      <a:off x="0" y="0"/>
                      <a:ext cx="5760720" cy="4172585"/>
                    </a:xfrm>
                    <a:prstGeom prst="rect">
                      <a:avLst/>
                    </a:prstGeom>
                    <a:effectLst>
                      <a:outerShdw blurRad="50800" dist="38100" dir="2700000" algn="tl" rotWithShape="0">
                        <a:prstClr val="black">
                          <a:alpha val="40000"/>
                        </a:prstClr>
                      </a:outerShdw>
                    </a:effectLst>
                  </pic:spPr>
                </pic:pic>
              </a:graphicData>
            </a:graphic>
          </wp:inline>
        </w:drawing>
      </w:r>
    </w:p>
    <w:p w14:paraId="536E81B4" w14:textId="35EA6B59" w:rsidR="007C18D9" w:rsidRPr="00A12EE6" w:rsidRDefault="007C18D9" w:rsidP="007C18D9">
      <w:pPr>
        <w:pStyle w:val="Popis"/>
        <w:jc w:val="center"/>
      </w:pPr>
      <w:bookmarkStart w:id="332" w:name="_Toc182423387"/>
      <w:r w:rsidRPr="00A12EE6">
        <w:t xml:space="preserve">Obr. </w:t>
      </w:r>
      <w:fldSimple w:instr=" STYLEREF 1 \s ">
        <w:r w:rsidR="005418FC">
          <w:rPr>
            <w:noProof/>
          </w:rPr>
          <w:t>3</w:t>
        </w:r>
      </w:fldSimple>
      <w:r w:rsidR="00E37B0B" w:rsidRPr="00A12EE6">
        <w:noBreakHyphen/>
      </w:r>
      <w:fldSimple w:instr=" SEQ Obr. \* ARABIC \s 1 ">
        <w:r w:rsidR="005418FC">
          <w:rPr>
            <w:noProof/>
          </w:rPr>
          <w:t>69</w:t>
        </w:r>
      </w:fldSimple>
      <w:r w:rsidRPr="00A12EE6">
        <w:t xml:space="preserve">. Existujúca doména, </w:t>
      </w:r>
      <w:proofErr w:type="spellStart"/>
      <w:r w:rsidRPr="00A12EE6">
        <w:t>Results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32"/>
      <w:proofErr w:type="spellEnd"/>
    </w:p>
    <w:p w14:paraId="305CF833" w14:textId="60DF7AA2" w:rsidR="001F32C6" w:rsidRPr="00A12EE6" w:rsidRDefault="007C18D9" w:rsidP="006C50AE">
      <w:pPr>
        <w:pStyle w:val="Odsekzoznamu"/>
        <w:numPr>
          <w:ilvl w:val="0"/>
          <w:numId w:val="32"/>
        </w:numPr>
        <w:ind w:left="454" w:hanging="454"/>
        <w:jc w:val="both"/>
      </w:pPr>
      <w:r w:rsidRPr="00A12EE6">
        <w:t xml:space="preserve">Po reštartovaní servera </w:t>
      </w:r>
      <w:r w:rsidRPr="00A12EE6">
        <w:rPr>
          <w:b/>
          <w:bCs/>
          <w:i/>
          <w:iCs/>
        </w:rPr>
        <w:t>server-b</w:t>
      </w:r>
      <w:r w:rsidRPr="00A12EE6">
        <w:t xml:space="preserve"> sa tento stal doménovým radičo</w:t>
      </w:r>
      <w:ins w:id="333" w:author="Baráth, Július" w:date="2024-11-14T10:02:00Z" w16du:dateUtc="2024-11-14T09:02:00Z">
        <w:r w:rsidR="008D25C1">
          <w:t>m</w:t>
        </w:r>
      </w:ins>
      <w:del w:id="334" w:author="Baráth, Július" w:date="2024-11-14T10:02:00Z" w16du:dateUtc="2024-11-14T09:02:00Z">
        <w:r w:rsidRPr="00A12EE6" w:rsidDel="008D25C1">
          <w:delText>v</w:delText>
        </w:r>
      </w:del>
      <w:r w:rsidRPr="00A12EE6">
        <w:t xml:space="preserve"> v doméne </w:t>
      </w:r>
      <w:proofErr w:type="spellStart"/>
      <w:r w:rsidRPr="00A12EE6">
        <w:rPr>
          <w:b/>
          <w:bCs/>
          <w:i/>
          <w:iCs/>
        </w:rPr>
        <w:t>kti.local</w:t>
      </w:r>
      <w:proofErr w:type="spellEnd"/>
      <w:r w:rsidRPr="00A12EE6">
        <w:t xml:space="preserve">. V konzole Server Manager to môžeme vidieť </w:t>
      </w:r>
      <w:r w:rsidR="001F32C6" w:rsidRPr="00A12EE6">
        <w:t xml:space="preserve">v ľavej časti, po kliknutí na položku </w:t>
      </w:r>
      <w:r w:rsidR="001F32C6" w:rsidRPr="00A12EE6">
        <w:rPr>
          <w:b/>
          <w:bCs/>
          <w:i/>
          <w:iCs/>
        </w:rPr>
        <w:t>AD DS</w:t>
      </w:r>
      <w:r w:rsidR="001F32C6" w:rsidRPr="00A12EE6">
        <w:t xml:space="preserve">. V časti </w:t>
      </w:r>
      <w:proofErr w:type="spellStart"/>
      <w:r w:rsidR="001F32C6" w:rsidRPr="00A12EE6">
        <w:rPr>
          <w:b/>
          <w:bCs/>
          <w:i/>
          <w:iCs/>
        </w:rPr>
        <w:t>Servers</w:t>
      </w:r>
      <w:proofErr w:type="spellEnd"/>
      <w:r w:rsidR="001F32C6" w:rsidRPr="00A12EE6">
        <w:t xml:space="preserve"> tam vidíme ob</w:t>
      </w:r>
      <w:r w:rsidR="00743DDC" w:rsidRPr="00A12EE6">
        <w:t>idv</w:t>
      </w:r>
      <w:r w:rsidR="001F32C6" w:rsidRPr="00A12EE6">
        <w:t xml:space="preserve">a servery </w:t>
      </w:r>
      <w:r w:rsidR="001F32C6" w:rsidRPr="00A12EE6">
        <w:rPr>
          <w:b/>
          <w:bCs/>
          <w:i/>
          <w:iCs/>
        </w:rPr>
        <w:t>SERVER-A</w:t>
      </w:r>
      <w:r w:rsidR="001F32C6" w:rsidRPr="00A12EE6">
        <w:t xml:space="preserve"> aj </w:t>
      </w:r>
      <w:r w:rsidR="001F32C6" w:rsidRPr="00A12EE6">
        <w:rPr>
          <w:b/>
          <w:bCs/>
          <w:i/>
          <w:iCs/>
        </w:rPr>
        <w:t>SERVER-B</w:t>
      </w:r>
      <w:r w:rsidR="001F32C6" w:rsidRPr="00A12EE6">
        <w:t>.</w:t>
      </w:r>
    </w:p>
    <w:p w14:paraId="3590BBDB" w14:textId="77777777" w:rsidR="001F32C6" w:rsidRPr="00A12EE6" w:rsidRDefault="001F32C6" w:rsidP="001F32C6">
      <w:pPr>
        <w:keepNext/>
        <w:jc w:val="center"/>
      </w:pPr>
      <w:r w:rsidRPr="00A12EE6">
        <w:rPr>
          <w:noProof/>
          <w:lang w:eastAsia="sk-SK"/>
        </w:rPr>
        <w:drawing>
          <wp:inline distT="0" distB="0" distL="0" distR="0" wp14:anchorId="6A10A82B" wp14:editId="7E58D574">
            <wp:extent cx="5760720" cy="1631950"/>
            <wp:effectExtent l="38100" t="38100" r="87630" b="101600"/>
            <wp:docPr id="2013352132"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52132" name="Obrázok 1" descr="Obrázok, na ktorom je text, snímka obrazovky, softvér, písmo&#10;&#10;Automaticky generovaný popis"/>
                    <pic:cNvPicPr/>
                  </pic:nvPicPr>
                  <pic:blipFill>
                    <a:blip r:embed="rId163"/>
                    <a:stretch>
                      <a:fillRect/>
                    </a:stretch>
                  </pic:blipFill>
                  <pic:spPr>
                    <a:xfrm>
                      <a:off x="0" y="0"/>
                      <a:ext cx="5760720" cy="1631950"/>
                    </a:xfrm>
                    <a:prstGeom prst="rect">
                      <a:avLst/>
                    </a:prstGeom>
                    <a:effectLst>
                      <a:outerShdw blurRad="50800" dist="38100" dir="2700000" algn="tl" rotWithShape="0">
                        <a:prstClr val="black">
                          <a:alpha val="40000"/>
                        </a:prstClr>
                      </a:outerShdw>
                    </a:effectLst>
                  </pic:spPr>
                </pic:pic>
              </a:graphicData>
            </a:graphic>
          </wp:inline>
        </w:drawing>
      </w:r>
    </w:p>
    <w:p w14:paraId="7852802E" w14:textId="78F375CD" w:rsidR="008E33B9" w:rsidRPr="00A12EE6" w:rsidRDefault="001F32C6" w:rsidP="001F32C6">
      <w:pPr>
        <w:pStyle w:val="Popis"/>
        <w:jc w:val="center"/>
      </w:pPr>
      <w:bookmarkStart w:id="335" w:name="_Toc182423388"/>
      <w:r w:rsidRPr="00A12EE6">
        <w:t xml:space="preserve">Obr. </w:t>
      </w:r>
      <w:fldSimple w:instr=" STYLEREF 1 \s ">
        <w:r w:rsidR="005418FC">
          <w:rPr>
            <w:noProof/>
          </w:rPr>
          <w:t>3</w:t>
        </w:r>
      </w:fldSimple>
      <w:r w:rsidR="00E37B0B" w:rsidRPr="00A12EE6">
        <w:noBreakHyphen/>
      </w:r>
      <w:fldSimple w:instr=" SEQ Obr. \* ARABIC \s 1 ">
        <w:r w:rsidR="005418FC">
          <w:rPr>
            <w:noProof/>
          </w:rPr>
          <w:t>70</w:t>
        </w:r>
      </w:fldSimple>
      <w:r w:rsidRPr="00A12EE6">
        <w:t>. Doménový radič SERVER-B, Server Manager, AD DS</w:t>
      </w:r>
      <w:bookmarkEnd w:id="335"/>
      <w:r w:rsidR="007C18D9" w:rsidRPr="00A12EE6">
        <w:t xml:space="preserve"> </w:t>
      </w:r>
    </w:p>
    <w:p w14:paraId="03A19D26" w14:textId="1F258AEC" w:rsidR="008E33B9" w:rsidRPr="00A12EE6" w:rsidRDefault="001F32C6" w:rsidP="006C50AE">
      <w:pPr>
        <w:pStyle w:val="Odsekzoznamu"/>
        <w:numPr>
          <w:ilvl w:val="0"/>
          <w:numId w:val="32"/>
        </w:numPr>
        <w:ind w:left="454" w:hanging="454"/>
        <w:jc w:val="both"/>
      </w:pPr>
      <w:r w:rsidRPr="00A12EE6">
        <w:t xml:space="preserve">Tým sme úspešne zvládli inštaláciu </w:t>
      </w:r>
      <w:proofErr w:type="spellStart"/>
      <w:r w:rsidRPr="00A12EE6">
        <w:t>Active</w:t>
      </w:r>
      <w:proofErr w:type="spellEnd"/>
      <w:r w:rsidRPr="00A12EE6">
        <w:t xml:space="preserve"> </w:t>
      </w:r>
      <w:proofErr w:type="spellStart"/>
      <w:r w:rsidRPr="00A12EE6">
        <w:t>Directory</w:t>
      </w:r>
      <w:proofErr w:type="spellEnd"/>
      <w:r w:rsidRPr="00A12EE6">
        <w:t xml:space="preserve"> na </w:t>
      </w:r>
      <w:proofErr w:type="spellStart"/>
      <w:r w:rsidRPr="00A12EE6">
        <w:t>core</w:t>
      </w:r>
      <w:proofErr w:type="spellEnd"/>
      <w:r w:rsidRPr="00A12EE6">
        <w:t xml:space="preserve"> server</w:t>
      </w:r>
      <w:r w:rsidR="00D865E9">
        <w:t>i</w:t>
      </w:r>
      <w:r w:rsidRPr="00A12EE6">
        <w:t xml:space="preserve"> s použitím konzoly Server Manager, pričom sme nainštalovali aj rolu DNS servera.</w:t>
      </w:r>
      <w:r w:rsidR="00306363" w:rsidRPr="00A12EE6">
        <w:t xml:space="preserve"> Naša doména má teraz dva radiče domény a dva DNS servery. </w:t>
      </w:r>
    </w:p>
    <w:p w14:paraId="697402BD" w14:textId="2A7B26A8" w:rsidR="006E4102" w:rsidRPr="00A12EE6" w:rsidRDefault="006E4102" w:rsidP="006C50AE">
      <w:pPr>
        <w:pStyle w:val="Nadpis2"/>
        <w:ind w:left="624" w:hanging="624"/>
      </w:pPr>
      <w:bookmarkStart w:id="336" w:name="_Ref176451669"/>
      <w:bookmarkStart w:id="337" w:name="_Toc182423518"/>
      <w:r w:rsidRPr="00A12EE6">
        <w:lastRenderedPageBreak/>
        <w:t xml:space="preserve">Inštalácia role </w:t>
      </w:r>
      <w:proofErr w:type="spellStart"/>
      <w:r w:rsidRPr="00A12EE6">
        <w:t>Active</w:t>
      </w:r>
      <w:proofErr w:type="spellEnd"/>
      <w:r w:rsidRPr="00A12EE6">
        <w:t xml:space="preserve"> </w:t>
      </w:r>
      <w:proofErr w:type="spellStart"/>
      <w:r w:rsidRPr="00A12EE6">
        <w:t>Directory</w:t>
      </w:r>
      <w:proofErr w:type="spellEnd"/>
      <w:r w:rsidRPr="00A12EE6">
        <w:t xml:space="preserve"> pomocou </w:t>
      </w:r>
      <w:proofErr w:type="spellStart"/>
      <w:r w:rsidRPr="00A12EE6">
        <w:t>powershell</w:t>
      </w:r>
      <w:proofErr w:type="spellEnd"/>
      <w:r w:rsidRPr="00A12EE6">
        <w:t xml:space="preserve"> príkazov</w:t>
      </w:r>
      <w:bookmarkEnd w:id="336"/>
      <w:bookmarkEnd w:id="337"/>
    </w:p>
    <w:p w14:paraId="2C0A9CF0" w14:textId="30898FE5" w:rsidR="008E33B9" w:rsidRPr="00A12EE6" w:rsidRDefault="00D865E9" w:rsidP="006C50AE">
      <w:pPr>
        <w:ind w:firstLine="454"/>
        <w:jc w:val="both"/>
      </w:pPr>
      <w:r>
        <w:t>U</w:t>
      </w:r>
      <w:r w:rsidR="00623474" w:rsidRPr="00A12EE6">
        <w:t xml:space="preserve">kážeme </w:t>
      </w:r>
      <w:r>
        <w:t>si</w:t>
      </w:r>
      <w:r w:rsidR="00623474" w:rsidRPr="00A12EE6">
        <w:t xml:space="preserve"> ako </w:t>
      </w:r>
      <w:r w:rsidR="00743DDC" w:rsidRPr="00A12EE6">
        <w:t>nainštalovať</w:t>
      </w:r>
      <w:r w:rsidR="00623474" w:rsidRPr="00A12EE6">
        <w:t xml:space="preserve"> rolu </w:t>
      </w:r>
      <w:proofErr w:type="spellStart"/>
      <w:r w:rsidR="00623474" w:rsidRPr="00A12EE6">
        <w:t>Active</w:t>
      </w:r>
      <w:proofErr w:type="spellEnd"/>
      <w:r w:rsidR="00623474" w:rsidRPr="00A12EE6">
        <w:t xml:space="preserve"> </w:t>
      </w:r>
      <w:proofErr w:type="spellStart"/>
      <w:r w:rsidR="00623474" w:rsidRPr="00A12EE6">
        <w:t>Directory</w:t>
      </w:r>
      <w:proofErr w:type="spellEnd"/>
      <w:r w:rsidR="00623474" w:rsidRPr="00A12EE6">
        <w:t xml:space="preserve"> pomocou príkazov </w:t>
      </w:r>
      <w:proofErr w:type="spellStart"/>
      <w:r w:rsidR="00623474" w:rsidRPr="00A12EE6">
        <w:t>powershell</w:t>
      </w:r>
      <w:proofErr w:type="spellEnd"/>
      <w:r w:rsidR="00623474" w:rsidRPr="00A12EE6">
        <w:t xml:space="preserve">. </w:t>
      </w:r>
      <w:r>
        <w:t>P</w:t>
      </w:r>
      <w:r w:rsidR="00623474" w:rsidRPr="00A12EE6">
        <w:t xml:space="preserve">oužijeme </w:t>
      </w:r>
      <w:proofErr w:type="spellStart"/>
      <w:r w:rsidR="00623474" w:rsidRPr="00A12EE6">
        <w:t>core</w:t>
      </w:r>
      <w:proofErr w:type="spellEnd"/>
      <w:r w:rsidR="00623474" w:rsidRPr="00A12EE6">
        <w:t xml:space="preserve"> server, ale tento postup môžeme aplikovať aj na serve</w:t>
      </w:r>
      <w:r w:rsidR="006E61B6" w:rsidRPr="00A12EE6">
        <w:t>r</w:t>
      </w:r>
      <w:r w:rsidR="00623474" w:rsidRPr="00A12EE6">
        <w:t xml:space="preserve"> s nainštalovaným grafickým </w:t>
      </w:r>
      <w:r w:rsidR="006E61B6" w:rsidRPr="00A12EE6">
        <w:t>rozhraním</w:t>
      </w:r>
      <w:r w:rsidR="00623474" w:rsidRPr="00A12EE6">
        <w:t>.</w:t>
      </w:r>
      <w:r w:rsidR="008848D0" w:rsidRPr="00A12EE6">
        <w:t xml:space="preserve"> Predpokladáme, že server už je správne nastavený podľa podkapitoly </w:t>
      </w:r>
      <w:r w:rsidR="00743DDC" w:rsidRPr="00A12EE6">
        <w:rPr>
          <w:b/>
          <w:bCs/>
          <w:color w:val="00B0F0"/>
        </w:rPr>
        <w:fldChar w:fldCharType="begin"/>
      </w:r>
      <w:r w:rsidR="00743DDC" w:rsidRPr="00A12EE6">
        <w:rPr>
          <w:b/>
          <w:bCs/>
          <w:color w:val="00B0F0"/>
        </w:rPr>
        <w:instrText xml:space="preserve"> REF _Ref176449900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Príprava serverov na inštaláciu role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743DDC" w:rsidRPr="00A12EE6">
        <w:rPr>
          <w:b/>
          <w:bCs/>
          <w:color w:val="00B0F0"/>
        </w:rPr>
        <w:fldChar w:fldCharType="end"/>
      </w:r>
      <w:r w:rsidR="008848D0" w:rsidRPr="00A12EE6">
        <w:t xml:space="preserve">. </w:t>
      </w:r>
      <w:commentRangeStart w:id="338"/>
      <w:r w:rsidR="008848D0" w:rsidRPr="00A12EE6">
        <w:t>To znamená, že je minimálne nastavené správne meno servera a je nastavená správna statická IP adresa.</w:t>
      </w:r>
      <w:r w:rsidR="00190258" w:rsidRPr="00A12EE6">
        <w:t xml:space="preserve"> </w:t>
      </w:r>
      <w:commentRangeEnd w:id="338"/>
      <w:r w:rsidR="00EC764C">
        <w:rPr>
          <w:rStyle w:val="Odkaznakomentr"/>
        </w:rPr>
        <w:commentReference w:id="338"/>
      </w:r>
      <w:r w:rsidR="00190258" w:rsidRPr="00A12EE6">
        <w:t xml:space="preserve">Tiež je server </w:t>
      </w:r>
      <w:del w:id="339" w:author="Baráth, Július" w:date="2024-11-14T10:08:00Z" w16du:dateUtc="2024-11-14T09:08:00Z">
        <w:r w:rsidR="00190258" w:rsidRPr="00A12EE6" w:rsidDel="00D47501">
          <w:delText xml:space="preserve">zaradení </w:delText>
        </w:r>
      </w:del>
      <w:ins w:id="340" w:author="Baráth, Július" w:date="2024-11-14T10:08:00Z" w16du:dateUtc="2024-11-14T09:08:00Z">
        <w:r w:rsidR="00D47501" w:rsidRPr="00A12EE6">
          <w:t>zaraden</w:t>
        </w:r>
        <w:r w:rsidR="00D47501">
          <w:t>ý</w:t>
        </w:r>
        <w:r w:rsidR="00D47501" w:rsidRPr="00A12EE6">
          <w:t xml:space="preserve"> </w:t>
        </w:r>
      </w:ins>
      <w:r w:rsidR="00190258" w:rsidRPr="00A12EE6">
        <w:t xml:space="preserve">do domény podľa podkapitoly </w:t>
      </w:r>
      <w:r w:rsidR="00743DDC" w:rsidRPr="00A12EE6">
        <w:rPr>
          <w:b/>
          <w:bCs/>
          <w:color w:val="00B0F0"/>
        </w:rPr>
        <w:fldChar w:fldCharType="begin"/>
      </w:r>
      <w:r w:rsidR="00743DDC" w:rsidRPr="00A12EE6">
        <w:rPr>
          <w:b/>
          <w:bCs/>
          <w:color w:val="00B0F0"/>
        </w:rPr>
        <w:instrText xml:space="preserve"> REF _Ref176449938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 xml:space="preserve">Zaradenie </w:t>
      </w:r>
      <w:proofErr w:type="spellStart"/>
      <w:r w:rsidR="005418FC" w:rsidRPr="005418FC">
        <w:rPr>
          <w:b/>
          <w:bCs/>
          <w:color w:val="00B0F0"/>
        </w:rPr>
        <w:t>core</w:t>
      </w:r>
      <w:proofErr w:type="spellEnd"/>
      <w:r w:rsidR="005418FC" w:rsidRPr="005418FC">
        <w:rPr>
          <w:b/>
          <w:bCs/>
          <w:color w:val="00B0F0"/>
        </w:rPr>
        <w:t xml:space="preserve"> servera do domény</w:t>
      </w:r>
      <w:r w:rsidR="00743DDC" w:rsidRPr="00A12EE6">
        <w:rPr>
          <w:b/>
          <w:bCs/>
          <w:color w:val="00B0F0"/>
        </w:rPr>
        <w:fldChar w:fldCharType="end"/>
      </w:r>
      <w:r w:rsidR="00190258" w:rsidRPr="00A12EE6">
        <w:t xml:space="preserve"> alebo podkapitoly </w:t>
      </w:r>
      <w:r w:rsidR="00743DDC" w:rsidRPr="00A12EE6">
        <w:rPr>
          <w:b/>
          <w:bCs/>
          <w:color w:val="00B0F0"/>
        </w:rPr>
        <w:fldChar w:fldCharType="begin"/>
      </w:r>
      <w:r w:rsidR="00743DDC" w:rsidRPr="00A12EE6">
        <w:rPr>
          <w:b/>
          <w:bCs/>
          <w:color w:val="00B0F0"/>
        </w:rPr>
        <w:instrText xml:space="preserve"> REF _Ref176449945 \h  \* MERGEFORMAT </w:instrText>
      </w:r>
      <w:r w:rsidR="00743DDC" w:rsidRPr="00A12EE6">
        <w:rPr>
          <w:b/>
          <w:bCs/>
          <w:color w:val="00B0F0"/>
        </w:rPr>
      </w:r>
      <w:r w:rsidR="00743DDC" w:rsidRPr="00A12EE6">
        <w:rPr>
          <w:b/>
          <w:bCs/>
          <w:color w:val="00B0F0"/>
        </w:rPr>
        <w:fldChar w:fldCharType="separate"/>
      </w:r>
      <w:r w:rsidR="005418FC" w:rsidRPr="005418FC">
        <w:rPr>
          <w:b/>
          <w:bCs/>
          <w:color w:val="00B0F0"/>
        </w:rPr>
        <w:t>Zaradenie Windows počítača do domény</w:t>
      </w:r>
      <w:r w:rsidR="00743DDC" w:rsidRPr="00A12EE6">
        <w:rPr>
          <w:b/>
          <w:bCs/>
          <w:color w:val="00B0F0"/>
        </w:rPr>
        <w:fldChar w:fldCharType="end"/>
      </w:r>
      <w:r w:rsidR="00190258" w:rsidRPr="00A12EE6">
        <w:t>.</w:t>
      </w:r>
    </w:p>
    <w:p w14:paraId="41AA5C20" w14:textId="4C07FEC6" w:rsidR="008848D0" w:rsidRPr="00A12EE6" w:rsidRDefault="0034646B" w:rsidP="006C50AE">
      <w:pPr>
        <w:pStyle w:val="Odsekzoznamu"/>
        <w:numPr>
          <w:ilvl w:val="0"/>
          <w:numId w:val="33"/>
        </w:numPr>
        <w:ind w:left="454" w:hanging="454"/>
        <w:jc w:val="both"/>
      </w:pPr>
      <w:r w:rsidRPr="00A12EE6">
        <w:t>Ako prvé s</w:t>
      </w:r>
      <w:r w:rsidR="00743DDC" w:rsidRPr="00A12EE6">
        <w:t>a</w:t>
      </w:r>
      <w:r w:rsidRPr="00A12EE6">
        <w:t xml:space="preserve"> na </w:t>
      </w:r>
      <w:r w:rsidR="008848D0" w:rsidRPr="00A12EE6">
        <w:t xml:space="preserve">server prihlásime </w:t>
      </w:r>
      <w:r w:rsidR="00190258" w:rsidRPr="00A12EE6">
        <w:t>doménovým účtom, ktorý má oprávnenia na zm</w:t>
      </w:r>
      <w:r w:rsidR="00743DDC" w:rsidRPr="00A12EE6">
        <w:t>e</w:t>
      </w:r>
      <w:r w:rsidR="00190258" w:rsidRPr="00A12EE6">
        <w:t xml:space="preserve">nu nastavení domény. </w:t>
      </w:r>
      <w:r w:rsidR="00D865E9">
        <w:t>P</w:t>
      </w:r>
      <w:r w:rsidR="00190258" w:rsidRPr="00A12EE6">
        <w:t xml:space="preserve">oužijeme </w:t>
      </w:r>
      <w:r w:rsidR="00743DDC" w:rsidRPr="00A12EE6">
        <w:t xml:space="preserve">doménový administrátorský </w:t>
      </w:r>
      <w:r w:rsidR="00190258" w:rsidRPr="00A12EE6">
        <w:t xml:space="preserve">účet </w:t>
      </w:r>
      <w:proofErr w:type="spellStart"/>
      <w:r w:rsidR="00190258" w:rsidRPr="00A12EE6">
        <w:rPr>
          <w:b/>
          <w:bCs/>
          <w:i/>
          <w:iCs/>
        </w:rPr>
        <w:t>kti</w:t>
      </w:r>
      <w:proofErr w:type="spellEnd"/>
      <w:r w:rsidR="00190258" w:rsidRPr="00A12EE6">
        <w:rPr>
          <w:b/>
          <w:bCs/>
          <w:i/>
          <w:iCs/>
        </w:rPr>
        <w:t>\</w:t>
      </w:r>
      <w:proofErr w:type="spellStart"/>
      <w:r w:rsidR="00190258" w:rsidRPr="00A12EE6">
        <w:rPr>
          <w:b/>
          <w:bCs/>
          <w:i/>
          <w:iCs/>
        </w:rPr>
        <w:t>administrator</w:t>
      </w:r>
      <w:proofErr w:type="spellEnd"/>
      <w:r w:rsidR="00D865E9">
        <w:t>.</w:t>
      </w:r>
      <w:r w:rsidR="00190258" w:rsidRPr="00A12EE6">
        <w:t xml:space="preserve"> </w:t>
      </w:r>
      <w:r w:rsidR="00D865E9">
        <w:t>D</w:t>
      </w:r>
      <w:r w:rsidR="00190258" w:rsidRPr="00A12EE6">
        <w:t>ôvody sú rovnaké</w:t>
      </w:r>
      <w:r w:rsidR="00D865E9">
        <w:t>,</w:t>
      </w:r>
      <w:r w:rsidR="00190258" w:rsidRPr="00A12EE6">
        <w:t xml:space="preserve"> ako to už bolo </w:t>
      </w:r>
      <w:r w:rsidR="00743DDC" w:rsidRPr="00A12EE6">
        <w:t>spomínané</w:t>
      </w:r>
      <w:r w:rsidR="00190258" w:rsidRPr="00A12EE6">
        <w:t xml:space="preserve"> v predchádzajúcich kapitolách</w:t>
      </w:r>
      <w:r w:rsidR="00743DDC" w:rsidRPr="00A12EE6">
        <w:t>, neexistujúci iný používateľský účet na radiči domény</w:t>
      </w:r>
      <w:r w:rsidR="00190258" w:rsidRPr="00A12EE6">
        <w:t>.</w:t>
      </w:r>
    </w:p>
    <w:p w14:paraId="11D80212" w14:textId="55A4D896" w:rsidR="0034646B" w:rsidRPr="00A12EE6" w:rsidRDefault="00190258" w:rsidP="006C50AE">
      <w:pPr>
        <w:pStyle w:val="Odsekzoznamu"/>
        <w:numPr>
          <w:ilvl w:val="0"/>
          <w:numId w:val="33"/>
        </w:numPr>
        <w:ind w:left="454" w:hanging="454"/>
        <w:jc w:val="both"/>
      </w:pPr>
      <w:r w:rsidRPr="00A12EE6">
        <w:t xml:space="preserve">Na </w:t>
      </w:r>
      <w:r w:rsidR="0034646B" w:rsidRPr="00A12EE6">
        <w:t>server</w:t>
      </w:r>
      <w:r w:rsidR="00D865E9">
        <w:t>i</w:t>
      </w:r>
      <w:r w:rsidR="0034646B" w:rsidRPr="00A12EE6">
        <w:t xml:space="preserve"> spustíme </w:t>
      </w:r>
      <w:proofErr w:type="spellStart"/>
      <w:r w:rsidR="0034646B" w:rsidRPr="00A12EE6">
        <w:t>powershell</w:t>
      </w:r>
      <w:proofErr w:type="spellEnd"/>
      <w:r w:rsidR="00743DDC" w:rsidRPr="00A12EE6">
        <w:t xml:space="preserve"> konzolu</w:t>
      </w:r>
      <w:r w:rsidR="0034646B" w:rsidRPr="00A12EE6">
        <w:t xml:space="preserve">. Začneme príkazom </w:t>
      </w:r>
      <w:proofErr w:type="spellStart"/>
      <w:r w:rsidR="0034646B" w:rsidRPr="00A12EE6">
        <w:rPr>
          <w:b/>
          <w:bCs/>
          <w:i/>
          <w:iCs/>
        </w:rPr>
        <w:t>Install-WindowsFeature</w:t>
      </w:r>
      <w:proofErr w:type="spellEnd"/>
      <w:r w:rsidR="0034646B" w:rsidRPr="00A12EE6">
        <w:rPr>
          <w:b/>
          <w:bCs/>
          <w:i/>
          <w:iCs/>
        </w:rPr>
        <w:t xml:space="preserve"> -</w:t>
      </w:r>
      <w:proofErr w:type="spellStart"/>
      <w:r w:rsidR="0034646B" w:rsidRPr="00A12EE6">
        <w:rPr>
          <w:b/>
          <w:bCs/>
          <w:i/>
          <w:iCs/>
        </w:rPr>
        <w:t>name</w:t>
      </w:r>
      <w:proofErr w:type="spellEnd"/>
      <w:r w:rsidR="0034646B" w:rsidRPr="00A12EE6">
        <w:rPr>
          <w:b/>
          <w:bCs/>
          <w:i/>
          <w:iCs/>
        </w:rPr>
        <w:t xml:space="preserve"> AD-</w:t>
      </w:r>
      <w:proofErr w:type="spellStart"/>
      <w:r w:rsidR="0034646B" w:rsidRPr="00A12EE6">
        <w:rPr>
          <w:b/>
          <w:bCs/>
          <w:i/>
          <w:iCs/>
        </w:rPr>
        <w:t>Domain</w:t>
      </w:r>
      <w:proofErr w:type="spellEnd"/>
      <w:r w:rsidR="0034646B" w:rsidRPr="00A12EE6">
        <w:rPr>
          <w:b/>
          <w:bCs/>
          <w:i/>
          <w:iCs/>
        </w:rPr>
        <w:t>-</w:t>
      </w:r>
      <w:proofErr w:type="spellStart"/>
      <w:r w:rsidR="0034646B" w:rsidRPr="00A12EE6">
        <w:rPr>
          <w:b/>
          <w:bCs/>
          <w:i/>
          <w:iCs/>
        </w:rPr>
        <w:t>Services</w:t>
      </w:r>
      <w:proofErr w:type="spellEnd"/>
      <w:r w:rsidR="0034646B" w:rsidRPr="00A12EE6">
        <w:rPr>
          <w:b/>
          <w:bCs/>
          <w:i/>
          <w:iCs/>
        </w:rPr>
        <w:t xml:space="preserve"> -</w:t>
      </w:r>
      <w:proofErr w:type="spellStart"/>
      <w:r w:rsidR="0034646B" w:rsidRPr="00A12EE6">
        <w:rPr>
          <w:b/>
          <w:bCs/>
          <w:i/>
          <w:iCs/>
        </w:rPr>
        <w:t>IncludeManagementTools</w:t>
      </w:r>
      <w:proofErr w:type="spellEnd"/>
      <w:r w:rsidR="0034646B" w:rsidRPr="00A12EE6">
        <w:t xml:space="preserve">. Tento príkaz nainštaluje rolu </w:t>
      </w:r>
      <w:proofErr w:type="spellStart"/>
      <w:r w:rsidR="0034646B" w:rsidRPr="00A12EE6">
        <w:t>Active</w:t>
      </w:r>
      <w:proofErr w:type="spellEnd"/>
      <w:r w:rsidR="0034646B" w:rsidRPr="00A12EE6">
        <w:t xml:space="preserve"> </w:t>
      </w:r>
      <w:proofErr w:type="spellStart"/>
      <w:r w:rsidR="0034646B" w:rsidRPr="00A12EE6">
        <w:t>Directory</w:t>
      </w:r>
      <w:proofErr w:type="spellEnd"/>
      <w:r w:rsidR="0034646B" w:rsidRPr="00A12EE6">
        <w:t xml:space="preserve"> </w:t>
      </w:r>
      <w:proofErr w:type="spellStart"/>
      <w:r w:rsidR="0034646B" w:rsidRPr="00A12EE6">
        <w:t>Domain</w:t>
      </w:r>
      <w:proofErr w:type="spellEnd"/>
      <w:r w:rsidR="0034646B" w:rsidRPr="00A12EE6">
        <w:t xml:space="preserve"> </w:t>
      </w:r>
      <w:proofErr w:type="spellStart"/>
      <w:r w:rsidR="0034646B" w:rsidRPr="00A12EE6">
        <w:t>Services</w:t>
      </w:r>
      <w:proofErr w:type="spellEnd"/>
      <w:r w:rsidR="0034646B" w:rsidRPr="00A12EE6">
        <w:t>, pričom do inštalácie zahrnie aj nástroje pre správu.</w:t>
      </w:r>
    </w:p>
    <w:p w14:paraId="793C96AF" w14:textId="06B47913" w:rsidR="0034646B" w:rsidRPr="00A12EE6" w:rsidRDefault="00190258" w:rsidP="0034646B">
      <w:pPr>
        <w:keepNext/>
        <w:jc w:val="center"/>
      </w:pPr>
      <w:r w:rsidRPr="00A12EE6">
        <w:rPr>
          <w:noProof/>
          <w:lang w:eastAsia="sk-SK"/>
        </w:rPr>
        <w:drawing>
          <wp:inline distT="0" distB="0" distL="0" distR="0" wp14:anchorId="54958606" wp14:editId="27641A9F">
            <wp:extent cx="5760720" cy="1056640"/>
            <wp:effectExtent l="38100" t="38100" r="87630" b="86360"/>
            <wp:docPr id="206386903"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903" name="Obrázok 1" descr="Obrázok, na ktorom je text, snímka obrazovky, písmo, softvér&#10;&#10;Automaticky generovaný popis"/>
                    <pic:cNvPicPr/>
                  </pic:nvPicPr>
                  <pic:blipFill>
                    <a:blip r:embed="rId164"/>
                    <a:stretch>
                      <a:fillRect/>
                    </a:stretch>
                  </pic:blipFill>
                  <pic:spPr>
                    <a:xfrm>
                      <a:off x="0" y="0"/>
                      <a:ext cx="5760720" cy="1056640"/>
                    </a:xfrm>
                    <a:prstGeom prst="rect">
                      <a:avLst/>
                    </a:prstGeom>
                    <a:effectLst>
                      <a:outerShdw blurRad="50800" dist="38100" dir="2700000" algn="tl" rotWithShape="0">
                        <a:prstClr val="black">
                          <a:alpha val="40000"/>
                        </a:prstClr>
                      </a:outerShdw>
                    </a:effectLst>
                  </pic:spPr>
                </pic:pic>
              </a:graphicData>
            </a:graphic>
          </wp:inline>
        </w:drawing>
      </w:r>
    </w:p>
    <w:p w14:paraId="1C3360A7" w14:textId="318F4FB1" w:rsidR="0034646B" w:rsidRPr="00A12EE6" w:rsidRDefault="0034646B" w:rsidP="0034646B">
      <w:pPr>
        <w:pStyle w:val="Popis"/>
        <w:jc w:val="center"/>
      </w:pPr>
      <w:bookmarkStart w:id="341" w:name="_Toc182423389"/>
      <w:r w:rsidRPr="00A12EE6">
        <w:t xml:space="preserve">Obr. </w:t>
      </w:r>
      <w:fldSimple w:instr=" STYLEREF 1 \s ">
        <w:r w:rsidR="005418FC">
          <w:rPr>
            <w:noProof/>
          </w:rPr>
          <w:t>3</w:t>
        </w:r>
      </w:fldSimple>
      <w:r w:rsidR="00E37B0B" w:rsidRPr="00A12EE6">
        <w:noBreakHyphen/>
      </w:r>
      <w:fldSimple w:instr=" SEQ Obr. \* ARABIC \s 1 ">
        <w:r w:rsidR="005418FC">
          <w:rPr>
            <w:noProof/>
          </w:rPr>
          <w:t>71</w:t>
        </w:r>
      </w:fldSimple>
      <w:r w:rsidRPr="00A12EE6">
        <w:t xml:space="preserve">. </w:t>
      </w:r>
      <w:proofErr w:type="spellStart"/>
      <w:r w:rsidRPr="00A12EE6">
        <w:t>Powershell</w:t>
      </w:r>
      <w:proofErr w:type="spellEnd"/>
      <w:r w:rsidRPr="00A12EE6">
        <w:t>, inštalácia role AD DS</w:t>
      </w:r>
      <w:r w:rsidR="000B61CC" w:rsidRPr="00A12EE6">
        <w:t>, priebeh</w:t>
      </w:r>
      <w:bookmarkEnd w:id="341"/>
    </w:p>
    <w:p w14:paraId="3219908E" w14:textId="088E9D93" w:rsidR="008E33B9" w:rsidRPr="00A12EE6" w:rsidRDefault="0034646B" w:rsidP="006C50AE">
      <w:pPr>
        <w:pStyle w:val="Odsekzoznamu"/>
        <w:numPr>
          <w:ilvl w:val="0"/>
          <w:numId w:val="33"/>
        </w:numPr>
        <w:ind w:left="454" w:hanging="454"/>
        <w:jc w:val="both"/>
      </w:pPr>
      <w:r w:rsidRPr="00A12EE6">
        <w:t xml:space="preserve">Výsledná správa informuje o úspešnej inštalácii, </w:t>
      </w:r>
      <w:r w:rsidR="00D865E9">
        <w:t xml:space="preserve">o tom </w:t>
      </w:r>
      <w:r w:rsidRPr="00A12EE6">
        <w:t xml:space="preserve">že nie je potrebný reštart servera a aké </w:t>
      </w:r>
      <w:r w:rsidR="000B61CC" w:rsidRPr="00A12EE6">
        <w:t>funkcie boli nainštalované. Môžeme vidieť aj varovanie, že na server</w:t>
      </w:r>
      <w:r w:rsidR="00D865E9">
        <w:t>i</w:t>
      </w:r>
      <w:r w:rsidR="000B61CC" w:rsidRPr="00A12EE6">
        <w:t xml:space="preserve"> nie sú zapnuté automatické aktualizácie. </w:t>
      </w:r>
      <w:commentRangeStart w:id="342"/>
      <w:r w:rsidR="000B61CC" w:rsidRPr="00A12EE6">
        <w:t>Výslovne odporúčame mať operačný systém plne aktualizovaný</w:t>
      </w:r>
      <w:commentRangeEnd w:id="342"/>
      <w:r w:rsidR="00543E6C">
        <w:rPr>
          <w:rStyle w:val="Odkaznakomentr"/>
        </w:rPr>
        <w:commentReference w:id="342"/>
      </w:r>
      <w:r w:rsidR="000B61CC" w:rsidRPr="00A12EE6">
        <w:t xml:space="preserve">. </w:t>
      </w:r>
    </w:p>
    <w:p w14:paraId="3026F59F" w14:textId="536C9D7C" w:rsidR="000B61CC" w:rsidRPr="00A12EE6" w:rsidRDefault="00190258" w:rsidP="000B61CC">
      <w:pPr>
        <w:keepNext/>
        <w:jc w:val="center"/>
      </w:pPr>
      <w:r w:rsidRPr="00A12EE6">
        <w:rPr>
          <w:noProof/>
          <w:lang w:eastAsia="sk-SK"/>
        </w:rPr>
        <w:drawing>
          <wp:inline distT="0" distB="0" distL="0" distR="0" wp14:anchorId="08E284B4" wp14:editId="4A72D9AA">
            <wp:extent cx="5760720" cy="1561465"/>
            <wp:effectExtent l="38100" t="38100" r="87630" b="95885"/>
            <wp:docPr id="1916791496"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1496" name="Obrázok 1" descr="Obrázok, na ktorom je text, snímka obrazovky, písmo, softvér&#10;&#10;Automaticky generovaný popis"/>
                    <pic:cNvPicPr/>
                  </pic:nvPicPr>
                  <pic:blipFill>
                    <a:blip r:embed="rId165"/>
                    <a:stretch>
                      <a:fillRect/>
                    </a:stretch>
                  </pic:blipFill>
                  <pic:spPr>
                    <a:xfrm>
                      <a:off x="0" y="0"/>
                      <a:ext cx="5760720" cy="1561465"/>
                    </a:xfrm>
                    <a:prstGeom prst="rect">
                      <a:avLst/>
                    </a:prstGeom>
                    <a:effectLst>
                      <a:outerShdw blurRad="50800" dist="38100" dir="2700000" algn="tl" rotWithShape="0">
                        <a:prstClr val="black">
                          <a:alpha val="40000"/>
                        </a:prstClr>
                      </a:outerShdw>
                    </a:effectLst>
                  </pic:spPr>
                </pic:pic>
              </a:graphicData>
            </a:graphic>
          </wp:inline>
        </w:drawing>
      </w:r>
    </w:p>
    <w:p w14:paraId="17161664" w14:textId="4FE89E78" w:rsidR="000B61CC" w:rsidRPr="00A12EE6" w:rsidRDefault="000B61CC" w:rsidP="000B61CC">
      <w:pPr>
        <w:pStyle w:val="Popis"/>
        <w:jc w:val="center"/>
      </w:pPr>
      <w:bookmarkStart w:id="343" w:name="_Toc182423390"/>
      <w:r w:rsidRPr="00A12EE6">
        <w:t xml:space="preserve">Obr. </w:t>
      </w:r>
      <w:fldSimple w:instr=" STYLEREF 1 \s ">
        <w:r w:rsidR="005418FC">
          <w:rPr>
            <w:noProof/>
          </w:rPr>
          <w:t>3</w:t>
        </w:r>
      </w:fldSimple>
      <w:r w:rsidR="00E37B0B" w:rsidRPr="00A12EE6">
        <w:noBreakHyphen/>
      </w:r>
      <w:fldSimple w:instr=" SEQ Obr. \* ARABIC \s 1 ">
        <w:r w:rsidR="005418FC">
          <w:rPr>
            <w:noProof/>
          </w:rPr>
          <w:t>72</w:t>
        </w:r>
      </w:fldSimple>
      <w:r w:rsidRPr="00A12EE6">
        <w:t>.</w:t>
      </w:r>
      <w:proofErr w:type="spellStart"/>
      <w:r w:rsidRPr="00A12EE6">
        <w:t>Powershell</w:t>
      </w:r>
      <w:proofErr w:type="spellEnd"/>
      <w:r w:rsidRPr="00A12EE6">
        <w:t>, výsledok</w:t>
      </w:r>
      <w:r w:rsidR="00D4213F" w:rsidRPr="00A12EE6">
        <w:t xml:space="preserve"> </w:t>
      </w:r>
      <w:r w:rsidRPr="00A12EE6">
        <w:t>inštalácie role AD DS</w:t>
      </w:r>
      <w:bookmarkEnd w:id="343"/>
    </w:p>
    <w:p w14:paraId="18AC7FF7" w14:textId="1D8E9C04" w:rsidR="000B61CC" w:rsidRPr="00A12EE6" w:rsidRDefault="000B61CC" w:rsidP="006C50AE">
      <w:pPr>
        <w:pStyle w:val="Odsekzoznamu"/>
        <w:numPr>
          <w:ilvl w:val="0"/>
          <w:numId w:val="33"/>
        </w:numPr>
        <w:ind w:left="454" w:hanging="454"/>
        <w:jc w:val="both"/>
      </w:pPr>
      <w:r w:rsidRPr="00A12EE6">
        <w:t xml:space="preserve">Po inštalácii funkcií, </w:t>
      </w:r>
      <w:r w:rsidR="00D865E9">
        <w:t>je</w:t>
      </w:r>
      <w:r w:rsidRPr="00A12EE6">
        <w:t xml:space="preserve"> </w:t>
      </w:r>
      <w:r w:rsidR="00743DDC" w:rsidRPr="00A12EE6">
        <w:t>ešte</w:t>
      </w:r>
      <w:r w:rsidR="00D865E9">
        <w:t xml:space="preserve"> potrebné</w:t>
      </w:r>
      <w:r w:rsidR="00743DDC" w:rsidRPr="00A12EE6">
        <w:t xml:space="preserve"> </w:t>
      </w:r>
      <w:r w:rsidRPr="00A12EE6">
        <w:t xml:space="preserve">povýšiť server do role doménového radiča </w:t>
      </w:r>
      <w:r w:rsidR="00D865E9">
        <w:t>(</w:t>
      </w:r>
      <w:proofErr w:type="spellStart"/>
      <w:r w:rsidRPr="00A12EE6">
        <w:rPr>
          <w:b/>
          <w:bCs/>
          <w:i/>
          <w:iCs/>
        </w:rPr>
        <w:t>Promote</w:t>
      </w:r>
      <w:proofErr w:type="spellEnd"/>
      <w:r w:rsidR="00D865E9">
        <w:rPr>
          <w:b/>
          <w:bCs/>
          <w:i/>
          <w:iCs/>
        </w:rPr>
        <w:t>)</w:t>
      </w:r>
      <w:r w:rsidRPr="00A12EE6">
        <w:t xml:space="preserve">. </w:t>
      </w:r>
      <w:r w:rsidR="00D865E9">
        <w:t>Vykonáme</w:t>
      </w:r>
      <w:r w:rsidRPr="00A12EE6">
        <w:t xml:space="preserve"> to príkazom </w:t>
      </w:r>
      <w:proofErr w:type="spellStart"/>
      <w:r w:rsidRPr="00A12EE6">
        <w:rPr>
          <w:b/>
          <w:bCs/>
          <w:i/>
          <w:iCs/>
        </w:rPr>
        <w:t>Install-ADDSDomainController</w:t>
      </w:r>
      <w:proofErr w:type="spellEnd"/>
      <w:r w:rsidRPr="00A12EE6">
        <w:t xml:space="preserve">. </w:t>
      </w:r>
    </w:p>
    <w:p w14:paraId="4C922870" w14:textId="77777777" w:rsidR="00375E13" w:rsidRPr="00A12EE6" w:rsidRDefault="00190258" w:rsidP="00375E13">
      <w:pPr>
        <w:keepNext/>
        <w:jc w:val="center"/>
      </w:pPr>
      <w:r w:rsidRPr="00A12EE6">
        <w:rPr>
          <w:noProof/>
          <w:lang w:eastAsia="sk-SK"/>
        </w:rPr>
        <w:drawing>
          <wp:inline distT="0" distB="0" distL="0" distR="0" wp14:anchorId="25C6970E" wp14:editId="0CCA1A07">
            <wp:extent cx="5760720" cy="544830"/>
            <wp:effectExtent l="38100" t="38100" r="87630" b="102870"/>
            <wp:docPr id="105157860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8604" name="Obrázok 1" descr="Obrázok, na ktorom je text, snímka obrazovky, písmo&#10;&#10;Automaticky generovaný popis"/>
                    <pic:cNvPicPr/>
                  </pic:nvPicPr>
                  <pic:blipFill>
                    <a:blip r:embed="rId166"/>
                    <a:stretch>
                      <a:fillRect/>
                    </a:stretch>
                  </pic:blipFill>
                  <pic:spPr>
                    <a:xfrm>
                      <a:off x="0" y="0"/>
                      <a:ext cx="5760720" cy="544830"/>
                    </a:xfrm>
                    <a:prstGeom prst="rect">
                      <a:avLst/>
                    </a:prstGeom>
                    <a:effectLst>
                      <a:outerShdw blurRad="50800" dist="38100" dir="2700000" algn="tl" rotWithShape="0">
                        <a:prstClr val="black">
                          <a:alpha val="40000"/>
                        </a:prstClr>
                      </a:outerShdw>
                    </a:effectLst>
                  </pic:spPr>
                </pic:pic>
              </a:graphicData>
            </a:graphic>
          </wp:inline>
        </w:drawing>
      </w:r>
    </w:p>
    <w:p w14:paraId="58E564E3" w14:textId="5FCFAA23" w:rsidR="000B61CC" w:rsidRPr="00A12EE6" w:rsidRDefault="00375E13" w:rsidP="00375E13">
      <w:pPr>
        <w:pStyle w:val="Popis"/>
        <w:jc w:val="center"/>
      </w:pPr>
      <w:bookmarkStart w:id="344" w:name="_Toc182423391"/>
      <w:r w:rsidRPr="00A12EE6">
        <w:t xml:space="preserve">Obr. </w:t>
      </w:r>
      <w:fldSimple w:instr=" STYLEREF 1 \s ">
        <w:r w:rsidR="005418FC">
          <w:rPr>
            <w:noProof/>
          </w:rPr>
          <w:t>3</w:t>
        </w:r>
      </w:fldSimple>
      <w:r w:rsidR="00E37B0B" w:rsidRPr="00A12EE6">
        <w:noBreakHyphen/>
      </w:r>
      <w:fldSimple w:instr=" SEQ Obr. \* ARABIC \s 1 ">
        <w:r w:rsidR="005418FC">
          <w:rPr>
            <w:noProof/>
          </w:rPr>
          <w:t>73</w:t>
        </w:r>
      </w:fldSimple>
      <w:r w:rsidRPr="00A12EE6">
        <w:t xml:space="preserve">. </w:t>
      </w:r>
      <w:proofErr w:type="spellStart"/>
      <w:r w:rsidRPr="00A12EE6">
        <w:t>Powershell</w:t>
      </w:r>
      <w:proofErr w:type="spellEnd"/>
      <w:r w:rsidRPr="00A12EE6">
        <w:t>, povýšenie na doménový radič</w:t>
      </w:r>
      <w:bookmarkEnd w:id="344"/>
    </w:p>
    <w:p w14:paraId="7A7D1B88" w14:textId="113EE6C0" w:rsidR="000B61CC" w:rsidRPr="00A12EE6" w:rsidRDefault="000B61CC" w:rsidP="006C50AE">
      <w:pPr>
        <w:pStyle w:val="Odsekzoznamu"/>
        <w:numPr>
          <w:ilvl w:val="0"/>
          <w:numId w:val="33"/>
        </w:numPr>
        <w:ind w:left="454" w:hanging="454"/>
        <w:jc w:val="both"/>
      </w:pPr>
      <w:r w:rsidRPr="00A12EE6">
        <w:lastRenderedPageBreak/>
        <w:t>Po spusten</w:t>
      </w:r>
      <w:r w:rsidR="00D865E9">
        <w:t>í</w:t>
      </w:r>
      <w:r w:rsidRPr="00A12EE6">
        <w:t xml:space="preserve"> príkazu sa zobrazí výzva na zadanie názvu domény, </w:t>
      </w:r>
      <w:r w:rsidR="00D865E9">
        <w:t>do ktorej</w:t>
      </w:r>
      <w:r w:rsidRPr="00A12EE6">
        <w:t xml:space="preserve"> chceme pridať server. Zadáme </w:t>
      </w:r>
      <w:proofErr w:type="spellStart"/>
      <w:r w:rsidRPr="00A12EE6">
        <w:rPr>
          <w:b/>
          <w:bCs/>
          <w:i/>
          <w:iCs/>
        </w:rPr>
        <w:t>kti.local</w:t>
      </w:r>
      <w:proofErr w:type="spellEnd"/>
      <w:r w:rsidRPr="00A12EE6">
        <w:t>.</w:t>
      </w:r>
    </w:p>
    <w:p w14:paraId="65E4B27F" w14:textId="77777777" w:rsidR="00375E13" w:rsidRPr="00A12EE6" w:rsidRDefault="00190258" w:rsidP="00375E13">
      <w:pPr>
        <w:keepNext/>
        <w:jc w:val="center"/>
      </w:pPr>
      <w:r w:rsidRPr="00A12EE6">
        <w:rPr>
          <w:noProof/>
          <w:lang w:eastAsia="sk-SK"/>
        </w:rPr>
        <w:drawing>
          <wp:inline distT="0" distB="0" distL="0" distR="0" wp14:anchorId="7E933A75" wp14:editId="281F6C14">
            <wp:extent cx="5760720" cy="899795"/>
            <wp:effectExtent l="38100" t="38100" r="87630" b="90805"/>
            <wp:docPr id="90928327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3276" name="Obrázok 1" descr="Obrázok, na ktorom je text, snímka obrazovky, písmo&#10;&#10;Automaticky generovaný popis"/>
                    <pic:cNvPicPr/>
                  </pic:nvPicPr>
                  <pic:blipFill>
                    <a:blip r:embed="rId167"/>
                    <a:stretch>
                      <a:fillRect/>
                    </a:stretch>
                  </pic:blipFill>
                  <pic:spPr>
                    <a:xfrm>
                      <a:off x="0" y="0"/>
                      <a:ext cx="5760720" cy="899795"/>
                    </a:xfrm>
                    <a:prstGeom prst="rect">
                      <a:avLst/>
                    </a:prstGeom>
                    <a:effectLst>
                      <a:outerShdw blurRad="50800" dist="38100" dir="2700000" algn="tl" rotWithShape="0">
                        <a:prstClr val="black">
                          <a:alpha val="40000"/>
                        </a:prstClr>
                      </a:outerShdw>
                    </a:effectLst>
                  </pic:spPr>
                </pic:pic>
              </a:graphicData>
            </a:graphic>
          </wp:inline>
        </w:drawing>
      </w:r>
    </w:p>
    <w:p w14:paraId="51C9D9CE" w14:textId="79B6A587" w:rsidR="000B61CC" w:rsidRPr="00A12EE6" w:rsidRDefault="00375E13" w:rsidP="00375E13">
      <w:pPr>
        <w:pStyle w:val="Popis"/>
        <w:jc w:val="center"/>
      </w:pPr>
      <w:bookmarkStart w:id="345" w:name="_Toc182423392"/>
      <w:r w:rsidRPr="00A12EE6">
        <w:t xml:space="preserve">Obr. </w:t>
      </w:r>
      <w:fldSimple w:instr=" STYLEREF 1 \s ">
        <w:r w:rsidR="005418FC">
          <w:rPr>
            <w:noProof/>
          </w:rPr>
          <w:t>3</w:t>
        </w:r>
      </w:fldSimple>
      <w:r w:rsidR="00E37B0B" w:rsidRPr="00A12EE6">
        <w:noBreakHyphen/>
      </w:r>
      <w:fldSimple w:instr=" SEQ Obr. \* ARABIC \s 1 ">
        <w:r w:rsidR="005418FC">
          <w:rPr>
            <w:noProof/>
          </w:rPr>
          <w:t>74</w:t>
        </w:r>
      </w:fldSimple>
      <w:r w:rsidRPr="00A12EE6">
        <w:t xml:space="preserve">. </w:t>
      </w:r>
      <w:proofErr w:type="spellStart"/>
      <w:r w:rsidRPr="00A12EE6">
        <w:t>Powershell</w:t>
      </w:r>
      <w:proofErr w:type="spellEnd"/>
      <w:r w:rsidRPr="00A12EE6">
        <w:t xml:space="preserve">, nastavenie domény </w:t>
      </w:r>
      <w:proofErr w:type="spellStart"/>
      <w:r w:rsidRPr="00A12EE6">
        <w:t>kti.local</w:t>
      </w:r>
      <w:bookmarkEnd w:id="345"/>
      <w:proofErr w:type="spellEnd"/>
    </w:p>
    <w:p w14:paraId="702F48F1" w14:textId="1D3BA6D2" w:rsidR="000B61CC" w:rsidRPr="00A12EE6" w:rsidRDefault="000B61CC" w:rsidP="006C50AE">
      <w:pPr>
        <w:pStyle w:val="Odsekzoznamu"/>
        <w:numPr>
          <w:ilvl w:val="0"/>
          <w:numId w:val="33"/>
        </w:numPr>
        <w:ind w:left="454" w:hanging="454"/>
        <w:jc w:val="both"/>
      </w:pPr>
      <w:r w:rsidRPr="00A12EE6">
        <w:t>N</w:t>
      </w:r>
      <w:ins w:id="346" w:author="Baráth, Július" w:date="2024-11-14T10:10:00Z" w16du:dateUtc="2024-11-14T09:10:00Z">
        <w:r w:rsidR="00A47877">
          <w:t>a</w:t>
        </w:r>
      </w:ins>
      <w:del w:id="347" w:author="Baráth, Július" w:date="2024-11-14T10:10:00Z" w16du:dateUtc="2024-11-14T09:10:00Z">
        <w:r w:rsidRPr="00A12EE6" w:rsidDel="00A47877">
          <w:delText>á</w:delText>
        </w:r>
      </w:del>
      <w:r w:rsidRPr="00A12EE6">
        <w:t>sled</w:t>
      </w:r>
      <w:r w:rsidR="00D865E9">
        <w:t>uje</w:t>
      </w:r>
      <w:r w:rsidR="00D865E9" w:rsidRPr="00A12EE6">
        <w:t xml:space="preserve"> </w:t>
      </w:r>
      <w:r w:rsidRPr="00A12EE6">
        <w:t>zadanie obnovovacieho hesla, známe</w:t>
      </w:r>
      <w:r w:rsidR="00743DDC" w:rsidRPr="00A12EE6">
        <w:t>ho</w:t>
      </w:r>
      <w:r w:rsidRPr="00A12EE6">
        <w:t xml:space="preserve"> </w:t>
      </w:r>
      <w:r w:rsidR="00D865E9">
        <w:t>z grafického prostredia ako</w:t>
      </w:r>
      <w:r w:rsidRPr="00A12EE6">
        <w:t xml:space="preserve"> </w:t>
      </w:r>
      <w:r w:rsidRPr="00A12EE6">
        <w:rPr>
          <w:b/>
          <w:bCs/>
          <w:i/>
          <w:iCs/>
        </w:rPr>
        <w:t>DSRM</w:t>
      </w:r>
      <w:r w:rsidRPr="00A12EE6">
        <w:t xml:space="preserve">. </w:t>
      </w:r>
      <w:r w:rsidR="008848D0" w:rsidRPr="00A12EE6">
        <w:t xml:space="preserve">Heslo, ktoré si vymyslíme a musíme si ho pamätať, je zobrazované v podobe hviezdičiek. Následne treba </w:t>
      </w:r>
      <w:r w:rsidR="00D865E9">
        <w:t>heslo uviesť opakovane, pre</w:t>
      </w:r>
      <w:r w:rsidR="008848D0" w:rsidRPr="00A12EE6">
        <w:t xml:space="preserve"> potvrdenie správne zadaného hesla.</w:t>
      </w:r>
    </w:p>
    <w:p w14:paraId="01C91F9C" w14:textId="77777777" w:rsidR="00375E13" w:rsidRPr="00A12EE6" w:rsidRDefault="00190258" w:rsidP="00375E13">
      <w:pPr>
        <w:keepNext/>
        <w:jc w:val="center"/>
      </w:pPr>
      <w:r w:rsidRPr="00A12EE6">
        <w:rPr>
          <w:noProof/>
          <w:lang w:eastAsia="sk-SK"/>
        </w:rPr>
        <w:drawing>
          <wp:inline distT="0" distB="0" distL="0" distR="0" wp14:anchorId="31663FE7" wp14:editId="23328CC3">
            <wp:extent cx="5760720" cy="1183005"/>
            <wp:effectExtent l="38100" t="38100" r="87630" b="93345"/>
            <wp:docPr id="1637531785"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1785" name="Obrázok 1" descr="Obrázok, na ktorom je text, snímka obrazovky, písmo, softvér&#10;&#10;Automaticky generovaný popis"/>
                    <pic:cNvPicPr/>
                  </pic:nvPicPr>
                  <pic:blipFill>
                    <a:blip r:embed="rId168"/>
                    <a:stretch>
                      <a:fillRect/>
                    </a:stretch>
                  </pic:blipFill>
                  <pic:spPr>
                    <a:xfrm>
                      <a:off x="0" y="0"/>
                      <a:ext cx="5760720" cy="1183005"/>
                    </a:xfrm>
                    <a:prstGeom prst="rect">
                      <a:avLst/>
                    </a:prstGeom>
                    <a:effectLst>
                      <a:outerShdw blurRad="50800" dist="38100" dir="2700000" algn="tl" rotWithShape="0">
                        <a:prstClr val="black">
                          <a:alpha val="40000"/>
                        </a:prstClr>
                      </a:outerShdw>
                    </a:effectLst>
                  </pic:spPr>
                </pic:pic>
              </a:graphicData>
            </a:graphic>
          </wp:inline>
        </w:drawing>
      </w:r>
    </w:p>
    <w:p w14:paraId="0CB94BB4" w14:textId="14B6A2FE" w:rsidR="008848D0" w:rsidRPr="00A12EE6" w:rsidRDefault="00375E13" w:rsidP="00375E13">
      <w:pPr>
        <w:pStyle w:val="Popis"/>
        <w:jc w:val="center"/>
      </w:pPr>
      <w:bookmarkStart w:id="348" w:name="_Toc182423393"/>
      <w:r w:rsidRPr="00A12EE6">
        <w:t xml:space="preserve">Obr. </w:t>
      </w:r>
      <w:fldSimple w:instr=" STYLEREF 1 \s ">
        <w:r w:rsidR="005418FC">
          <w:rPr>
            <w:noProof/>
          </w:rPr>
          <w:t>3</w:t>
        </w:r>
      </w:fldSimple>
      <w:r w:rsidR="00E37B0B" w:rsidRPr="00A12EE6">
        <w:noBreakHyphen/>
      </w:r>
      <w:fldSimple w:instr=" SEQ Obr. \* ARABIC \s 1 ">
        <w:r w:rsidR="005418FC">
          <w:rPr>
            <w:noProof/>
          </w:rPr>
          <w:t>75</w:t>
        </w:r>
      </w:fldSimple>
      <w:r w:rsidRPr="00A12EE6">
        <w:t xml:space="preserve">. </w:t>
      </w:r>
      <w:proofErr w:type="spellStart"/>
      <w:r w:rsidRPr="00A12EE6">
        <w:t>Powershell</w:t>
      </w:r>
      <w:proofErr w:type="spellEnd"/>
      <w:r w:rsidRPr="00A12EE6">
        <w:t>, zadanie DSRM hesla</w:t>
      </w:r>
      <w:bookmarkEnd w:id="348"/>
    </w:p>
    <w:p w14:paraId="07DE6E60" w14:textId="2E1585AD" w:rsidR="000B61CC" w:rsidRPr="00A12EE6" w:rsidRDefault="00743DDC" w:rsidP="006C50AE">
      <w:pPr>
        <w:pStyle w:val="Odsekzoznamu"/>
        <w:numPr>
          <w:ilvl w:val="0"/>
          <w:numId w:val="33"/>
        </w:numPr>
        <w:ind w:left="454" w:hanging="454"/>
        <w:jc w:val="both"/>
      </w:pPr>
      <w:r w:rsidRPr="00A12EE6">
        <w:t>Po správnom zadaní hesiel</w:t>
      </w:r>
      <w:r w:rsidR="008848D0" w:rsidRPr="00A12EE6">
        <w:t xml:space="preserve"> sme upozornen</w:t>
      </w:r>
      <w:r w:rsidR="00D865E9">
        <w:t>í</w:t>
      </w:r>
      <w:r w:rsidR="008848D0" w:rsidRPr="00A12EE6">
        <w:t xml:space="preserve">, že server sa stane doménovým radičom a bude </w:t>
      </w:r>
      <w:r w:rsidR="00D865E9">
        <w:t>sa</w:t>
      </w:r>
      <w:r w:rsidR="008848D0" w:rsidRPr="00A12EE6">
        <w:t xml:space="preserve"> vyžadovať reštart serveru.</w:t>
      </w:r>
      <w:r w:rsidR="00D865E9">
        <w:t xml:space="preserve"> Zv</w:t>
      </w:r>
      <w:r w:rsidR="008848D0" w:rsidRPr="00A12EE6">
        <w:t xml:space="preserve">olíme </w:t>
      </w:r>
      <w:r w:rsidR="00D865E9">
        <w:t>možnosť</w:t>
      </w:r>
      <w:r w:rsidR="008848D0" w:rsidRPr="00A12EE6">
        <w:t xml:space="preserve"> </w:t>
      </w:r>
      <w:r w:rsidR="00190258" w:rsidRPr="00A12EE6">
        <w:rPr>
          <w:b/>
          <w:bCs/>
          <w:i/>
          <w:iCs/>
        </w:rPr>
        <w:t>YES</w:t>
      </w:r>
      <w:r w:rsidR="008848D0" w:rsidRPr="00A12EE6">
        <w:t>,</w:t>
      </w:r>
      <w:r w:rsidR="00190258" w:rsidRPr="00A12EE6">
        <w:t xml:space="preserve"> keďže </w:t>
      </w:r>
      <w:r w:rsidR="00190258" w:rsidRPr="00A12EE6">
        <w:rPr>
          <w:b/>
          <w:bCs/>
          <w:i/>
          <w:iCs/>
        </w:rPr>
        <w:t>Y</w:t>
      </w:r>
      <w:r w:rsidR="00190258" w:rsidRPr="00A12EE6">
        <w:t xml:space="preserve"> je predvolená hodnota</w:t>
      </w:r>
      <w:r w:rsidR="008848D0" w:rsidRPr="00A12EE6">
        <w:t xml:space="preserve"> nemusíme stláčať klávesu </w:t>
      </w:r>
      <w:r w:rsidR="008848D0" w:rsidRPr="00A12EE6">
        <w:rPr>
          <w:b/>
          <w:bCs/>
          <w:i/>
          <w:iCs/>
        </w:rPr>
        <w:t>Y</w:t>
      </w:r>
      <w:r w:rsidR="00190258" w:rsidRPr="00A12EE6">
        <w:t>,</w:t>
      </w:r>
      <w:r w:rsidR="008848D0" w:rsidRPr="00A12EE6">
        <w:t xml:space="preserve"> ale stačí len </w:t>
      </w:r>
      <w:r w:rsidR="00190258" w:rsidRPr="00A12EE6">
        <w:t>stlačiť</w:t>
      </w:r>
      <w:r w:rsidR="008848D0" w:rsidRPr="00A12EE6">
        <w:t xml:space="preserve"> kláves</w:t>
      </w:r>
      <w:r w:rsidR="00190258" w:rsidRPr="00A12EE6">
        <w:t xml:space="preserve">u </w:t>
      </w:r>
      <w:proofErr w:type="spellStart"/>
      <w:r w:rsidR="008848D0" w:rsidRPr="00A12EE6">
        <w:rPr>
          <w:b/>
          <w:bCs/>
          <w:i/>
          <w:iCs/>
        </w:rPr>
        <w:t>Enter</w:t>
      </w:r>
      <w:proofErr w:type="spellEnd"/>
      <w:r w:rsidR="008848D0" w:rsidRPr="00A12EE6">
        <w:t>.</w:t>
      </w:r>
    </w:p>
    <w:p w14:paraId="505F9446" w14:textId="77777777" w:rsidR="00375E13" w:rsidRPr="00A12EE6" w:rsidRDefault="00190258" w:rsidP="00375E13">
      <w:pPr>
        <w:keepNext/>
        <w:jc w:val="center"/>
      </w:pPr>
      <w:r w:rsidRPr="00A12EE6">
        <w:rPr>
          <w:noProof/>
          <w:lang w:eastAsia="sk-SK"/>
        </w:rPr>
        <w:drawing>
          <wp:inline distT="0" distB="0" distL="0" distR="0" wp14:anchorId="69C6FFDF" wp14:editId="7BC4691B">
            <wp:extent cx="5760000" cy="1724445"/>
            <wp:effectExtent l="38100" t="38100" r="88900" b="104775"/>
            <wp:docPr id="384203629"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3629" name="Obrázok 1" descr="Obrázok, na ktorom je text, snímka obrazovky, softvér, písmo&#10;&#10;Automaticky generovaný popis"/>
                    <pic:cNvPicPr/>
                  </pic:nvPicPr>
                  <pic:blipFill>
                    <a:blip r:embed="rId169"/>
                    <a:stretch>
                      <a:fillRect/>
                    </a:stretch>
                  </pic:blipFill>
                  <pic:spPr>
                    <a:xfrm>
                      <a:off x="0" y="0"/>
                      <a:ext cx="5760000" cy="1724445"/>
                    </a:xfrm>
                    <a:prstGeom prst="rect">
                      <a:avLst/>
                    </a:prstGeom>
                    <a:effectLst>
                      <a:outerShdw blurRad="50800" dist="38100" dir="2700000" algn="tl" rotWithShape="0">
                        <a:prstClr val="black">
                          <a:alpha val="40000"/>
                        </a:prstClr>
                      </a:outerShdw>
                    </a:effectLst>
                  </pic:spPr>
                </pic:pic>
              </a:graphicData>
            </a:graphic>
          </wp:inline>
        </w:drawing>
      </w:r>
    </w:p>
    <w:p w14:paraId="2BEA00C6" w14:textId="4960B9A7" w:rsidR="008848D0" w:rsidRPr="00A12EE6" w:rsidRDefault="00375E13" w:rsidP="00375E13">
      <w:pPr>
        <w:pStyle w:val="Popis"/>
        <w:jc w:val="center"/>
      </w:pPr>
      <w:bookmarkStart w:id="349" w:name="_Toc182423394"/>
      <w:r w:rsidRPr="00A12EE6">
        <w:t xml:space="preserve">Obr. </w:t>
      </w:r>
      <w:fldSimple w:instr=" STYLEREF 1 \s ">
        <w:r w:rsidR="005418FC">
          <w:rPr>
            <w:noProof/>
          </w:rPr>
          <w:t>3</w:t>
        </w:r>
      </w:fldSimple>
      <w:r w:rsidR="00E37B0B" w:rsidRPr="00A12EE6">
        <w:noBreakHyphen/>
      </w:r>
      <w:fldSimple w:instr=" SEQ Obr. \* ARABIC \s 1 ">
        <w:r w:rsidR="005418FC">
          <w:rPr>
            <w:noProof/>
          </w:rPr>
          <w:t>76</w:t>
        </w:r>
      </w:fldSimple>
      <w:r w:rsidRPr="00A12EE6">
        <w:t xml:space="preserve">. </w:t>
      </w:r>
      <w:proofErr w:type="spellStart"/>
      <w:r w:rsidRPr="00A12EE6">
        <w:t>Powershell</w:t>
      </w:r>
      <w:proofErr w:type="spellEnd"/>
      <w:r w:rsidRPr="00A12EE6">
        <w:t>, potvrdenie konfigurácie a súhlasu s reštartom</w:t>
      </w:r>
      <w:bookmarkEnd w:id="349"/>
    </w:p>
    <w:p w14:paraId="6CAC81D3" w14:textId="6A4691B4" w:rsidR="000B61CC" w:rsidRPr="00A12EE6" w:rsidRDefault="00190258" w:rsidP="006C50AE">
      <w:pPr>
        <w:pStyle w:val="Odsekzoznamu"/>
        <w:numPr>
          <w:ilvl w:val="0"/>
          <w:numId w:val="33"/>
        </w:numPr>
        <w:ind w:left="454" w:hanging="454"/>
        <w:jc w:val="both"/>
      </w:pPr>
      <w:r w:rsidRPr="00A12EE6">
        <w:t>Na obrazovke sa zobrazí proces inštalácie s</w:t>
      </w:r>
      <w:r w:rsidR="000717B6" w:rsidRPr="00A12EE6">
        <w:t xml:space="preserve"> rôznymi </w:t>
      </w:r>
      <w:r w:rsidR="00D865E9">
        <w:t>upozorneniami</w:t>
      </w:r>
      <w:r w:rsidR="000717B6" w:rsidRPr="00A12EE6">
        <w:t>.</w:t>
      </w:r>
    </w:p>
    <w:p w14:paraId="30356E06" w14:textId="77777777" w:rsidR="00375E13" w:rsidRPr="00A12EE6" w:rsidRDefault="000717B6" w:rsidP="00375E13">
      <w:pPr>
        <w:keepNext/>
        <w:jc w:val="center"/>
      </w:pPr>
      <w:r w:rsidRPr="00A12EE6">
        <w:rPr>
          <w:noProof/>
          <w:lang w:eastAsia="sk-SK"/>
        </w:rPr>
        <w:lastRenderedPageBreak/>
        <w:drawing>
          <wp:inline distT="0" distB="0" distL="0" distR="0" wp14:anchorId="316AA334" wp14:editId="263422FB">
            <wp:extent cx="5760720" cy="2338705"/>
            <wp:effectExtent l="38100" t="38100" r="87630" b="99695"/>
            <wp:docPr id="2093257761"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7761" name="Obrázok 1" descr="Obrázok, na ktorom je text, snímka obrazovky, písmo, softvér&#10;&#10;Automaticky generovaný popis"/>
                    <pic:cNvPicPr/>
                  </pic:nvPicPr>
                  <pic:blipFill>
                    <a:blip r:embed="rId170"/>
                    <a:stretch>
                      <a:fillRect/>
                    </a:stretch>
                  </pic:blipFill>
                  <pic:spPr>
                    <a:xfrm>
                      <a:off x="0" y="0"/>
                      <a:ext cx="5760720" cy="2338705"/>
                    </a:xfrm>
                    <a:prstGeom prst="rect">
                      <a:avLst/>
                    </a:prstGeom>
                    <a:effectLst>
                      <a:outerShdw blurRad="50800" dist="38100" dir="2700000" algn="tl" rotWithShape="0">
                        <a:prstClr val="black">
                          <a:alpha val="40000"/>
                        </a:prstClr>
                      </a:outerShdw>
                    </a:effectLst>
                  </pic:spPr>
                </pic:pic>
              </a:graphicData>
            </a:graphic>
          </wp:inline>
        </w:drawing>
      </w:r>
    </w:p>
    <w:p w14:paraId="5BD615DD" w14:textId="31A6BE27" w:rsidR="000717B6" w:rsidRPr="00A12EE6" w:rsidRDefault="00375E13" w:rsidP="00375E13">
      <w:pPr>
        <w:pStyle w:val="Popis"/>
        <w:jc w:val="center"/>
      </w:pPr>
      <w:bookmarkStart w:id="350" w:name="_Toc182423395"/>
      <w:r w:rsidRPr="00A12EE6">
        <w:t xml:space="preserve">Obr. </w:t>
      </w:r>
      <w:fldSimple w:instr=" STYLEREF 1 \s ">
        <w:r w:rsidR="005418FC">
          <w:rPr>
            <w:noProof/>
          </w:rPr>
          <w:t>3</w:t>
        </w:r>
      </w:fldSimple>
      <w:r w:rsidR="00E37B0B" w:rsidRPr="00A12EE6">
        <w:noBreakHyphen/>
      </w:r>
      <w:fldSimple w:instr=" SEQ Obr. \* ARABIC \s 1 ">
        <w:r w:rsidR="005418FC">
          <w:rPr>
            <w:noProof/>
          </w:rPr>
          <w:t>77</w:t>
        </w:r>
      </w:fldSimple>
      <w:r w:rsidRPr="00A12EE6">
        <w:t xml:space="preserve">. </w:t>
      </w:r>
      <w:proofErr w:type="spellStart"/>
      <w:r w:rsidRPr="00A12EE6">
        <w:t>Powershell</w:t>
      </w:r>
      <w:proofErr w:type="spellEnd"/>
      <w:r w:rsidRPr="00A12EE6">
        <w:t>, povyšovanie servera na doménový radič</w:t>
      </w:r>
      <w:bookmarkEnd w:id="350"/>
    </w:p>
    <w:p w14:paraId="39DAC687" w14:textId="0ED9C515" w:rsidR="000717B6" w:rsidRPr="00A12EE6" w:rsidRDefault="000717B6" w:rsidP="006C50AE">
      <w:pPr>
        <w:pStyle w:val="Odsekzoznamu"/>
        <w:numPr>
          <w:ilvl w:val="0"/>
          <w:numId w:val="33"/>
        </w:numPr>
        <w:ind w:left="454" w:hanging="454"/>
        <w:jc w:val="both"/>
      </w:pPr>
      <w:r w:rsidRPr="00A12EE6">
        <w:t>Po skončení inštalácie sa zobrazí informácia</w:t>
      </w:r>
      <w:r w:rsidR="00D865E9">
        <w:t xml:space="preserve"> o tom</w:t>
      </w:r>
      <w:r w:rsidRPr="00A12EE6">
        <w:t xml:space="preserve">, že sa server reštartuje. Nemusíme nič potvrdzovať ani zatvárať žiadne okno. </w:t>
      </w:r>
      <w:r w:rsidR="00D865E9">
        <w:t>Celý proces</w:t>
      </w:r>
      <w:r w:rsidRPr="00A12EE6">
        <w:t xml:space="preserve"> sa vykoná automaticky.</w:t>
      </w:r>
    </w:p>
    <w:p w14:paraId="471339C4" w14:textId="77777777" w:rsidR="00375E13" w:rsidRPr="00A12EE6" w:rsidRDefault="000717B6" w:rsidP="00375E13">
      <w:pPr>
        <w:keepNext/>
        <w:jc w:val="center"/>
      </w:pPr>
      <w:r w:rsidRPr="00A12EE6">
        <w:rPr>
          <w:noProof/>
          <w:lang w:eastAsia="sk-SK"/>
        </w:rPr>
        <w:drawing>
          <wp:inline distT="0" distB="0" distL="0" distR="0" wp14:anchorId="0DA29843" wp14:editId="4AAD42D1">
            <wp:extent cx="5760720" cy="1664335"/>
            <wp:effectExtent l="38100" t="38100" r="87630" b="88265"/>
            <wp:docPr id="2000136167"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6167" name="Obrázok 1" descr="Obrázok, na ktorom je text, snímka obrazovky, písmo&#10;&#10;Automaticky generovaný popis"/>
                    <pic:cNvPicPr/>
                  </pic:nvPicPr>
                  <pic:blipFill>
                    <a:blip r:embed="rId171"/>
                    <a:stretch>
                      <a:fillRect/>
                    </a:stretch>
                  </pic:blipFill>
                  <pic:spPr>
                    <a:xfrm>
                      <a:off x="0" y="0"/>
                      <a:ext cx="5760720" cy="1664335"/>
                    </a:xfrm>
                    <a:prstGeom prst="rect">
                      <a:avLst/>
                    </a:prstGeom>
                    <a:effectLst>
                      <a:outerShdw blurRad="50800" dist="38100" dir="2700000" algn="tl" rotWithShape="0">
                        <a:prstClr val="black">
                          <a:alpha val="40000"/>
                        </a:prstClr>
                      </a:outerShdw>
                    </a:effectLst>
                  </pic:spPr>
                </pic:pic>
              </a:graphicData>
            </a:graphic>
          </wp:inline>
        </w:drawing>
      </w:r>
    </w:p>
    <w:p w14:paraId="086C5D4E" w14:textId="0B934530" w:rsidR="000717B6" w:rsidRPr="00A12EE6" w:rsidRDefault="00375E13" w:rsidP="00375E13">
      <w:pPr>
        <w:pStyle w:val="Popis"/>
        <w:jc w:val="center"/>
      </w:pPr>
      <w:bookmarkStart w:id="351" w:name="_Toc182423396"/>
      <w:r w:rsidRPr="00A12EE6">
        <w:t xml:space="preserve">Obr. </w:t>
      </w:r>
      <w:fldSimple w:instr=" STYLEREF 1 \s ">
        <w:r w:rsidR="005418FC">
          <w:rPr>
            <w:noProof/>
          </w:rPr>
          <w:t>3</w:t>
        </w:r>
      </w:fldSimple>
      <w:r w:rsidR="00E37B0B" w:rsidRPr="00A12EE6">
        <w:noBreakHyphen/>
      </w:r>
      <w:fldSimple w:instr=" SEQ Obr. \* ARABIC \s 1 ">
        <w:r w:rsidR="005418FC">
          <w:rPr>
            <w:noProof/>
          </w:rPr>
          <w:t>78</w:t>
        </w:r>
      </w:fldSimple>
      <w:r w:rsidRPr="00A12EE6">
        <w:t>. Informácia o reštarte servera</w:t>
      </w:r>
      <w:bookmarkEnd w:id="351"/>
    </w:p>
    <w:p w14:paraId="27007F3C" w14:textId="5F03D58D" w:rsidR="000B61CC" w:rsidRPr="00A12EE6" w:rsidRDefault="000717B6" w:rsidP="006C50AE">
      <w:pPr>
        <w:pStyle w:val="Odsekzoznamu"/>
        <w:numPr>
          <w:ilvl w:val="0"/>
          <w:numId w:val="33"/>
        </w:numPr>
        <w:ind w:left="454" w:hanging="454"/>
        <w:jc w:val="both"/>
      </w:pPr>
      <w:r w:rsidRPr="00A12EE6">
        <w:t>Týmto má server nainštalovanú rolu AD DS a je povýšený do role doménového radiča. Overiť to môžeme spustením konzoly Server Manager</w:t>
      </w:r>
      <w:r w:rsidR="00375E13" w:rsidRPr="00A12EE6">
        <w:t xml:space="preserve"> (server-a)</w:t>
      </w:r>
      <w:r w:rsidRPr="00A12EE6">
        <w:t xml:space="preserve">, kde v ľavej časti, po kliknutí na položku </w:t>
      </w:r>
      <w:r w:rsidRPr="00A12EE6">
        <w:rPr>
          <w:b/>
          <w:bCs/>
          <w:i/>
          <w:iCs/>
        </w:rPr>
        <w:t>AD DS</w:t>
      </w:r>
      <w:r w:rsidR="00375E13" w:rsidRPr="00A12EE6">
        <w:t xml:space="preserve"> </w:t>
      </w:r>
      <w:r w:rsidR="00D865E9">
        <w:t>vidíme</w:t>
      </w:r>
      <w:r w:rsidRPr="00A12EE6">
        <w:t xml:space="preserve"> </w:t>
      </w:r>
      <w:r w:rsidR="00375E13" w:rsidRPr="00A12EE6">
        <w:t>dva</w:t>
      </w:r>
      <w:r w:rsidRPr="00A12EE6">
        <w:t xml:space="preserve"> servery </w:t>
      </w:r>
      <w:r w:rsidRPr="00A12EE6">
        <w:rPr>
          <w:b/>
          <w:bCs/>
          <w:i/>
          <w:iCs/>
        </w:rPr>
        <w:t>SERVER-A</w:t>
      </w:r>
      <w:r w:rsidRPr="00A12EE6">
        <w:t xml:space="preserve"> a </w:t>
      </w:r>
      <w:r w:rsidRPr="00A12EE6">
        <w:rPr>
          <w:b/>
          <w:bCs/>
          <w:i/>
          <w:iCs/>
        </w:rPr>
        <w:t>SERVER-B</w:t>
      </w:r>
      <w:r w:rsidRPr="00A12EE6">
        <w:t>.</w:t>
      </w:r>
      <w:r w:rsidR="00375E13" w:rsidRPr="00A12EE6">
        <w:t xml:space="preserve"> Upozorňujeme, že </w:t>
      </w:r>
      <w:r w:rsidR="00D865E9">
        <w:t xml:space="preserve">načítanie zmien v </w:t>
      </w:r>
      <w:r w:rsidR="00375E13" w:rsidRPr="00A12EE6">
        <w:t>konzole chvíľu trvá.</w:t>
      </w:r>
    </w:p>
    <w:p w14:paraId="30018DC6" w14:textId="77777777" w:rsidR="00375E13" w:rsidRPr="00A12EE6" w:rsidRDefault="00375E13" w:rsidP="00375E13">
      <w:pPr>
        <w:keepNext/>
        <w:jc w:val="center"/>
      </w:pPr>
      <w:r w:rsidRPr="00A12EE6">
        <w:rPr>
          <w:noProof/>
          <w:lang w:eastAsia="sk-SK"/>
        </w:rPr>
        <w:drawing>
          <wp:inline distT="0" distB="0" distL="0" distR="0" wp14:anchorId="6D6BE973" wp14:editId="0B43F537">
            <wp:extent cx="5760720" cy="1607185"/>
            <wp:effectExtent l="38100" t="38100" r="87630" b="88265"/>
            <wp:docPr id="2054205791"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5791" name="Obrázok 1" descr="Obrázok, na ktorom je text, snímka obrazovky, softvér, písmo&#10;&#10;Automaticky generovaný popis"/>
                    <pic:cNvPicPr/>
                  </pic:nvPicPr>
                  <pic:blipFill>
                    <a:blip r:embed="rId172"/>
                    <a:stretch>
                      <a:fillRect/>
                    </a:stretch>
                  </pic:blipFill>
                  <pic:spPr>
                    <a:xfrm>
                      <a:off x="0" y="0"/>
                      <a:ext cx="5760720" cy="1607185"/>
                    </a:xfrm>
                    <a:prstGeom prst="rect">
                      <a:avLst/>
                    </a:prstGeom>
                    <a:effectLst>
                      <a:outerShdw blurRad="50800" dist="38100" dir="2700000" algn="tl" rotWithShape="0">
                        <a:prstClr val="black">
                          <a:alpha val="40000"/>
                        </a:prstClr>
                      </a:outerShdw>
                    </a:effectLst>
                  </pic:spPr>
                </pic:pic>
              </a:graphicData>
            </a:graphic>
          </wp:inline>
        </w:drawing>
      </w:r>
    </w:p>
    <w:p w14:paraId="290EF208" w14:textId="6B3C0AD9" w:rsidR="000717B6" w:rsidRPr="00A12EE6" w:rsidRDefault="00375E13" w:rsidP="00375E13">
      <w:pPr>
        <w:pStyle w:val="Popis"/>
        <w:jc w:val="center"/>
      </w:pPr>
      <w:bookmarkStart w:id="352" w:name="_Toc182423397"/>
      <w:r w:rsidRPr="00A12EE6">
        <w:t xml:space="preserve">Obr. </w:t>
      </w:r>
      <w:fldSimple w:instr=" STYLEREF 1 \s ">
        <w:r w:rsidR="005418FC">
          <w:rPr>
            <w:noProof/>
          </w:rPr>
          <w:t>3</w:t>
        </w:r>
      </w:fldSimple>
      <w:r w:rsidR="00E37B0B" w:rsidRPr="00A12EE6">
        <w:noBreakHyphen/>
      </w:r>
      <w:fldSimple w:instr=" SEQ Obr. \* ARABIC \s 1 ">
        <w:r w:rsidR="005418FC">
          <w:rPr>
            <w:noProof/>
          </w:rPr>
          <w:t>79</w:t>
        </w:r>
      </w:fldSimple>
      <w:r w:rsidRPr="00A12EE6">
        <w:t>. Overenie radičov domény, Server Manager</w:t>
      </w:r>
      <w:bookmarkEnd w:id="352"/>
    </w:p>
    <w:p w14:paraId="057C5D23" w14:textId="77777777" w:rsidR="00743DDC" w:rsidRPr="00A12EE6" w:rsidRDefault="00743DDC" w:rsidP="00743DDC"/>
    <w:p w14:paraId="745F81C3" w14:textId="77777777" w:rsidR="00743DDC" w:rsidRPr="00A12EE6" w:rsidRDefault="00743DDC" w:rsidP="00743DDC"/>
    <w:p w14:paraId="345F6862" w14:textId="6AFCC8FF" w:rsidR="008E33B9" w:rsidRPr="00A12EE6" w:rsidRDefault="00375E13" w:rsidP="006C50AE">
      <w:pPr>
        <w:pStyle w:val="Odsekzoznamu"/>
        <w:numPr>
          <w:ilvl w:val="0"/>
          <w:numId w:val="33"/>
        </w:numPr>
        <w:ind w:left="454" w:hanging="454"/>
        <w:jc w:val="both"/>
      </w:pPr>
      <w:r w:rsidRPr="00A12EE6">
        <w:t>V </w:t>
      </w:r>
      <w:r w:rsidR="00D865E9">
        <w:t>rovnakej</w:t>
      </w:r>
      <w:r w:rsidRPr="00A12EE6">
        <w:t xml:space="preserve"> konzole môžeme overiť, že bola nainštalovaná </w:t>
      </w:r>
      <w:r w:rsidR="00743DDC" w:rsidRPr="00A12EE6">
        <w:t xml:space="preserve">aj </w:t>
      </w:r>
      <w:r w:rsidRPr="00A12EE6">
        <w:t>rola DNS</w:t>
      </w:r>
      <w:r w:rsidR="00D865E9">
        <w:t xml:space="preserve"> a to</w:t>
      </w:r>
      <w:r w:rsidRPr="00A12EE6">
        <w:t xml:space="preserve"> kliknutím na položku </w:t>
      </w:r>
      <w:r w:rsidRPr="00A12EE6">
        <w:rPr>
          <w:b/>
          <w:bCs/>
          <w:i/>
          <w:iCs/>
        </w:rPr>
        <w:t>DNS</w:t>
      </w:r>
      <w:r w:rsidRPr="00A12EE6">
        <w:t xml:space="preserve"> v ľavej časti konzoly. Opäť vidíme dva servery </w:t>
      </w:r>
      <w:r w:rsidRPr="00A12EE6">
        <w:rPr>
          <w:b/>
          <w:bCs/>
          <w:i/>
          <w:iCs/>
        </w:rPr>
        <w:t>SERVER-A</w:t>
      </w:r>
      <w:r w:rsidRPr="00A12EE6">
        <w:t xml:space="preserve"> a </w:t>
      </w:r>
      <w:r w:rsidRPr="00A12EE6">
        <w:rPr>
          <w:b/>
          <w:bCs/>
          <w:i/>
          <w:iCs/>
        </w:rPr>
        <w:t>SERVER-B</w:t>
      </w:r>
      <w:r w:rsidRPr="00A12EE6">
        <w:t>.</w:t>
      </w:r>
    </w:p>
    <w:p w14:paraId="706ED89B" w14:textId="77777777" w:rsidR="00375E13" w:rsidRPr="00A12EE6" w:rsidRDefault="00375E13" w:rsidP="00C8734A">
      <w:pPr>
        <w:keepNext/>
        <w:jc w:val="center"/>
      </w:pPr>
      <w:r w:rsidRPr="00A12EE6">
        <w:rPr>
          <w:noProof/>
          <w:lang w:eastAsia="sk-SK"/>
        </w:rPr>
        <w:drawing>
          <wp:inline distT="0" distB="0" distL="0" distR="0" wp14:anchorId="51AE2674" wp14:editId="413D4A76">
            <wp:extent cx="5760720" cy="1617345"/>
            <wp:effectExtent l="38100" t="38100" r="87630" b="97155"/>
            <wp:docPr id="1936453489"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53489" name="Obrázok 1" descr="Obrázok, na ktorom je text, snímka obrazovky, softvér, písmo&#10;&#10;Automaticky generovaný popis"/>
                    <pic:cNvPicPr/>
                  </pic:nvPicPr>
                  <pic:blipFill>
                    <a:blip r:embed="rId173"/>
                    <a:stretch>
                      <a:fillRect/>
                    </a:stretch>
                  </pic:blipFill>
                  <pic:spPr>
                    <a:xfrm>
                      <a:off x="0" y="0"/>
                      <a:ext cx="5760720" cy="1617345"/>
                    </a:xfrm>
                    <a:prstGeom prst="rect">
                      <a:avLst/>
                    </a:prstGeom>
                    <a:effectLst>
                      <a:outerShdw blurRad="50800" dist="38100" dir="2700000" algn="tl" rotWithShape="0">
                        <a:prstClr val="black">
                          <a:alpha val="40000"/>
                        </a:prstClr>
                      </a:outerShdw>
                    </a:effectLst>
                  </pic:spPr>
                </pic:pic>
              </a:graphicData>
            </a:graphic>
          </wp:inline>
        </w:drawing>
      </w:r>
    </w:p>
    <w:p w14:paraId="333DAC0B" w14:textId="5C13580F" w:rsidR="00375E13" w:rsidRPr="00A12EE6" w:rsidRDefault="00375E13" w:rsidP="00375E13">
      <w:pPr>
        <w:pStyle w:val="Popis"/>
        <w:jc w:val="both"/>
      </w:pPr>
      <w:bookmarkStart w:id="353" w:name="_Toc182423398"/>
      <w:r w:rsidRPr="00A12EE6">
        <w:t xml:space="preserve">Obr. </w:t>
      </w:r>
      <w:fldSimple w:instr=" STYLEREF 1 \s ">
        <w:r w:rsidR="005418FC">
          <w:rPr>
            <w:noProof/>
          </w:rPr>
          <w:t>3</w:t>
        </w:r>
      </w:fldSimple>
      <w:r w:rsidR="00E37B0B" w:rsidRPr="00A12EE6">
        <w:noBreakHyphen/>
      </w:r>
      <w:fldSimple w:instr=" SEQ Obr. \* ARABIC \s 1 ">
        <w:r w:rsidR="005418FC">
          <w:rPr>
            <w:noProof/>
          </w:rPr>
          <w:t>80</w:t>
        </w:r>
      </w:fldSimple>
      <w:r w:rsidRPr="00A12EE6">
        <w:t>. Overenie DNS serverov, Server Manager</w:t>
      </w:r>
      <w:bookmarkEnd w:id="353"/>
    </w:p>
    <w:p w14:paraId="5CB66334" w14:textId="5B78D68E" w:rsidR="001F177B" w:rsidRPr="00A12EE6" w:rsidRDefault="00375E13" w:rsidP="006C50AE">
      <w:pPr>
        <w:pStyle w:val="Odsekzoznamu"/>
        <w:numPr>
          <w:ilvl w:val="0"/>
          <w:numId w:val="33"/>
        </w:numPr>
        <w:ind w:left="454" w:hanging="454"/>
        <w:jc w:val="both"/>
      </w:pPr>
      <w:r w:rsidRPr="00A12EE6">
        <w:t xml:space="preserve">Tým sme úspešne nainštalovali rolu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spolu s rolou </w:t>
      </w:r>
      <w:proofErr w:type="spellStart"/>
      <w:r w:rsidRPr="00A12EE6">
        <w:t>Domain</w:t>
      </w:r>
      <w:proofErr w:type="spellEnd"/>
      <w:r w:rsidRPr="00A12EE6">
        <w:t xml:space="preserve"> </w:t>
      </w:r>
      <w:proofErr w:type="spellStart"/>
      <w:r w:rsidRPr="00A12EE6">
        <w:t>Name</w:t>
      </w:r>
      <w:proofErr w:type="spellEnd"/>
      <w:r w:rsidRPr="00A12EE6">
        <w:t xml:space="preserve"> </w:t>
      </w:r>
      <w:proofErr w:type="spellStart"/>
      <w:r w:rsidRPr="00A12EE6">
        <w:t>System</w:t>
      </w:r>
      <w:proofErr w:type="spellEnd"/>
      <w:r w:rsidRPr="00A12EE6">
        <w:t xml:space="preserve"> a povýšili </w:t>
      </w:r>
      <w:r w:rsidR="00D865E9">
        <w:t xml:space="preserve">sme </w:t>
      </w:r>
      <w:r w:rsidRPr="00A12EE6">
        <w:t>server do funkcie doménového radiča.</w:t>
      </w:r>
    </w:p>
    <w:p w14:paraId="34206B47" w14:textId="0C2C027A" w:rsidR="008C6E0B" w:rsidRPr="00A12EE6" w:rsidRDefault="001F177B" w:rsidP="001F177B">
      <w:r w:rsidRPr="00A12EE6">
        <w:br w:type="page"/>
      </w:r>
    </w:p>
    <w:p w14:paraId="66F1DAD5" w14:textId="5D8E05CD" w:rsidR="005400D1" w:rsidRPr="00A12EE6" w:rsidRDefault="005400D1" w:rsidP="006C50AE">
      <w:pPr>
        <w:pStyle w:val="Nadpis1"/>
        <w:ind w:left="454" w:hanging="454"/>
        <w:jc w:val="both"/>
      </w:pPr>
      <w:bookmarkStart w:id="354" w:name="_Toc182423519"/>
      <w:r w:rsidRPr="00A12EE6">
        <w:lastRenderedPageBreak/>
        <w:t>Inštalácia DHCP</w:t>
      </w:r>
      <w:bookmarkEnd w:id="354"/>
    </w:p>
    <w:p w14:paraId="38FA1368" w14:textId="154E70CE" w:rsidR="00CF4B52" w:rsidRPr="00A12EE6" w:rsidRDefault="0092271B" w:rsidP="006C50AE">
      <w:pPr>
        <w:ind w:firstLine="454"/>
        <w:jc w:val="both"/>
      </w:pPr>
      <w:r w:rsidRPr="00A12EE6">
        <w:t>V tejto kapitole ukážeme inštal</w:t>
      </w:r>
      <w:r w:rsidR="00CD1F82">
        <w:t>áciu</w:t>
      </w:r>
      <w:r w:rsidRPr="00A12EE6">
        <w:t xml:space="preserve"> DHCP na serveri s grafickým rozhraním. Vykonáme to na server</w:t>
      </w:r>
      <w:r w:rsidR="00CD1F82">
        <w:t>i</w:t>
      </w:r>
      <w:r w:rsidRPr="00A12EE6">
        <w:t xml:space="preserve"> s názvom server-a, ktorý </w:t>
      </w:r>
      <w:r w:rsidR="00CD1F82">
        <w:t>u</w:t>
      </w:r>
      <w:r w:rsidRPr="00A12EE6">
        <w:t xml:space="preserve">ž plní rolu AD DS ako aj DNS. DHCP server slúži na automatické prideľovanie IP adries </w:t>
      </w:r>
      <w:r w:rsidR="00215538" w:rsidRPr="00A12EE6">
        <w:t xml:space="preserve">pre </w:t>
      </w:r>
      <w:r w:rsidRPr="00A12EE6">
        <w:t xml:space="preserve">zariadenia v sieti, </w:t>
      </w:r>
      <w:r w:rsidR="00CD1F82">
        <w:t>v ktorej</w:t>
      </w:r>
      <w:r w:rsidRPr="00A12EE6">
        <w:t xml:space="preserve"> je DHCP server</w:t>
      </w:r>
      <w:r w:rsidR="00CD1F82">
        <w:t xml:space="preserve"> zaradený</w:t>
      </w:r>
      <w:r w:rsidRPr="00A12EE6">
        <w:t>.</w:t>
      </w:r>
      <w:r w:rsidR="00215538" w:rsidRPr="00A12EE6">
        <w:t xml:space="preserve"> </w:t>
      </w:r>
      <w:r w:rsidR="00CD1F82">
        <w:t>Rovnako</w:t>
      </w:r>
      <w:r w:rsidR="00215538" w:rsidRPr="00A12EE6">
        <w:t xml:space="preserve"> ako radič domény aj DHCP server musí mať statickú IP adresu.</w:t>
      </w:r>
      <w:r w:rsidRPr="00A12EE6">
        <w:t xml:space="preserve"> Ukážeme si inštaláciu a </w:t>
      </w:r>
      <w:r w:rsidR="00215538" w:rsidRPr="00A12EE6">
        <w:t xml:space="preserve">základné </w:t>
      </w:r>
      <w:r w:rsidRPr="00A12EE6">
        <w:t xml:space="preserve">nastavenie DHCP servera len pre protokol verzie IPv4. </w:t>
      </w:r>
      <w:r w:rsidR="00CD1F82">
        <w:t>Predvedieme</w:t>
      </w:r>
      <w:r w:rsidRPr="00A12EE6">
        <w:t xml:space="preserve"> inštaláciu pomocou konzoly Server Manager a aj pomocou </w:t>
      </w:r>
      <w:proofErr w:type="spellStart"/>
      <w:r w:rsidRPr="00A12EE6">
        <w:t>powershell</w:t>
      </w:r>
      <w:proofErr w:type="spellEnd"/>
      <w:r w:rsidRPr="00A12EE6">
        <w:t xml:space="preserve"> príkazov.</w:t>
      </w:r>
      <w:r w:rsidR="00BC5C1D" w:rsidRPr="00A12EE6">
        <w:t xml:space="preserve"> Na záver ukážeme nastavenie </w:t>
      </w:r>
      <w:proofErr w:type="spellStart"/>
      <w:r w:rsidR="00BC5C1D" w:rsidRPr="00A12EE6">
        <w:t>Failover</w:t>
      </w:r>
      <w:proofErr w:type="spellEnd"/>
      <w:r w:rsidR="00BC5C1D" w:rsidRPr="00A12EE6">
        <w:t xml:space="preserve"> DHCP servera</w:t>
      </w:r>
      <w:r w:rsidR="00CD1F82">
        <w:t>,</w:t>
      </w:r>
      <w:r w:rsidR="00BC5C1D" w:rsidRPr="00A12EE6">
        <w:t xml:space="preserve"> čo </w:t>
      </w:r>
      <w:r w:rsidR="00CD1F82">
        <w:t>predstavuje</w:t>
      </w:r>
      <w:r w:rsidR="00BC5C1D" w:rsidRPr="00A12EE6">
        <w:t xml:space="preserve"> možnosť nastavenia vysokej dostupnosti (</w:t>
      </w:r>
      <w:proofErr w:type="spellStart"/>
      <w:r w:rsidR="00BC5C1D" w:rsidRPr="00A12EE6">
        <w:t>High</w:t>
      </w:r>
      <w:proofErr w:type="spellEnd"/>
      <w:r w:rsidR="00BC5C1D" w:rsidRPr="00A12EE6">
        <w:t xml:space="preserve"> </w:t>
      </w:r>
      <w:proofErr w:type="spellStart"/>
      <w:r w:rsidR="00BC5C1D" w:rsidRPr="00A12EE6">
        <w:t>availability</w:t>
      </w:r>
      <w:proofErr w:type="spellEnd"/>
      <w:r w:rsidR="00BC5C1D" w:rsidRPr="00A12EE6">
        <w:t>) (HA) DHCP servera.</w:t>
      </w:r>
    </w:p>
    <w:p w14:paraId="25CC78E9" w14:textId="76FD31C5" w:rsidR="0092271B" w:rsidRPr="00A12EE6" w:rsidRDefault="0092271B" w:rsidP="006C50AE">
      <w:pPr>
        <w:pStyle w:val="Nadpis2"/>
        <w:ind w:left="624" w:hanging="624"/>
      </w:pPr>
      <w:bookmarkStart w:id="355" w:name="_Toc182423520"/>
      <w:r w:rsidRPr="00A12EE6">
        <w:t>Inštalácia DHCP pomocou konzoly Server Manager</w:t>
      </w:r>
      <w:bookmarkEnd w:id="355"/>
    </w:p>
    <w:p w14:paraId="11141988" w14:textId="6D939312" w:rsidR="00215538" w:rsidRPr="00A12EE6" w:rsidRDefault="00215538" w:rsidP="006C50AE">
      <w:pPr>
        <w:pStyle w:val="Odsekzoznamu"/>
        <w:keepNext/>
        <w:numPr>
          <w:ilvl w:val="0"/>
          <w:numId w:val="34"/>
        </w:numPr>
        <w:ind w:left="454" w:hanging="454"/>
        <w:jc w:val="both"/>
      </w:pPr>
      <w:r w:rsidRPr="00A12EE6">
        <w:t>Začneme inštaláciou role DHCP pomocou konzoly Server Manager. Postup je rovnaký ako pri inštalácii akejkoľvek inej role na server</w:t>
      </w:r>
      <w:r w:rsidR="00F31D0C">
        <w:t>i</w:t>
      </w:r>
      <w:r w:rsidRPr="00A12EE6">
        <w:t xml:space="preserve"> pomocou konzoly Server Manager. V hornom menu zvolíme </w:t>
      </w:r>
      <w:proofErr w:type="spellStart"/>
      <w:r w:rsidRPr="00A12EE6">
        <w:rPr>
          <w:b/>
          <w:bCs/>
          <w:i/>
          <w:iCs/>
        </w:rPr>
        <w:t>Manage</w:t>
      </w:r>
      <w:proofErr w:type="spellEnd"/>
      <w:r w:rsidRPr="00A12EE6">
        <w:t xml:space="preserve">, kde </w:t>
      </w:r>
      <w:r w:rsidR="00BC5C1D" w:rsidRPr="00A12EE6">
        <w:t>zvolíme</w:t>
      </w:r>
      <w:r w:rsidRPr="00A12EE6">
        <w:t xml:space="preserve"> </w:t>
      </w:r>
      <w:proofErr w:type="spellStart"/>
      <w:r w:rsidRPr="00A12EE6">
        <w:rPr>
          <w:b/>
          <w:bCs/>
          <w:i/>
          <w:iCs/>
        </w:rPr>
        <w:t>Add</w:t>
      </w:r>
      <w:proofErr w:type="spellEnd"/>
      <w:r w:rsidRPr="00A12EE6">
        <w:rPr>
          <w:b/>
          <w:bCs/>
          <w:i/>
          <w:iCs/>
        </w:rPr>
        <w:t xml:space="preserve"> </w:t>
      </w:r>
      <w:proofErr w:type="spellStart"/>
      <w:r w:rsidRPr="00A12EE6">
        <w:rPr>
          <w:b/>
          <w:bCs/>
          <w:i/>
          <w:iCs/>
        </w:rPr>
        <w:t>Roles</w:t>
      </w:r>
      <w:proofErr w:type="spellEnd"/>
      <w:r w:rsidRPr="00A12EE6">
        <w:rPr>
          <w:b/>
          <w:bCs/>
          <w:i/>
          <w:iCs/>
        </w:rPr>
        <w:t xml:space="preserve"> and </w:t>
      </w:r>
      <w:proofErr w:type="spellStart"/>
      <w:r w:rsidRPr="00A12EE6">
        <w:rPr>
          <w:b/>
          <w:bCs/>
          <w:i/>
          <w:iCs/>
        </w:rPr>
        <w:t>Features</w:t>
      </w:r>
      <w:proofErr w:type="spellEnd"/>
      <w:r w:rsidRPr="00A12EE6">
        <w:t xml:space="preserve">. </w:t>
      </w:r>
      <w:r w:rsidR="00F31D0C">
        <w:t>O</w:t>
      </w:r>
      <w:r w:rsidRPr="00A12EE6">
        <w:t>tvorí</w:t>
      </w:r>
      <w:r w:rsidR="00F31D0C">
        <w:t xml:space="preserve"> sa</w:t>
      </w:r>
      <w:r w:rsidRPr="00A12EE6">
        <w:t xml:space="preserve"> nové okno s názvom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proofErr w:type="spellEnd"/>
      <w:r w:rsidRPr="00A12EE6">
        <w:t xml:space="preserve"> s prvou stránkou </w:t>
      </w:r>
      <w:proofErr w:type="spellStart"/>
      <w:r w:rsidRPr="00A12EE6">
        <w:t>Before</w:t>
      </w:r>
      <w:proofErr w:type="spellEnd"/>
      <w:r w:rsidRPr="00A12EE6">
        <w:t xml:space="preserve"> </w:t>
      </w:r>
      <w:proofErr w:type="spellStart"/>
      <w:r w:rsidRPr="00A12EE6">
        <w:t>you</w:t>
      </w:r>
      <w:proofErr w:type="spellEnd"/>
      <w:r w:rsidRPr="00A12EE6">
        <w:t xml:space="preserve"> </w:t>
      </w:r>
      <w:proofErr w:type="spellStart"/>
      <w:r w:rsidRPr="00A12EE6">
        <w:t>begin</w:t>
      </w:r>
      <w:proofErr w:type="spellEnd"/>
      <w:r w:rsidRPr="00A12EE6">
        <w:t xml:space="preserve">, ktorú môžeme preskočiť stlačením tlačidla </w:t>
      </w:r>
      <w:proofErr w:type="spellStart"/>
      <w:r w:rsidRPr="00F31D0C">
        <w:rPr>
          <w:b/>
          <w:bCs/>
          <w:i/>
          <w:iCs/>
          <w:bdr w:val="single" w:sz="8" w:space="0" w:color="auto" w:shadow="1"/>
          <w:shd w:val="clear" w:color="auto" w:fill="D9D9D9" w:themeFill="background1" w:themeFillShade="D9"/>
        </w:rPr>
        <w:t>Next</w:t>
      </w:r>
      <w:proofErr w:type="spellEnd"/>
      <w:r w:rsidRPr="00A12EE6">
        <w:t xml:space="preserve">. </w:t>
      </w:r>
    </w:p>
    <w:p w14:paraId="0C1DB8DA" w14:textId="21205CB1" w:rsidR="00215538" w:rsidRPr="00A12EE6" w:rsidRDefault="00215538" w:rsidP="006C50AE">
      <w:pPr>
        <w:pStyle w:val="Odsekzoznamu"/>
        <w:numPr>
          <w:ilvl w:val="0"/>
          <w:numId w:val="34"/>
        </w:numPr>
        <w:ind w:left="454" w:hanging="454"/>
        <w:jc w:val="both"/>
      </w:pPr>
      <w:r w:rsidRPr="00A12EE6">
        <w:t xml:space="preserve">V časti </w:t>
      </w:r>
      <w:proofErr w:type="spellStart"/>
      <w:r w:rsidRPr="00A12EE6">
        <w:t>Select</w:t>
      </w:r>
      <w:proofErr w:type="spellEnd"/>
      <w:r w:rsidRPr="00A12EE6">
        <w:t xml:space="preserve"> </w:t>
      </w:r>
      <w:proofErr w:type="spellStart"/>
      <w:r w:rsidRPr="00A12EE6">
        <w:t>installation</w:t>
      </w:r>
      <w:proofErr w:type="spellEnd"/>
      <w:r w:rsidRPr="00A12EE6">
        <w:t xml:space="preserve"> type ponecháme voľbu Role-</w:t>
      </w:r>
      <w:proofErr w:type="spellStart"/>
      <w:r w:rsidRPr="00A12EE6">
        <w:t>based</w:t>
      </w:r>
      <w:proofErr w:type="spellEnd"/>
      <w:r w:rsidRPr="00A12EE6">
        <w:t xml:space="preserve"> or feature-</w:t>
      </w:r>
      <w:proofErr w:type="spellStart"/>
      <w:r w:rsidRPr="00A12EE6">
        <w:t>based</w:t>
      </w:r>
      <w:proofErr w:type="spellEnd"/>
      <w:r w:rsidRPr="00A12EE6">
        <w:t xml:space="preserve"> </w:t>
      </w:r>
      <w:proofErr w:type="spellStart"/>
      <w:r w:rsidRPr="00A12EE6">
        <w:t>installation</w:t>
      </w:r>
      <w:proofErr w:type="spellEnd"/>
      <w:r w:rsidRPr="00A12EE6">
        <w:t xml:space="preserve">. Pokračujeme voľbou </w:t>
      </w:r>
      <w:proofErr w:type="spellStart"/>
      <w:r w:rsidRPr="00F31D0C">
        <w:rPr>
          <w:b/>
          <w:bCs/>
          <w:i/>
          <w:iCs/>
          <w:bdr w:val="single" w:sz="8" w:space="0" w:color="auto" w:shadow="1"/>
          <w:shd w:val="clear" w:color="auto" w:fill="D9D9D9" w:themeFill="background1" w:themeFillShade="D9"/>
        </w:rPr>
        <w:t>Next</w:t>
      </w:r>
      <w:proofErr w:type="spellEnd"/>
      <w:r w:rsidRPr="00A12EE6">
        <w:t>.</w:t>
      </w:r>
    </w:p>
    <w:p w14:paraId="3D76ED25" w14:textId="65149704" w:rsidR="00215538" w:rsidRPr="00A12EE6" w:rsidRDefault="00215538" w:rsidP="006C50AE">
      <w:pPr>
        <w:pStyle w:val="Odsekzoznamu"/>
        <w:numPr>
          <w:ilvl w:val="0"/>
          <w:numId w:val="34"/>
        </w:numPr>
        <w:ind w:left="454" w:hanging="454"/>
        <w:jc w:val="both"/>
      </w:pPr>
      <w:r w:rsidRPr="00A12EE6">
        <w:t xml:space="preserve">Na stránke </w:t>
      </w:r>
      <w:proofErr w:type="spellStart"/>
      <w:r w:rsidRPr="00A12EE6">
        <w:t>Select</w:t>
      </w:r>
      <w:proofErr w:type="spellEnd"/>
      <w:r w:rsidRPr="00A12EE6">
        <w:t xml:space="preserve"> </w:t>
      </w:r>
      <w:proofErr w:type="spellStart"/>
      <w:r w:rsidRPr="00A12EE6">
        <w:t>destination</w:t>
      </w:r>
      <w:proofErr w:type="spellEnd"/>
      <w:r w:rsidRPr="00A12EE6">
        <w:t xml:space="preserve"> server zvolíme </w:t>
      </w:r>
      <w:r w:rsidRPr="00A12EE6">
        <w:rPr>
          <w:b/>
          <w:bCs/>
          <w:i/>
          <w:iCs/>
        </w:rPr>
        <w:t>server-</w:t>
      </w:r>
      <w:proofErr w:type="spellStart"/>
      <w:r w:rsidRPr="00A12EE6">
        <w:rPr>
          <w:b/>
          <w:bCs/>
          <w:i/>
          <w:iCs/>
        </w:rPr>
        <w:t>a.kti.local</w:t>
      </w:r>
      <w:proofErr w:type="spellEnd"/>
      <w:r w:rsidRPr="00A12EE6">
        <w:t xml:space="preserve"> s IP adresou </w:t>
      </w:r>
      <w:r w:rsidRPr="00A12EE6">
        <w:rPr>
          <w:b/>
          <w:bCs/>
          <w:i/>
          <w:iCs/>
        </w:rPr>
        <w:t>172.20.50.11</w:t>
      </w:r>
      <w:r w:rsidRPr="00A12EE6">
        <w:t xml:space="preserve">. </w:t>
      </w:r>
      <w:r w:rsidR="00596205" w:rsidRPr="00A12EE6">
        <w:t xml:space="preserve">Urobíme to pravým kliknutím na názov servera v časti </w:t>
      </w:r>
      <w:r w:rsidR="00596205" w:rsidRPr="00A12EE6">
        <w:rPr>
          <w:b/>
          <w:bCs/>
          <w:i/>
          <w:iCs/>
        </w:rPr>
        <w:t xml:space="preserve">Server </w:t>
      </w:r>
      <w:proofErr w:type="spellStart"/>
      <w:r w:rsidR="00596205" w:rsidRPr="00A12EE6">
        <w:rPr>
          <w:b/>
          <w:bCs/>
          <w:i/>
          <w:iCs/>
        </w:rPr>
        <w:t>Pool</w:t>
      </w:r>
      <w:proofErr w:type="spellEnd"/>
      <w:r w:rsidR="00596205" w:rsidRPr="00A12EE6">
        <w:t>. Text sa musí podfarbiť modrou farbou</w:t>
      </w:r>
      <w:r w:rsidR="00F31D0C">
        <w:t xml:space="preserve"> a potom</w:t>
      </w:r>
      <w:r w:rsidR="00596205" w:rsidRPr="00A12EE6">
        <w:t xml:space="preserve"> môžeme prejsť na ďalšiu stránku pomocou tlačidla </w:t>
      </w:r>
      <w:proofErr w:type="spellStart"/>
      <w:r w:rsidR="00596205" w:rsidRPr="00F31D0C">
        <w:rPr>
          <w:b/>
          <w:bCs/>
          <w:i/>
          <w:iCs/>
          <w:bdr w:val="single" w:sz="8" w:space="0" w:color="auto" w:shadow="1"/>
          <w:shd w:val="clear" w:color="auto" w:fill="D9D9D9" w:themeFill="background1" w:themeFillShade="D9"/>
        </w:rPr>
        <w:t>Next</w:t>
      </w:r>
      <w:proofErr w:type="spellEnd"/>
      <w:r w:rsidR="00596205" w:rsidRPr="00A12EE6">
        <w:t>.</w:t>
      </w:r>
    </w:p>
    <w:p w14:paraId="34F1C0C3" w14:textId="77777777" w:rsidR="00596205" w:rsidRPr="00A12EE6" w:rsidRDefault="00596205" w:rsidP="00596205">
      <w:pPr>
        <w:keepNext/>
        <w:jc w:val="center"/>
      </w:pPr>
      <w:r w:rsidRPr="00A12EE6">
        <w:rPr>
          <w:noProof/>
          <w:lang w:eastAsia="sk-SK"/>
        </w:rPr>
        <w:drawing>
          <wp:inline distT="0" distB="0" distL="0" distR="0" wp14:anchorId="2AE84F1D" wp14:editId="3AD22A0B">
            <wp:extent cx="5760720" cy="4076700"/>
            <wp:effectExtent l="38100" t="38100" r="87630" b="95250"/>
            <wp:docPr id="146750072"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072" name="Obrázok 1" descr="Obrázok, na ktorom je text, snímka obrazovky, softvér, webová stránka&#10;&#10;Automaticky generovaný popis"/>
                    <pic:cNvPicPr/>
                  </pic:nvPicPr>
                  <pic:blipFill>
                    <a:blip r:embed="rId174"/>
                    <a:stretch>
                      <a:fillRect/>
                    </a:stretch>
                  </pic:blipFill>
                  <pic:spPr>
                    <a:xfrm>
                      <a:off x="0" y="0"/>
                      <a:ext cx="5760720" cy="4076700"/>
                    </a:xfrm>
                    <a:prstGeom prst="rect">
                      <a:avLst/>
                    </a:prstGeom>
                    <a:effectLst>
                      <a:outerShdw blurRad="50800" dist="38100" dir="2700000" algn="tl" rotWithShape="0">
                        <a:prstClr val="black">
                          <a:alpha val="40000"/>
                        </a:prstClr>
                      </a:outerShdw>
                    </a:effectLst>
                  </pic:spPr>
                </pic:pic>
              </a:graphicData>
            </a:graphic>
          </wp:inline>
        </w:drawing>
      </w:r>
    </w:p>
    <w:p w14:paraId="2DAB3D1C" w14:textId="772319CE" w:rsidR="00596205" w:rsidRPr="00A12EE6" w:rsidRDefault="00596205" w:rsidP="00596205">
      <w:pPr>
        <w:pStyle w:val="Popis"/>
        <w:jc w:val="center"/>
      </w:pPr>
      <w:bookmarkStart w:id="356" w:name="_Toc182423399"/>
      <w:r w:rsidRPr="00A12EE6">
        <w:t xml:space="preserve">Obr. </w:t>
      </w:r>
      <w:fldSimple w:instr=" STYLEREF 1 \s ">
        <w:r w:rsidR="005418FC">
          <w:rPr>
            <w:noProof/>
          </w:rPr>
          <w:t>4</w:t>
        </w:r>
      </w:fldSimple>
      <w:r w:rsidR="00E37B0B" w:rsidRPr="00A12EE6">
        <w:noBreakHyphen/>
      </w:r>
      <w:fldSimple w:instr=" SEQ Obr. \* ARABIC \s 1 ">
        <w:r w:rsidR="005418FC">
          <w:rPr>
            <w:noProof/>
          </w:rPr>
          <w:t>1</w:t>
        </w:r>
      </w:fldSimple>
      <w:r w:rsidRPr="00A12EE6">
        <w:t>. Výber servera, pre rolu DHCP</w:t>
      </w:r>
      <w:bookmarkEnd w:id="356"/>
    </w:p>
    <w:p w14:paraId="658F66FD" w14:textId="67FFFF74" w:rsidR="00215538" w:rsidRPr="00A12EE6" w:rsidRDefault="00596205" w:rsidP="006C50AE">
      <w:pPr>
        <w:pStyle w:val="Odsekzoznamu"/>
        <w:numPr>
          <w:ilvl w:val="0"/>
          <w:numId w:val="34"/>
        </w:numPr>
        <w:ind w:left="454" w:hanging="454"/>
        <w:jc w:val="both"/>
      </w:pPr>
      <w:r w:rsidRPr="00A12EE6">
        <w:lastRenderedPageBreak/>
        <w:t xml:space="preserve">Na ďalšej </w:t>
      </w:r>
      <w:r w:rsidR="00BC5C1D" w:rsidRPr="00A12EE6">
        <w:t>stránke</w:t>
      </w:r>
      <w:r w:rsidRPr="00A12EE6">
        <w:t xml:space="preserve"> s názvom </w:t>
      </w:r>
      <w:proofErr w:type="spellStart"/>
      <w:r w:rsidRPr="00A12EE6">
        <w:t>Select</w:t>
      </w:r>
      <w:proofErr w:type="spellEnd"/>
      <w:r w:rsidRPr="00A12EE6">
        <w:t xml:space="preserve"> server </w:t>
      </w:r>
      <w:proofErr w:type="spellStart"/>
      <w:r w:rsidRPr="00A12EE6">
        <w:t>roles</w:t>
      </w:r>
      <w:proofErr w:type="spellEnd"/>
      <w:r w:rsidRPr="00A12EE6">
        <w:t xml:space="preserve">, zaškrtneme rolu </w:t>
      </w:r>
      <w:r w:rsidRPr="00A12EE6">
        <w:rPr>
          <w:b/>
          <w:bCs/>
          <w:i/>
          <w:iCs/>
        </w:rPr>
        <w:t>DHCP Server</w:t>
      </w:r>
      <w:r w:rsidRPr="00A12EE6">
        <w:t xml:space="preserve">, následne sa zobrazí nové okno s názvom </w:t>
      </w:r>
      <w:proofErr w:type="spellStart"/>
      <w:r w:rsidRPr="00A12EE6">
        <w:t>Add</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proofErr w:type="spellEnd"/>
      <w:r w:rsidRPr="00A12EE6">
        <w:t xml:space="preserve">, ktoré nás informuje aké funkcie treba doinštalovať. Je treba doinštalovať len nástroje na správu DHCP, ak ich máme nainštalované na inom zariadení nemusíme ich teraz inštalovať. My ich necháme nainštalovať teraz. Zvolíme tlačidlo </w:t>
      </w:r>
      <w:proofErr w:type="spellStart"/>
      <w:r w:rsidRPr="00F31D0C">
        <w:rPr>
          <w:b/>
          <w:bCs/>
          <w:i/>
          <w:iCs/>
          <w:bdr w:val="single" w:sz="8" w:space="0" w:color="auto" w:shadow="1"/>
          <w:shd w:val="clear" w:color="auto" w:fill="D9D9D9" w:themeFill="background1" w:themeFillShade="D9"/>
        </w:rPr>
        <w:t>Add</w:t>
      </w:r>
      <w:proofErr w:type="spellEnd"/>
      <w:r w:rsidRPr="00F31D0C">
        <w:rPr>
          <w:b/>
          <w:bCs/>
          <w:i/>
          <w:iCs/>
          <w:bdr w:val="single" w:sz="8" w:space="0" w:color="auto" w:shadow="1"/>
          <w:shd w:val="clear" w:color="auto" w:fill="D9D9D9" w:themeFill="background1" w:themeFillShade="D9"/>
        </w:rPr>
        <w:t xml:space="preserve"> </w:t>
      </w:r>
      <w:proofErr w:type="spellStart"/>
      <w:r w:rsidRPr="00F31D0C">
        <w:rPr>
          <w:b/>
          <w:bCs/>
          <w:i/>
          <w:iCs/>
          <w:bdr w:val="single" w:sz="8" w:space="0" w:color="auto" w:shadow="1"/>
          <w:shd w:val="clear" w:color="auto" w:fill="D9D9D9" w:themeFill="background1" w:themeFillShade="D9"/>
        </w:rPr>
        <w:t>Features</w:t>
      </w:r>
      <w:proofErr w:type="spellEnd"/>
      <w:r w:rsidRPr="00A12EE6">
        <w:t xml:space="preserve">, okno sa zatvorí a môžeme pokračovať tlačidlom </w:t>
      </w:r>
      <w:proofErr w:type="spellStart"/>
      <w:r w:rsidRPr="00F31D0C">
        <w:rPr>
          <w:b/>
          <w:bCs/>
          <w:i/>
          <w:iCs/>
          <w:bdr w:val="single" w:sz="8" w:space="0" w:color="auto" w:shadow="1"/>
          <w:shd w:val="clear" w:color="auto" w:fill="D9D9D9" w:themeFill="background1" w:themeFillShade="D9"/>
        </w:rPr>
        <w:t>Next</w:t>
      </w:r>
      <w:proofErr w:type="spellEnd"/>
      <w:r w:rsidRPr="00A12EE6">
        <w:t>.</w:t>
      </w:r>
    </w:p>
    <w:p w14:paraId="083BCC00" w14:textId="77777777" w:rsidR="00596205" w:rsidRPr="00A12EE6" w:rsidRDefault="00596205" w:rsidP="00596205">
      <w:pPr>
        <w:keepNext/>
        <w:jc w:val="center"/>
      </w:pPr>
      <w:r w:rsidRPr="00A12EE6">
        <w:rPr>
          <w:noProof/>
          <w:lang w:eastAsia="sk-SK"/>
        </w:rPr>
        <w:drawing>
          <wp:inline distT="0" distB="0" distL="0" distR="0" wp14:anchorId="039B306E" wp14:editId="68272A39">
            <wp:extent cx="5760720" cy="4062095"/>
            <wp:effectExtent l="38100" t="38100" r="87630" b="90805"/>
            <wp:docPr id="1136810233"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0233" name="Obrázok 1" descr="Obrázok, na ktorom je text, snímka obrazovky, softvér, webová stránka&#10;&#10;Automaticky generovaný popis"/>
                    <pic:cNvPicPr/>
                  </pic:nvPicPr>
                  <pic:blipFill>
                    <a:blip r:embed="rId175"/>
                    <a:stretch>
                      <a:fillRect/>
                    </a:stretch>
                  </pic:blipFill>
                  <pic:spPr>
                    <a:xfrm>
                      <a:off x="0" y="0"/>
                      <a:ext cx="5760720" cy="4062095"/>
                    </a:xfrm>
                    <a:prstGeom prst="rect">
                      <a:avLst/>
                    </a:prstGeom>
                    <a:effectLst>
                      <a:outerShdw blurRad="50800" dist="38100" dir="2700000" algn="tl" rotWithShape="0">
                        <a:prstClr val="black">
                          <a:alpha val="40000"/>
                        </a:prstClr>
                      </a:outerShdw>
                    </a:effectLst>
                  </pic:spPr>
                </pic:pic>
              </a:graphicData>
            </a:graphic>
          </wp:inline>
        </w:drawing>
      </w:r>
    </w:p>
    <w:p w14:paraId="620C5889" w14:textId="0AD4BA95" w:rsidR="00596205" w:rsidRPr="00A12EE6" w:rsidRDefault="00596205" w:rsidP="00596205">
      <w:pPr>
        <w:pStyle w:val="Popis"/>
        <w:jc w:val="center"/>
      </w:pPr>
      <w:bookmarkStart w:id="357" w:name="_Toc182423400"/>
      <w:r w:rsidRPr="00A12EE6">
        <w:t xml:space="preserve">Obr. </w:t>
      </w:r>
      <w:fldSimple w:instr=" STYLEREF 1 \s ">
        <w:r w:rsidR="005418FC">
          <w:rPr>
            <w:noProof/>
          </w:rPr>
          <w:t>4</w:t>
        </w:r>
      </w:fldSimple>
      <w:r w:rsidR="00E37B0B" w:rsidRPr="00A12EE6">
        <w:noBreakHyphen/>
      </w:r>
      <w:fldSimple w:instr=" SEQ Obr. \* ARABIC \s 1 ">
        <w:r w:rsidR="005418FC">
          <w:rPr>
            <w:noProof/>
          </w:rPr>
          <w:t>2</w:t>
        </w:r>
      </w:fldSimple>
      <w:r w:rsidRPr="00A12EE6">
        <w:t>. Výber role, DHCP</w:t>
      </w:r>
      <w:bookmarkEnd w:id="357"/>
    </w:p>
    <w:p w14:paraId="67C4955A" w14:textId="77777777" w:rsidR="00596205" w:rsidRPr="00A12EE6" w:rsidRDefault="00596205" w:rsidP="00596205">
      <w:pPr>
        <w:keepNext/>
        <w:jc w:val="center"/>
      </w:pPr>
      <w:r w:rsidRPr="00A12EE6">
        <w:rPr>
          <w:noProof/>
          <w:lang w:eastAsia="sk-SK"/>
        </w:rPr>
        <w:lastRenderedPageBreak/>
        <w:drawing>
          <wp:inline distT="0" distB="0" distL="0" distR="0" wp14:anchorId="1CFC37FC" wp14:editId="45CDE11D">
            <wp:extent cx="4029637" cy="4001058"/>
            <wp:effectExtent l="38100" t="38100" r="104775" b="95250"/>
            <wp:docPr id="171841839"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839" name="Obrázok 1" descr="Obrázok, na ktorom je text, elektronika, snímka obrazovky, softvér&#10;&#10;Automaticky generovaný popis"/>
                    <pic:cNvPicPr/>
                  </pic:nvPicPr>
                  <pic:blipFill>
                    <a:blip r:embed="rId176"/>
                    <a:stretch>
                      <a:fillRect/>
                    </a:stretch>
                  </pic:blipFill>
                  <pic:spPr>
                    <a:xfrm>
                      <a:off x="0" y="0"/>
                      <a:ext cx="4029637" cy="4001058"/>
                    </a:xfrm>
                    <a:prstGeom prst="rect">
                      <a:avLst/>
                    </a:prstGeom>
                    <a:effectLst>
                      <a:outerShdw blurRad="50800" dist="38100" dir="2700000" algn="tl" rotWithShape="0">
                        <a:prstClr val="black">
                          <a:alpha val="40000"/>
                        </a:prstClr>
                      </a:outerShdw>
                    </a:effectLst>
                  </pic:spPr>
                </pic:pic>
              </a:graphicData>
            </a:graphic>
          </wp:inline>
        </w:drawing>
      </w:r>
    </w:p>
    <w:p w14:paraId="5A43B94E" w14:textId="1B6BC864" w:rsidR="00596205" w:rsidRPr="00A12EE6" w:rsidRDefault="00596205" w:rsidP="00596205">
      <w:pPr>
        <w:pStyle w:val="Popis"/>
        <w:jc w:val="center"/>
      </w:pPr>
      <w:bookmarkStart w:id="358" w:name="_Toc182423401"/>
      <w:r w:rsidRPr="00A12EE6">
        <w:t xml:space="preserve">Obr. </w:t>
      </w:r>
      <w:fldSimple w:instr=" STYLEREF 1 \s ">
        <w:r w:rsidR="005418FC">
          <w:rPr>
            <w:noProof/>
          </w:rPr>
          <w:t>4</w:t>
        </w:r>
      </w:fldSimple>
      <w:r w:rsidR="00E37B0B" w:rsidRPr="00A12EE6">
        <w:noBreakHyphen/>
      </w:r>
      <w:fldSimple w:instr=" SEQ Obr. \* ARABIC \s 1 ">
        <w:r w:rsidR="005418FC">
          <w:rPr>
            <w:noProof/>
          </w:rPr>
          <w:t>3</w:t>
        </w:r>
      </w:fldSimple>
      <w:r w:rsidRPr="00A12EE6">
        <w:t>. Voľba inštalácie nástrojov DHCP</w:t>
      </w:r>
      <w:bookmarkEnd w:id="358"/>
    </w:p>
    <w:p w14:paraId="343863F8" w14:textId="15F10E31" w:rsidR="00215538" w:rsidRPr="00A12EE6" w:rsidRDefault="00596205" w:rsidP="006C50AE">
      <w:pPr>
        <w:pStyle w:val="Odsekzoznamu"/>
        <w:numPr>
          <w:ilvl w:val="0"/>
          <w:numId w:val="34"/>
        </w:numPr>
        <w:ind w:left="454" w:hanging="454"/>
        <w:jc w:val="both"/>
      </w:pPr>
      <w:r w:rsidRPr="00A12EE6">
        <w:t xml:space="preserve">Na stránke </w:t>
      </w:r>
      <w:proofErr w:type="spellStart"/>
      <w:r w:rsidRPr="00A12EE6">
        <w:t>Select</w:t>
      </w:r>
      <w:proofErr w:type="spellEnd"/>
      <w:r w:rsidRPr="00A12EE6">
        <w:t xml:space="preserve"> </w:t>
      </w:r>
      <w:proofErr w:type="spellStart"/>
      <w:r w:rsidRPr="00A12EE6">
        <w:t>features</w:t>
      </w:r>
      <w:proofErr w:type="spellEnd"/>
      <w:r w:rsidRPr="00A12EE6">
        <w:t xml:space="preserve">, nemusíme voliť nič ďalšie. Nástroje budú doinštalované, pretože sme túto možnosť zvolili v predchádzajúcom kroku. Stlačíme tlačidlo </w:t>
      </w:r>
      <w:proofErr w:type="spellStart"/>
      <w:r w:rsidRPr="00F31D0C">
        <w:rPr>
          <w:b/>
          <w:bCs/>
          <w:i/>
          <w:iCs/>
          <w:bdr w:val="single" w:sz="8" w:space="0" w:color="auto" w:shadow="1"/>
          <w:shd w:val="clear" w:color="auto" w:fill="D9D9D9" w:themeFill="background1" w:themeFillShade="D9"/>
        </w:rPr>
        <w:t>Next</w:t>
      </w:r>
      <w:proofErr w:type="spellEnd"/>
      <w:r w:rsidRPr="00A12EE6">
        <w:t>.</w:t>
      </w:r>
    </w:p>
    <w:p w14:paraId="4C956BE3" w14:textId="21F96476" w:rsidR="00215538" w:rsidRPr="00A12EE6" w:rsidRDefault="00596205" w:rsidP="006C50AE">
      <w:pPr>
        <w:pStyle w:val="Odsekzoznamu"/>
        <w:numPr>
          <w:ilvl w:val="0"/>
          <w:numId w:val="34"/>
        </w:numPr>
        <w:ind w:left="454" w:hanging="454"/>
        <w:jc w:val="both"/>
      </w:pPr>
      <w:r w:rsidRPr="00A12EE6">
        <w:t xml:space="preserve">Zobrazí sa stránka DHCP server, kde sa môžeme oboznámiť </w:t>
      </w:r>
      <w:r w:rsidR="008021F8" w:rsidRPr="00A12EE6">
        <w:t xml:space="preserve">s DHCP serverom, na čo slúži. </w:t>
      </w:r>
      <w:r w:rsidR="00F31D0C">
        <w:t>Stránka</w:t>
      </w:r>
      <w:r w:rsidR="008021F8" w:rsidRPr="00A12EE6">
        <w:t xml:space="preserve"> nás </w:t>
      </w:r>
      <w:r w:rsidR="00F31D0C">
        <w:t xml:space="preserve">tiež </w:t>
      </w:r>
      <w:r w:rsidR="008021F8" w:rsidRPr="00A12EE6">
        <w:t>informuje, že potrebuje mať definovanú statickú IP adresu</w:t>
      </w:r>
      <w:r w:rsidR="00F31D0C">
        <w:t>.</w:t>
      </w:r>
      <w:r w:rsidR="008021F8" w:rsidRPr="00A12EE6">
        <w:t xml:space="preserve"> </w:t>
      </w:r>
      <w:r w:rsidR="00F31D0C">
        <w:t>P</w:t>
      </w:r>
      <w:r w:rsidR="008021F8" w:rsidRPr="00A12EE6">
        <w:t>red inštaláciou a nastavením DHCP servera by sme mali mať</w:t>
      </w:r>
      <w:r w:rsidR="00F31D0C">
        <w:t xml:space="preserve"> definovaný</w:t>
      </w:r>
      <w:r w:rsidR="008021F8" w:rsidRPr="00A12EE6">
        <w:t xml:space="preserve"> plán adresovania v sieti, rozsahy prideľovaných adries a výnimky z týchto rozsahov. Toto je záležitosť sietí a nebudeme ju </w:t>
      </w:r>
      <w:ins w:id="359" w:author="Baráth, Július" w:date="2024-11-14T10:14:00Z" w16du:dateUtc="2024-11-14T09:14:00Z">
        <w:r w:rsidR="005D1BE6" w:rsidRPr="00A12EE6">
          <w:t xml:space="preserve">v týchto skriptách </w:t>
        </w:r>
      </w:ins>
      <w:r w:rsidR="008021F8" w:rsidRPr="00A12EE6">
        <w:t>bližšie rozoberať</w:t>
      </w:r>
      <w:del w:id="360" w:author="Baráth, Július" w:date="2024-11-14T10:14:00Z" w16du:dateUtc="2024-11-14T09:14:00Z">
        <w:r w:rsidR="008021F8" w:rsidRPr="00A12EE6" w:rsidDel="005D1BE6">
          <w:delText xml:space="preserve"> v týchto skriptách</w:delText>
        </w:r>
      </w:del>
      <w:r w:rsidR="008021F8" w:rsidRPr="00A12EE6">
        <w:t xml:space="preserve">. Pokračujeme voľbou </w:t>
      </w:r>
      <w:proofErr w:type="spellStart"/>
      <w:r w:rsidR="008021F8" w:rsidRPr="00F31D0C">
        <w:rPr>
          <w:b/>
          <w:bCs/>
          <w:i/>
          <w:iCs/>
          <w:bdr w:val="single" w:sz="8" w:space="0" w:color="auto" w:shadow="1"/>
          <w:shd w:val="clear" w:color="auto" w:fill="D9D9D9" w:themeFill="background1" w:themeFillShade="D9"/>
        </w:rPr>
        <w:t>Next</w:t>
      </w:r>
      <w:proofErr w:type="spellEnd"/>
      <w:r w:rsidR="008021F8" w:rsidRPr="00A12EE6">
        <w:t>.</w:t>
      </w:r>
    </w:p>
    <w:p w14:paraId="73EF1A28" w14:textId="77777777" w:rsidR="008021F8" w:rsidRPr="00A12EE6" w:rsidRDefault="008021F8" w:rsidP="008021F8">
      <w:pPr>
        <w:keepNext/>
        <w:jc w:val="center"/>
      </w:pPr>
      <w:r w:rsidRPr="00A12EE6">
        <w:rPr>
          <w:noProof/>
          <w:lang w:eastAsia="sk-SK"/>
        </w:rPr>
        <w:lastRenderedPageBreak/>
        <w:drawing>
          <wp:inline distT="0" distB="0" distL="0" distR="0" wp14:anchorId="42FF11B7" wp14:editId="69DDB13C">
            <wp:extent cx="5760720" cy="4051300"/>
            <wp:effectExtent l="38100" t="38100" r="87630" b="101600"/>
            <wp:docPr id="344647619"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7619" name="Obrázok 1" descr="Obrázok, na ktorom je text, elektronika, snímka obrazovky, softvér&#10;&#10;Automaticky generovaný popis"/>
                    <pic:cNvPicPr/>
                  </pic:nvPicPr>
                  <pic:blipFill>
                    <a:blip r:embed="rId177"/>
                    <a:stretch>
                      <a:fillRect/>
                    </a:stretch>
                  </pic:blipFill>
                  <pic:spPr>
                    <a:xfrm>
                      <a:off x="0" y="0"/>
                      <a:ext cx="5760720" cy="4051300"/>
                    </a:xfrm>
                    <a:prstGeom prst="rect">
                      <a:avLst/>
                    </a:prstGeom>
                    <a:effectLst>
                      <a:outerShdw blurRad="50800" dist="38100" dir="2700000" algn="tl" rotWithShape="0">
                        <a:prstClr val="black">
                          <a:alpha val="40000"/>
                        </a:prstClr>
                      </a:outerShdw>
                    </a:effectLst>
                  </pic:spPr>
                </pic:pic>
              </a:graphicData>
            </a:graphic>
          </wp:inline>
        </w:drawing>
      </w:r>
    </w:p>
    <w:p w14:paraId="6B97FDE2" w14:textId="38314B0D" w:rsidR="008021F8" w:rsidRPr="00A12EE6" w:rsidRDefault="008021F8" w:rsidP="008021F8">
      <w:pPr>
        <w:pStyle w:val="Popis"/>
        <w:jc w:val="center"/>
      </w:pPr>
      <w:bookmarkStart w:id="361" w:name="_Toc182423402"/>
      <w:r w:rsidRPr="00A12EE6">
        <w:t xml:space="preserve">Obr. </w:t>
      </w:r>
      <w:fldSimple w:instr=" STYLEREF 1 \s ">
        <w:r w:rsidR="005418FC">
          <w:rPr>
            <w:noProof/>
          </w:rPr>
          <w:t>4</w:t>
        </w:r>
      </w:fldSimple>
      <w:r w:rsidR="00E37B0B" w:rsidRPr="00A12EE6">
        <w:noBreakHyphen/>
      </w:r>
      <w:fldSimple w:instr=" SEQ Obr. \* ARABIC \s 1 ">
        <w:r w:rsidR="005418FC">
          <w:rPr>
            <w:noProof/>
          </w:rPr>
          <w:t>4</w:t>
        </w:r>
      </w:fldSimple>
      <w:r w:rsidRPr="00A12EE6">
        <w:t>. Popis a informácie, DHCP Server</w:t>
      </w:r>
      <w:bookmarkEnd w:id="361"/>
    </w:p>
    <w:p w14:paraId="4B472CDE" w14:textId="3C2136D8" w:rsidR="00215538" w:rsidRPr="00A12EE6" w:rsidRDefault="008021F8" w:rsidP="006C50AE">
      <w:pPr>
        <w:pStyle w:val="Odsekzoznamu"/>
        <w:numPr>
          <w:ilvl w:val="0"/>
          <w:numId w:val="34"/>
        </w:numPr>
        <w:ind w:left="454" w:hanging="454"/>
        <w:jc w:val="both"/>
      </w:pPr>
      <w:r w:rsidRPr="00A12EE6">
        <w:t xml:space="preserve">Stránka </w:t>
      </w:r>
      <w:proofErr w:type="spellStart"/>
      <w:r w:rsidRPr="00A12EE6">
        <w:t>Confirm</w:t>
      </w:r>
      <w:proofErr w:type="spellEnd"/>
      <w:r w:rsidRPr="00A12EE6">
        <w:t xml:space="preserve"> </w:t>
      </w:r>
      <w:proofErr w:type="spellStart"/>
      <w:r w:rsidRPr="00A12EE6">
        <w:t>installation</w:t>
      </w:r>
      <w:proofErr w:type="spellEnd"/>
      <w:r w:rsidRPr="00A12EE6">
        <w:t xml:space="preserve"> </w:t>
      </w:r>
      <w:proofErr w:type="spellStart"/>
      <w:r w:rsidRPr="00A12EE6">
        <w:t>selections</w:t>
      </w:r>
      <w:proofErr w:type="spellEnd"/>
      <w:r w:rsidRPr="00A12EE6">
        <w:t xml:space="preserve"> nás informuje </w:t>
      </w:r>
      <w:r w:rsidR="00F31D0C">
        <w:t xml:space="preserve">o tom </w:t>
      </w:r>
      <w:r w:rsidRPr="00A12EE6">
        <w:t xml:space="preserve">čo bude nainštalované a dáva možnosť reštartovať server po skončení inštalácie. </w:t>
      </w:r>
      <w:r w:rsidR="005B0256" w:rsidRPr="00A12EE6">
        <w:t>Aj keď inštalácia role DHCP server nevyžaduje reštart, z</w:t>
      </w:r>
      <w:r w:rsidRPr="00A12EE6">
        <w:t xml:space="preserve">volíme </w:t>
      </w:r>
      <w:proofErr w:type="spellStart"/>
      <w:r w:rsidRPr="00A12EE6">
        <w:rPr>
          <w:b/>
          <w:bCs/>
          <w:i/>
          <w:iCs/>
        </w:rPr>
        <w:t>Restart</w:t>
      </w:r>
      <w:proofErr w:type="spellEnd"/>
      <w:r w:rsidRPr="00A12EE6">
        <w:rPr>
          <w:b/>
          <w:bCs/>
          <w:i/>
          <w:iCs/>
        </w:rPr>
        <w:t xml:space="preserve"> </w:t>
      </w:r>
      <w:proofErr w:type="spellStart"/>
      <w:r w:rsidRPr="00A12EE6">
        <w:rPr>
          <w:b/>
          <w:bCs/>
          <w:i/>
          <w:iCs/>
        </w:rPr>
        <w:t>the</w:t>
      </w:r>
      <w:proofErr w:type="spellEnd"/>
      <w:r w:rsidRPr="00A12EE6">
        <w:rPr>
          <w:b/>
          <w:bCs/>
          <w:i/>
          <w:iCs/>
        </w:rPr>
        <w:t xml:space="preserve"> </w:t>
      </w:r>
      <w:proofErr w:type="spellStart"/>
      <w:r w:rsidRPr="00A12EE6">
        <w:rPr>
          <w:b/>
          <w:bCs/>
          <w:i/>
          <w:iCs/>
        </w:rPr>
        <w:t>destination</w:t>
      </w:r>
      <w:proofErr w:type="spellEnd"/>
      <w:r w:rsidRPr="00A12EE6">
        <w:rPr>
          <w:b/>
          <w:bCs/>
          <w:i/>
          <w:iCs/>
        </w:rPr>
        <w:t xml:space="preserve"> server </w:t>
      </w:r>
      <w:proofErr w:type="spellStart"/>
      <w:r w:rsidRPr="00A12EE6">
        <w:rPr>
          <w:b/>
          <w:bCs/>
          <w:i/>
          <w:iCs/>
        </w:rPr>
        <w:t>automatically</w:t>
      </w:r>
      <w:proofErr w:type="spellEnd"/>
      <w:r w:rsidRPr="00A12EE6">
        <w:rPr>
          <w:b/>
          <w:bCs/>
          <w:i/>
          <w:iCs/>
        </w:rPr>
        <w:t xml:space="preserve"> </w:t>
      </w:r>
      <w:proofErr w:type="spellStart"/>
      <w:r w:rsidRPr="00A12EE6">
        <w:rPr>
          <w:b/>
          <w:bCs/>
          <w:i/>
          <w:iCs/>
        </w:rPr>
        <w:t>if</w:t>
      </w:r>
      <w:proofErr w:type="spellEnd"/>
      <w:r w:rsidRPr="00A12EE6">
        <w:rPr>
          <w:b/>
          <w:bCs/>
          <w:i/>
          <w:iCs/>
        </w:rPr>
        <w:t xml:space="preserve"> </w:t>
      </w:r>
      <w:proofErr w:type="spellStart"/>
      <w:r w:rsidRPr="00A12EE6">
        <w:rPr>
          <w:b/>
          <w:bCs/>
          <w:i/>
          <w:iCs/>
        </w:rPr>
        <w:t>required</w:t>
      </w:r>
      <w:proofErr w:type="spellEnd"/>
      <w:r w:rsidRPr="00A12EE6">
        <w:t xml:space="preserve">. Následne sa zobrazí okno s voľbou či chceme naozaj povoliť automatický reštart. Zvolíme si tlačidlo </w:t>
      </w:r>
      <w:proofErr w:type="spellStart"/>
      <w:r w:rsidRPr="00F31D0C">
        <w:rPr>
          <w:b/>
          <w:bCs/>
          <w:i/>
          <w:iCs/>
          <w:bdr w:val="single" w:sz="8" w:space="0" w:color="auto" w:shadow="1"/>
          <w:shd w:val="clear" w:color="auto" w:fill="D9D9D9" w:themeFill="background1" w:themeFillShade="D9"/>
        </w:rPr>
        <w:t>Yes</w:t>
      </w:r>
      <w:proofErr w:type="spellEnd"/>
      <w:r w:rsidRPr="00A12EE6">
        <w:t xml:space="preserve">. </w:t>
      </w:r>
      <w:r w:rsidR="00F31D0C">
        <w:t>O</w:t>
      </w:r>
      <w:r w:rsidRPr="00A12EE6">
        <w:t>kno</w:t>
      </w:r>
      <w:r w:rsidR="00F31D0C">
        <w:t xml:space="preserve"> sa</w:t>
      </w:r>
      <w:r w:rsidRPr="00A12EE6">
        <w:t xml:space="preserve"> zatvorí a môžeme pokračovať tlačidlom </w:t>
      </w:r>
      <w:proofErr w:type="spellStart"/>
      <w:r w:rsidRPr="00F31D0C">
        <w:rPr>
          <w:b/>
          <w:bCs/>
          <w:i/>
          <w:iCs/>
          <w:bdr w:val="single" w:sz="8" w:space="0" w:color="auto" w:shadow="1"/>
          <w:shd w:val="clear" w:color="auto" w:fill="D9D9D9" w:themeFill="background1" w:themeFillShade="D9"/>
        </w:rPr>
        <w:t>Install</w:t>
      </w:r>
      <w:proofErr w:type="spellEnd"/>
      <w:r w:rsidRPr="00A12EE6">
        <w:t>.</w:t>
      </w:r>
    </w:p>
    <w:p w14:paraId="08A7FAE1" w14:textId="77777777" w:rsidR="008021F8" w:rsidRPr="00A12EE6" w:rsidRDefault="008021F8" w:rsidP="008021F8">
      <w:pPr>
        <w:keepNext/>
        <w:jc w:val="center"/>
      </w:pPr>
      <w:r w:rsidRPr="00A12EE6">
        <w:rPr>
          <w:noProof/>
          <w:lang w:eastAsia="sk-SK"/>
        </w:rPr>
        <w:lastRenderedPageBreak/>
        <w:drawing>
          <wp:inline distT="0" distB="0" distL="0" distR="0" wp14:anchorId="4122C0F3" wp14:editId="1FDC96AF">
            <wp:extent cx="5760720" cy="4034790"/>
            <wp:effectExtent l="38100" t="38100" r="87630" b="99060"/>
            <wp:docPr id="310741401"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1401" name="Obrázok 1" descr="Obrázok, na ktorom je text, snímka obrazovky, softvér, webová stránka&#10;&#10;Automaticky generovaný popis"/>
                    <pic:cNvPicPr/>
                  </pic:nvPicPr>
                  <pic:blipFill>
                    <a:blip r:embed="rId178"/>
                    <a:stretch>
                      <a:fillRect/>
                    </a:stretch>
                  </pic:blipFill>
                  <pic:spPr>
                    <a:xfrm>
                      <a:off x="0" y="0"/>
                      <a:ext cx="5760720" cy="4034790"/>
                    </a:xfrm>
                    <a:prstGeom prst="rect">
                      <a:avLst/>
                    </a:prstGeom>
                    <a:effectLst>
                      <a:outerShdw blurRad="50800" dist="38100" dir="2700000" algn="tl" rotWithShape="0">
                        <a:prstClr val="black">
                          <a:alpha val="40000"/>
                        </a:prstClr>
                      </a:outerShdw>
                    </a:effectLst>
                  </pic:spPr>
                </pic:pic>
              </a:graphicData>
            </a:graphic>
          </wp:inline>
        </w:drawing>
      </w:r>
    </w:p>
    <w:p w14:paraId="6E995A4A" w14:textId="64E06A2C" w:rsidR="008021F8" w:rsidRPr="00A12EE6" w:rsidRDefault="008021F8" w:rsidP="008021F8">
      <w:pPr>
        <w:pStyle w:val="Popis"/>
        <w:jc w:val="center"/>
      </w:pPr>
      <w:bookmarkStart w:id="362" w:name="_Toc182423403"/>
      <w:r w:rsidRPr="00A12EE6">
        <w:t xml:space="preserve">Obr. </w:t>
      </w:r>
      <w:fldSimple w:instr=" STYLEREF 1 \s ">
        <w:r w:rsidR="005418FC">
          <w:rPr>
            <w:noProof/>
          </w:rPr>
          <w:t>4</w:t>
        </w:r>
      </w:fldSimple>
      <w:r w:rsidR="00E37B0B" w:rsidRPr="00A12EE6">
        <w:noBreakHyphen/>
      </w:r>
      <w:fldSimple w:instr=" SEQ Obr. \* ARABIC \s 1 ">
        <w:r w:rsidR="005418FC">
          <w:rPr>
            <w:noProof/>
          </w:rPr>
          <w:t>5</w:t>
        </w:r>
      </w:fldSimple>
      <w:r w:rsidRPr="00A12EE6">
        <w:t>. Voľba povolenia reštartu v prípade potreby</w:t>
      </w:r>
      <w:bookmarkEnd w:id="362"/>
    </w:p>
    <w:p w14:paraId="7F7C025C" w14:textId="77777777" w:rsidR="008021F8" w:rsidRPr="00A12EE6" w:rsidRDefault="008021F8" w:rsidP="008021F8">
      <w:pPr>
        <w:keepNext/>
        <w:jc w:val="center"/>
      </w:pPr>
      <w:r w:rsidRPr="00A12EE6">
        <w:rPr>
          <w:noProof/>
          <w:lang w:eastAsia="sk-SK"/>
        </w:rPr>
        <w:drawing>
          <wp:inline distT="0" distB="0" distL="0" distR="0" wp14:anchorId="0EA3CC37" wp14:editId="63BFF64E">
            <wp:extent cx="4334480" cy="1571844"/>
            <wp:effectExtent l="38100" t="38100" r="104775" b="104775"/>
            <wp:docPr id="1172640169" name="Obrázok 1" descr="Obrázok, na ktorom je text, snímka obrazovky, písmo,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0169" name="Obrázok 1" descr="Obrázok, na ktorom je text, snímka obrazovky, písmo, displej&#10;&#10;Automaticky generovaný popis"/>
                    <pic:cNvPicPr/>
                  </pic:nvPicPr>
                  <pic:blipFill>
                    <a:blip r:embed="rId179"/>
                    <a:stretch>
                      <a:fillRect/>
                    </a:stretch>
                  </pic:blipFill>
                  <pic:spPr>
                    <a:xfrm>
                      <a:off x="0" y="0"/>
                      <a:ext cx="4334480" cy="1571844"/>
                    </a:xfrm>
                    <a:prstGeom prst="rect">
                      <a:avLst/>
                    </a:prstGeom>
                    <a:effectLst>
                      <a:outerShdw blurRad="50800" dist="38100" dir="2700000" algn="tl" rotWithShape="0">
                        <a:prstClr val="black">
                          <a:alpha val="40000"/>
                        </a:prstClr>
                      </a:outerShdw>
                    </a:effectLst>
                  </pic:spPr>
                </pic:pic>
              </a:graphicData>
            </a:graphic>
          </wp:inline>
        </w:drawing>
      </w:r>
    </w:p>
    <w:p w14:paraId="6011E704" w14:textId="2361FEA5" w:rsidR="008021F8" w:rsidRPr="00A12EE6" w:rsidRDefault="008021F8" w:rsidP="008021F8">
      <w:pPr>
        <w:pStyle w:val="Popis"/>
        <w:jc w:val="center"/>
      </w:pPr>
      <w:bookmarkStart w:id="363" w:name="_Toc182423404"/>
      <w:r w:rsidRPr="00A12EE6">
        <w:t xml:space="preserve">Obr. </w:t>
      </w:r>
      <w:fldSimple w:instr=" STYLEREF 1 \s ">
        <w:r w:rsidR="005418FC">
          <w:rPr>
            <w:noProof/>
          </w:rPr>
          <w:t>4</w:t>
        </w:r>
      </w:fldSimple>
      <w:r w:rsidR="00E37B0B" w:rsidRPr="00A12EE6">
        <w:noBreakHyphen/>
      </w:r>
      <w:fldSimple w:instr=" SEQ Obr. \* ARABIC \s 1 ">
        <w:r w:rsidR="005418FC">
          <w:rPr>
            <w:noProof/>
          </w:rPr>
          <w:t>6</w:t>
        </w:r>
      </w:fldSimple>
      <w:r w:rsidRPr="00A12EE6">
        <w:t>. Povolenie reštartu servera</w:t>
      </w:r>
      <w:bookmarkEnd w:id="363"/>
    </w:p>
    <w:p w14:paraId="363EB8EB" w14:textId="3D00742E" w:rsidR="00215538" w:rsidRPr="00A12EE6" w:rsidRDefault="008021F8" w:rsidP="006C50AE">
      <w:pPr>
        <w:pStyle w:val="Odsekzoznamu"/>
        <w:numPr>
          <w:ilvl w:val="0"/>
          <w:numId w:val="34"/>
        </w:numPr>
        <w:ind w:left="454" w:hanging="454"/>
        <w:jc w:val="both"/>
      </w:pPr>
      <w:r w:rsidRPr="00A12EE6">
        <w:t>Spustí sa inštalačný proces</w:t>
      </w:r>
      <w:r w:rsidR="005C1431" w:rsidRPr="00A12EE6">
        <w:t xml:space="preserve">. Modrý pás pod textom Feature </w:t>
      </w:r>
      <w:proofErr w:type="spellStart"/>
      <w:r w:rsidR="005C1431" w:rsidRPr="00A12EE6">
        <w:t>Installation</w:t>
      </w:r>
      <w:proofErr w:type="spellEnd"/>
      <w:r w:rsidR="005C1431" w:rsidRPr="00A12EE6">
        <w:t xml:space="preserve"> zobrazuje priebeh inštalácie. Okno môžeme zavrieť tlačidlom </w:t>
      </w:r>
      <w:proofErr w:type="spellStart"/>
      <w:r w:rsidR="005C1431" w:rsidRPr="00F31D0C">
        <w:rPr>
          <w:b/>
          <w:bCs/>
          <w:i/>
          <w:iCs/>
          <w:bdr w:val="single" w:sz="8" w:space="0" w:color="auto" w:shadow="1"/>
          <w:shd w:val="clear" w:color="auto" w:fill="D9D9D9" w:themeFill="background1" w:themeFillShade="D9"/>
        </w:rPr>
        <w:t>Close</w:t>
      </w:r>
      <w:proofErr w:type="spellEnd"/>
      <w:r w:rsidR="005C1431" w:rsidRPr="00A12EE6">
        <w:t xml:space="preserve"> aj počas prebiehajúcej inštalácie.</w:t>
      </w:r>
    </w:p>
    <w:p w14:paraId="595FFB63" w14:textId="77777777" w:rsidR="008021F8" w:rsidRPr="00A12EE6" w:rsidRDefault="008021F8" w:rsidP="008021F8">
      <w:pPr>
        <w:keepNext/>
        <w:jc w:val="center"/>
      </w:pPr>
      <w:r w:rsidRPr="00A12EE6">
        <w:rPr>
          <w:noProof/>
          <w:lang w:eastAsia="sk-SK"/>
        </w:rPr>
        <w:lastRenderedPageBreak/>
        <w:drawing>
          <wp:inline distT="0" distB="0" distL="0" distR="0" wp14:anchorId="47AC8F6A" wp14:editId="02B4FCD3">
            <wp:extent cx="5760720" cy="4057650"/>
            <wp:effectExtent l="38100" t="38100" r="87630" b="95250"/>
            <wp:docPr id="972606234"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6234" name="Obrázok 1" descr="Obrázok, na ktorom je text, snímka obrazovky, softvér, webová stránka&#10;&#10;Automaticky generovaný popis"/>
                    <pic:cNvPicPr/>
                  </pic:nvPicPr>
                  <pic:blipFill>
                    <a:blip r:embed="rId180"/>
                    <a:stretch>
                      <a:fillRect/>
                    </a:stretch>
                  </pic:blipFill>
                  <pic:spPr>
                    <a:xfrm>
                      <a:off x="0" y="0"/>
                      <a:ext cx="5760720" cy="4057650"/>
                    </a:xfrm>
                    <a:prstGeom prst="rect">
                      <a:avLst/>
                    </a:prstGeom>
                    <a:effectLst>
                      <a:outerShdw blurRad="50800" dist="38100" dir="2700000" algn="tl" rotWithShape="0">
                        <a:prstClr val="black">
                          <a:alpha val="40000"/>
                        </a:prstClr>
                      </a:outerShdw>
                    </a:effectLst>
                  </pic:spPr>
                </pic:pic>
              </a:graphicData>
            </a:graphic>
          </wp:inline>
        </w:drawing>
      </w:r>
    </w:p>
    <w:p w14:paraId="370A3942" w14:textId="43E43D08" w:rsidR="008021F8" w:rsidRPr="00A12EE6" w:rsidRDefault="008021F8" w:rsidP="008021F8">
      <w:pPr>
        <w:pStyle w:val="Popis"/>
        <w:jc w:val="center"/>
      </w:pPr>
      <w:bookmarkStart w:id="364" w:name="_Toc182423405"/>
      <w:r w:rsidRPr="00A12EE6">
        <w:t xml:space="preserve">Obr. </w:t>
      </w:r>
      <w:fldSimple w:instr=" STYLEREF 1 \s ">
        <w:r w:rsidR="005418FC">
          <w:rPr>
            <w:noProof/>
          </w:rPr>
          <w:t>4</w:t>
        </w:r>
      </w:fldSimple>
      <w:r w:rsidR="00E37B0B" w:rsidRPr="00A12EE6">
        <w:noBreakHyphen/>
      </w:r>
      <w:fldSimple w:instr=" SEQ Obr. \* ARABIC \s 1 ">
        <w:r w:rsidR="005418FC">
          <w:rPr>
            <w:noProof/>
          </w:rPr>
          <w:t>7</w:t>
        </w:r>
      </w:fldSimple>
      <w:r w:rsidRPr="00A12EE6">
        <w:t>. Inštalačný proces</w:t>
      </w:r>
      <w:bookmarkEnd w:id="364"/>
    </w:p>
    <w:p w14:paraId="4974AFDE" w14:textId="59E7C8FB" w:rsidR="00215538" w:rsidRPr="00A12EE6" w:rsidRDefault="005C1431" w:rsidP="006C50AE">
      <w:pPr>
        <w:pStyle w:val="Odsekzoznamu"/>
        <w:numPr>
          <w:ilvl w:val="0"/>
          <w:numId w:val="34"/>
        </w:numPr>
        <w:ind w:left="454" w:hanging="454"/>
        <w:jc w:val="both"/>
      </w:pPr>
      <w:bookmarkStart w:id="365" w:name="_Hlk173310984"/>
      <w:r w:rsidRPr="00A12EE6">
        <w:t>Po zatvorení okna a úspešnej inštalácii sa pri ikone vlajky v konzole Server Manager, zobrazí čierny výkričník v žltom trojuholníku</w:t>
      </w:r>
      <w:r w:rsidR="00F31D0C">
        <w:t>.</w:t>
      </w:r>
      <w:r w:rsidRPr="00A12EE6">
        <w:t xml:space="preserve"> </w:t>
      </w:r>
      <w:r w:rsidR="00F31D0C">
        <w:t>I</w:t>
      </w:r>
      <w:r w:rsidRPr="00A12EE6">
        <w:t>nformuj</w:t>
      </w:r>
      <w:r w:rsidR="00F31D0C">
        <w:t>e</w:t>
      </w:r>
      <w:r w:rsidRPr="00A12EE6">
        <w:t xml:space="preserve"> o tom, že treba ešte vykonať dodatočn</w:t>
      </w:r>
      <w:r w:rsidR="00F31D0C">
        <w:t>ú</w:t>
      </w:r>
      <w:r w:rsidRPr="00A12EE6">
        <w:t xml:space="preserve"> úloh</w:t>
      </w:r>
      <w:r w:rsidR="00F31D0C">
        <w:t>u</w:t>
      </w:r>
      <w:r w:rsidRPr="00A12EE6">
        <w:t>. Touto úlohou je dokončenie konfigurácie DHCP servera. Dokončenie konfigurácie vykonáme v ďalšej podkapitole.</w:t>
      </w:r>
      <w:r w:rsidR="00987A72" w:rsidRPr="00A12EE6">
        <w:t xml:space="preserve"> Taktiež si môžeme všimnúť, že v ľavej časti konzoly Server Manager pribudla rola </w:t>
      </w:r>
      <w:r w:rsidR="00987A72" w:rsidRPr="00A12EE6">
        <w:rPr>
          <w:b/>
          <w:bCs/>
          <w:i/>
          <w:iCs/>
        </w:rPr>
        <w:t>DHCP</w:t>
      </w:r>
      <w:r w:rsidR="00987A72" w:rsidRPr="00A12EE6">
        <w:t>.</w:t>
      </w:r>
    </w:p>
    <w:bookmarkEnd w:id="365"/>
    <w:p w14:paraId="485297E9" w14:textId="77777777" w:rsidR="005C1431" w:rsidRPr="00A12EE6" w:rsidRDefault="005C1431" w:rsidP="005C1431">
      <w:pPr>
        <w:keepNext/>
        <w:jc w:val="center"/>
      </w:pPr>
      <w:r w:rsidRPr="00A12EE6">
        <w:rPr>
          <w:noProof/>
          <w:lang w:eastAsia="sk-SK"/>
        </w:rPr>
        <w:drawing>
          <wp:inline distT="0" distB="0" distL="0" distR="0" wp14:anchorId="2DAA36EB" wp14:editId="5FB0EB89">
            <wp:extent cx="5760720" cy="1989455"/>
            <wp:effectExtent l="38100" t="38100" r="87630" b="86995"/>
            <wp:docPr id="1047012431" name="Obrázok 1" descr="Obrázok, na ktorom je text, softvér, snímka obrazovky,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2431" name="Obrázok 1" descr="Obrázok, na ktorom je text, softvér, snímka obrazovky, počítačová ikona&#10;&#10;Automaticky generovaný popis"/>
                    <pic:cNvPicPr/>
                  </pic:nvPicPr>
                  <pic:blipFill>
                    <a:blip r:embed="rId181"/>
                    <a:stretch>
                      <a:fillRect/>
                    </a:stretch>
                  </pic:blipFill>
                  <pic:spPr>
                    <a:xfrm>
                      <a:off x="0" y="0"/>
                      <a:ext cx="5760720" cy="1989455"/>
                    </a:xfrm>
                    <a:prstGeom prst="rect">
                      <a:avLst/>
                    </a:prstGeom>
                    <a:effectLst>
                      <a:outerShdw blurRad="50800" dist="38100" dir="2700000" algn="tl" rotWithShape="0">
                        <a:prstClr val="black">
                          <a:alpha val="40000"/>
                        </a:prstClr>
                      </a:outerShdw>
                    </a:effectLst>
                  </pic:spPr>
                </pic:pic>
              </a:graphicData>
            </a:graphic>
          </wp:inline>
        </w:drawing>
      </w:r>
    </w:p>
    <w:p w14:paraId="459F4A9A" w14:textId="50F0D71D" w:rsidR="005C1431" w:rsidRPr="00A12EE6" w:rsidRDefault="005C1431" w:rsidP="005C1431">
      <w:pPr>
        <w:pStyle w:val="Popis"/>
        <w:jc w:val="center"/>
      </w:pPr>
      <w:bookmarkStart w:id="366" w:name="_Toc182423406"/>
      <w:r w:rsidRPr="00A12EE6">
        <w:t xml:space="preserve">Obr. </w:t>
      </w:r>
      <w:fldSimple w:instr=" STYLEREF 1 \s ">
        <w:r w:rsidR="005418FC">
          <w:rPr>
            <w:noProof/>
          </w:rPr>
          <w:t>4</w:t>
        </w:r>
      </w:fldSimple>
      <w:r w:rsidR="00E37B0B" w:rsidRPr="00A12EE6">
        <w:noBreakHyphen/>
      </w:r>
      <w:fldSimple w:instr=" SEQ Obr. \* ARABIC \s 1 ">
        <w:r w:rsidR="005418FC">
          <w:rPr>
            <w:noProof/>
          </w:rPr>
          <w:t>8</w:t>
        </w:r>
      </w:fldSimple>
      <w:r w:rsidRPr="00A12EE6">
        <w:t>. Informácia o úlohe dokončenie DHCP konfigurácie</w:t>
      </w:r>
      <w:bookmarkEnd w:id="366"/>
    </w:p>
    <w:p w14:paraId="0120BDDB" w14:textId="60393A09" w:rsidR="0092271B" w:rsidRPr="00A12EE6" w:rsidRDefault="00D54104" w:rsidP="006C50AE">
      <w:pPr>
        <w:pStyle w:val="Nadpis3"/>
        <w:ind w:left="737" w:hanging="737"/>
      </w:pPr>
      <w:bookmarkStart w:id="367" w:name="_Ref176451707"/>
      <w:bookmarkStart w:id="368" w:name="_Toc182423521"/>
      <w:r w:rsidRPr="00A12EE6">
        <w:t>Konfigurácia</w:t>
      </w:r>
      <w:r w:rsidR="0092271B" w:rsidRPr="00A12EE6">
        <w:t xml:space="preserve"> DHCP </w:t>
      </w:r>
      <w:r w:rsidRPr="00A12EE6">
        <w:t>pomocou konzoly Server Manager</w:t>
      </w:r>
      <w:bookmarkEnd w:id="367"/>
      <w:bookmarkEnd w:id="368"/>
    </w:p>
    <w:p w14:paraId="2C9ED406" w14:textId="35F37973" w:rsidR="00D54104" w:rsidRPr="00A12EE6" w:rsidRDefault="00F31D0C" w:rsidP="006C50AE">
      <w:pPr>
        <w:ind w:firstLine="454"/>
        <w:jc w:val="both"/>
      </w:pPr>
      <w:r w:rsidRPr="00F31D0C">
        <w:t xml:space="preserve">Ako je možné vidieť na predchádzajúcom obrázku, po </w:t>
      </w:r>
      <w:r w:rsidR="00D54104" w:rsidRPr="00A12EE6">
        <w:t>inštalácii role DHCP Server je potrebné dokončiť konfiguráciu DHCP.</w:t>
      </w:r>
    </w:p>
    <w:p w14:paraId="7DA0861C" w14:textId="30617C90" w:rsidR="00D54104" w:rsidRPr="00A12EE6" w:rsidRDefault="00D54104" w:rsidP="006C50AE">
      <w:pPr>
        <w:pStyle w:val="Odsekzoznamu"/>
        <w:numPr>
          <w:ilvl w:val="0"/>
          <w:numId w:val="36"/>
        </w:numPr>
        <w:ind w:left="454" w:hanging="454"/>
        <w:jc w:val="both"/>
      </w:pPr>
      <w:r w:rsidRPr="00A12EE6">
        <w:lastRenderedPageBreak/>
        <w:t>Ako prv</w:t>
      </w:r>
      <w:r w:rsidR="00F31D0C">
        <w:t>ú</w:t>
      </w:r>
      <w:r w:rsidRPr="00A12EE6">
        <w:t xml:space="preserve"> zvolíme ikonu vlajky v konzole Server Manager, kde myšou klikneme na </w:t>
      </w:r>
      <w:r w:rsidR="00C520E0" w:rsidRPr="00A12EE6">
        <w:t xml:space="preserve">modrý text </w:t>
      </w:r>
      <w:proofErr w:type="spellStart"/>
      <w:r w:rsidR="00C520E0" w:rsidRPr="00A12EE6">
        <w:rPr>
          <w:b/>
          <w:bCs/>
          <w:i/>
          <w:iCs/>
        </w:rPr>
        <w:t>Complete</w:t>
      </w:r>
      <w:proofErr w:type="spellEnd"/>
      <w:r w:rsidR="00C520E0" w:rsidRPr="00A12EE6">
        <w:rPr>
          <w:b/>
          <w:bCs/>
          <w:i/>
          <w:iCs/>
        </w:rPr>
        <w:t xml:space="preserve"> DHCP </w:t>
      </w:r>
      <w:proofErr w:type="spellStart"/>
      <w:r w:rsidR="00C520E0" w:rsidRPr="00A12EE6">
        <w:rPr>
          <w:b/>
          <w:bCs/>
          <w:i/>
          <w:iCs/>
        </w:rPr>
        <w:t>configuration</w:t>
      </w:r>
      <w:proofErr w:type="spellEnd"/>
      <w:r w:rsidRPr="00A12EE6">
        <w:t>.</w:t>
      </w:r>
      <w:r w:rsidR="00C520E0" w:rsidRPr="00A12EE6">
        <w:t xml:space="preserve"> Zobrazí sa nové okno s názvom DHCP Post-</w:t>
      </w:r>
      <w:proofErr w:type="spellStart"/>
      <w:r w:rsidR="00C520E0" w:rsidRPr="00A12EE6">
        <w:t>Install</w:t>
      </w:r>
      <w:proofErr w:type="spellEnd"/>
      <w:r w:rsidR="00C520E0" w:rsidRPr="00A12EE6">
        <w:t xml:space="preserve"> </w:t>
      </w:r>
      <w:proofErr w:type="spellStart"/>
      <w:r w:rsidR="00C520E0" w:rsidRPr="00A12EE6">
        <w:t>configuration</w:t>
      </w:r>
      <w:proofErr w:type="spellEnd"/>
      <w:r w:rsidR="00C520E0" w:rsidRPr="00A12EE6">
        <w:t xml:space="preserve"> </w:t>
      </w:r>
      <w:proofErr w:type="spellStart"/>
      <w:r w:rsidR="00C520E0" w:rsidRPr="00A12EE6">
        <w:t>wizard</w:t>
      </w:r>
      <w:proofErr w:type="spellEnd"/>
      <w:r w:rsidR="00C520E0" w:rsidRPr="00A12EE6">
        <w:t xml:space="preserve"> so stránkou </w:t>
      </w:r>
      <w:proofErr w:type="spellStart"/>
      <w:r w:rsidR="00C520E0" w:rsidRPr="00A12EE6">
        <w:t>Description</w:t>
      </w:r>
      <w:proofErr w:type="spellEnd"/>
      <w:r w:rsidR="00F31D0C">
        <w:t>.</w:t>
      </w:r>
      <w:r w:rsidR="00C520E0" w:rsidRPr="00A12EE6">
        <w:t xml:space="preserve"> Táto stránka informuje</w:t>
      </w:r>
      <w:r w:rsidR="00F31D0C">
        <w:t>,</w:t>
      </w:r>
      <w:r w:rsidR="00C520E0" w:rsidRPr="00A12EE6">
        <w:t xml:space="preserve"> aké kroky </w:t>
      </w:r>
      <w:r w:rsidR="00F31D0C">
        <w:t>je potrebné</w:t>
      </w:r>
      <w:r w:rsidR="00C520E0" w:rsidRPr="00A12EE6">
        <w:t xml:space="preserve"> vykonať na dokončenie konfigurácie DHCP servera. Je treba vytvoriť bezpečnostné používateľské skupiny s názvami </w:t>
      </w:r>
      <w:r w:rsidR="00C520E0" w:rsidRPr="00A12EE6">
        <w:rPr>
          <w:b/>
          <w:bCs/>
          <w:i/>
          <w:iCs/>
        </w:rPr>
        <w:t xml:space="preserve">DHCP </w:t>
      </w:r>
      <w:proofErr w:type="spellStart"/>
      <w:r w:rsidR="00C520E0" w:rsidRPr="00A12EE6">
        <w:rPr>
          <w:b/>
          <w:bCs/>
          <w:i/>
          <w:iCs/>
        </w:rPr>
        <w:t>Administrators</w:t>
      </w:r>
      <w:proofErr w:type="spellEnd"/>
      <w:r w:rsidR="00C520E0" w:rsidRPr="00A12EE6">
        <w:t xml:space="preserve"> a </w:t>
      </w:r>
      <w:r w:rsidR="00C520E0" w:rsidRPr="00A12EE6">
        <w:rPr>
          <w:b/>
          <w:bCs/>
          <w:i/>
          <w:iCs/>
        </w:rPr>
        <w:t xml:space="preserve">DHCP </w:t>
      </w:r>
      <w:proofErr w:type="spellStart"/>
      <w:r w:rsidR="00C520E0" w:rsidRPr="00A12EE6">
        <w:rPr>
          <w:b/>
          <w:bCs/>
          <w:i/>
          <w:iCs/>
        </w:rPr>
        <w:t>Users</w:t>
      </w:r>
      <w:proofErr w:type="spellEnd"/>
      <w:r w:rsidR="00F31D0C">
        <w:t>.</w:t>
      </w:r>
      <w:r w:rsidR="00C520E0" w:rsidRPr="00A12EE6">
        <w:t xml:space="preserve"> </w:t>
      </w:r>
      <w:r w:rsidR="00F31D0C">
        <w:t>N</w:t>
      </w:r>
      <w:r w:rsidR="00C520E0" w:rsidRPr="00A12EE6">
        <w:t>emusíme</w:t>
      </w:r>
      <w:r w:rsidR="00F31D0C">
        <w:t xml:space="preserve"> ich</w:t>
      </w:r>
      <w:r w:rsidR="00C520E0" w:rsidRPr="00A12EE6">
        <w:t xml:space="preserve"> vytvárať ručne</w:t>
      </w:r>
      <w:r w:rsidR="00F31D0C">
        <w:t>, pretože budú vytvorené automaticky</w:t>
      </w:r>
      <w:r w:rsidR="00C520E0" w:rsidRPr="00A12EE6">
        <w:t>. A</w:t>
      </w:r>
      <w:r w:rsidR="00F31D0C">
        <w:t>k je server pripojený do domény,</w:t>
      </w:r>
      <w:r w:rsidR="00C520E0" w:rsidRPr="00A12EE6">
        <w:t xml:space="preserve"> je potrebné autorizovať DHCP server. Náš </w:t>
      </w:r>
      <w:r w:rsidR="00F31D0C">
        <w:t xml:space="preserve">DHCP </w:t>
      </w:r>
      <w:r w:rsidR="00C520E0" w:rsidRPr="00A12EE6">
        <w:t>server je potrebné autorizovať</w:t>
      </w:r>
      <w:r w:rsidR="00F31D0C">
        <w:t xml:space="preserve">, pretože plní úlohu </w:t>
      </w:r>
      <w:proofErr w:type="spellStart"/>
      <w:r w:rsidR="00F31D0C">
        <w:t>Active</w:t>
      </w:r>
      <w:proofErr w:type="spellEnd"/>
      <w:r w:rsidR="00F31D0C">
        <w:t xml:space="preserve"> </w:t>
      </w:r>
      <w:proofErr w:type="spellStart"/>
      <w:r w:rsidR="00F31D0C">
        <w:t>Directory</w:t>
      </w:r>
      <w:proofErr w:type="spellEnd"/>
      <w:r w:rsidR="00F31D0C">
        <w:t xml:space="preserve"> </w:t>
      </w:r>
      <w:proofErr w:type="spellStart"/>
      <w:r w:rsidR="00F31D0C">
        <w:t>Domain</w:t>
      </w:r>
      <w:proofErr w:type="spellEnd"/>
      <w:r w:rsidR="00F31D0C">
        <w:t xml:space="preserve"> </w:t>
      </w:r>
      <w:proofErr w:type="spellStart"/>
      <w:r w:rsidR="00F31D0C">
        <w:t>Services</w:t>
      </w:r>
      <w:proofErr w:type="spellEnd"/>
      <w:r w:rsidR="00C520E0" w:rsidRPr="00A12EE6">
        <w:t xml:space="preserve">. </w:t>
      </w:r>
      <w:r w:rsidR="00F31D0C">
        <w:t>Z</w:t>
      </w:r>
      <w:r w:rsidR="00C520E0" w:rsidRPr="00A12EE6">
        <w:t>vol</w:t>
      </w:r>
      <w:r w:rsidR="00F31D0C">
        <w:t>íme</w:t>
      </w:r>
      <w:r w:rsidR="00C520E0" w:rsidRPr="00A12EE6">
        <w:t xml:space="preserve"> tlačidlo </w:t>
      </w:r>
      <w:proofErr w:type="spellStart"/>
      <w:r w:rsidR="00C520E0" w:rsidRPr="00F31D0C">
        <w:rPr>
          <w:b/>
          <w:bCs/>
          <w:i/>
          <w:iCs/>
          <w:bdr w:val="single" w:sz="8" w:space="0" w:color="auto" w:shadow="1"/>
          <w:shd w:val="clear" w:color="auto" w:fill="D9D9D9" w:themeFill="background1" w:themeFillShade="D9"/>
        </w:rPr>
        <w:t>Next</w:t>
      </w:r>
      <w:proofErr w:type="spellEnd"/>
      <w:r w:rsidR="00C520E0" w:rsidRPr="00A12EE6">
        <w:t xml:space="preserve"> pre ďalšie pokračovanie konfigurácie.</w:t>
      </w:r>
    </w:p>
    <w:p w14:paraId="10DE8D50" w14:textId="77777777" w:rsidR="00C520E0" w:rsidRPr="00A12EE6" w:rsidRDefault="00C520E0" w:rsidP="00C520E0">
      <w:pPr>
        <w:keepNext/>
        <w:jc w:val="center"/>
      </w:pPr>
      <w:r w:rsidRPr="00A12EE6">
        <w:rPr>
          <w:noProof/>
          <w:lang w:eastAsia="sk-SK"/>
        </w:rPr>
        <w:drawing>
          <wp:inline distT="0" distB="0" distL="0" distR="0" wp14:anchorId="6B46E50D" wp14:editId="1CAC17C8">
            <wp:extent cx="5760720" cy="4202430"/>
            <wp:effectExtent l="38100" t="38100" r="87630" b="102870"/>
            <wp:docPr id="1773701984"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1984" name="Obrázok 1" descr="Obrázok, na ktorom je text, snímka obrazovky, softvér, webová stránka&#10;&#10;Automaticky generovaný popis"/>
                    <pic:cNvPicPr/>
                  </pic:nvPicPr>
                  <pic:blipFill>
                    <a:blip r:embed="rId182"/>
                    <a:stretch>
                      <a:fillRect/>
                    </a:stretch>
                  </pic:blipFill>
                  <pic:spPr>
                    <a:xfrm>
                      <a:off x="0" y="0"/>
                      <a:ext cx="5760720" cy="4202430"/>
                    </a:xfrm>
                    <a:prstGeom prst="rect">
                      <a:avLst/>
                    </a:prstGeom>
                    <a:effectLst>
                      <a:outerShdw blurRad="50800" dist="38100" dir="2700000" algn="tl" rotWithShape="0">
                        <a:prstClr val="black">
                          <a:alpha val="40000"/>
                        </a:prstClr>
                      </a:outerShdw>
                    </a:effectLst>
                  </pic:spPr>
                </pic:pic>
              </a:graphicData>
            </a:graphic>
          </wp:inline>
        </w:drawing>
      </w:r>
    </w:p>
    <w:p w14:paraId="7D495038" w14:textId="75BB4430" w:rsidR="00C520E0" w:rsidRPr="00A12EE6" w:rsidRDefault="00C520E0" w:rsidP="00C520E0">
      <w:pPr>
        <w:pStyle w:val="Popis"/>
        <w:jc w:val="center"/>
      </w:pPr>
      <w:bookmarkStart w:id="369" w:name="_Toc182423407"/>
      <w:r w:rsidRPr="00A12EE6">
        <w:t xml:space="preserve">Obr. </w:t>
      </w:r>
      <w:fldSimple w:instr=" STYLEREF 1 \s ">
        <w:r w:rsidR="005418FC">
          <w:rPr>
            <w:noProof/>
          </w:rPr>
          <w:t>4</w:t>
        </w:r>
      </w:fldSimple>
      <w:r w:rsidR="00E37B0B" w:rsidRPr="00A12EE6">
        <w:noBreakHyphen/>
      </w:r>
      <w:fldSimple w:instr=" SEQ Obr. \* ARABIC \s 1 ">
        <w:r w:rsidR="005418FC">
          <w:rPr>
            <w:noProof/>
          </w:rPr>
          <w:t>9</w:t>
        </w:r>
      </w:fldSimple>
      <w:r w:rsidRPr="00A12EE6">
        <w:t xml:space="preserve">. </w:t>
      </w:r>
      <w:proofErr w:type="spellStart"/>
      <w:r w:rsidRPr="00A12EE6">
        <w:t>Description</w:t>
      </w:r>
      <w:proofErr w:type="spellEnd"/>
      <w:r w:rsidRPr="00A12EE6">
        <w:t>, DHCP Post-</w:t>
      </w:r>
      <w:proofErr w:type="spellStart"/>
      <w:r w:rsidRPr="00A12EE6">
        <w:t>Install</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69"/>
      <w:proofErr w:type="spellEnd"/>
    </w:p>
    <w:p w14:paraId="78246963" w14:textId="2FE3C2B9" w:rsidR="00C520E0" w:rsidRPr="00A12EE6" w:rsidRDefault="00C520E0" w:rsidP="006C50AE">
      <w:pPr>
        <w:pStyle w:val="Odsekzoznamu"/>
        <w:numPr>
          <w:ilvl w:val="0"/>
          <w:numId w:val="36"/>
        </w:numPr>
        <w:ind w:left="454" w:hanging="454"/>
        <w:jc w:val="both"/>
      </w:pPr>
      <w:r w:rsidRPr="00A12EE6">
        <w:t>Následn</w:t>
      </w:r>
      <w:r w:rsidR="00AF3BF8" w:rsidRPr="00A12EE6">
        <w:t xml:space="preserve">e sa zobrazí stránka </w:t>
      </w:r>
      <w:proofErr w:type="spellStart"/>
      <w:r w:rsidR="00AF3BF8" w:rsidRPr="00A12EE6">
        <w:t>Authorization</w:t>
      </w:r>
      <w:proofErr w:type="spellEnd"/>
      <w:r w:rsidR="00F31D0C">
        <w:t>.</w:t>
      </w:r>
      <w:r w:rsidR="00AF3BF8" w:rsidRPr="00A12EE6">
        <w:t xml:space="preserve"> </w:t>
      </w:r>
      <w:r w:rsidR="00F31D0C">
        <w:t>Tu</w:t>
      </w:r>
      <w:r w:rsidR="00AF3BF8" w:rsidRPr="00A12EE6">
        <w:t xml:space="preserve"> sa špecifikujú používateľské účty, ktoré môžu autorizovať DHCP server voči </w:t>
      </w:r>
      <w:proofErr w:type="spellStart"/>
      <w:r w:rsidR="00AF3BF8" w:rsidRPr="00A12EE6">
        <w:t>Active</w:t>
      </w:r>
      <w:proofErr w:type="spellEnd"/>
      <w:r w:rsidR="00AF3BF8" w:rsidRPr="00A12EE6">
        <w:t xml:space="preserve"> </w:t>
      </w:r>
      <w:proofErr w:type="spellStart"/>
      <w:r w:rsidR="00AF3BF8" w:rsidRPr="00A12EE6">
        <w:t>Directory</w:t>
      </w:r>
      <w:proofErr w:type="spellEnd"/>
      <w:r w:rsidR="00AF3BF8" w:rsidRPr="00A12EE6">
        <w:t xml:space="preserve"> </w:t>
      </w:r>
      <w:proofErr w:type="spellStart"/>
      <w:r w:rsidR="00AF3BF8" w:rsidRPr="00A12EE6">
        <w:t>Domain</w:t>
      </w:r>
      <w:proofErr w:type="spellEnd"/>
      <w:r w:rsidR="00AF3BF8" w:rsidRPr="00A12EE6">
        <w:t xml:space="preserve"> </w:t>
      </w:r>
      <w:proofErr w:type="spellStart"/>
      <w:r w:rsidR="00AF3BF8" w:rsidRPr="00A12EE6">
        <w:t>Services</w:t>
      </w:r>
      <w:proofErr w:type="spellEnd"/>
      <w:r w:rsidR="00AF3BF8" w:rsidRPr="00A12EE6">
        <w:t xml:space="preserve">. Máme preddefinovaný používateľský účet </w:t>
      </w:r>
      <w:r w:rsidR="00AF3BF8" w:rsidRPr="00A12EE6">
        <w:rPr>
          <w:b/>
          <w:bCs/>
          <w:i/>
          <w:iCs/>
        </w:rPr>
        <w:t>KTI\</w:t>
      </w:r>
      <w:proofErr w:type="spellStart"/>
      <w:r w:rsidR="00AF3BF8" w:rsidRPr="00A12EE6">
        <w:rPr>
          <w:b/>
          <w:bCs/>
          <w:i/>
          <w:iCs/>
        </w:rPr>
        <w:t>Administrator</w:t>
      </w:r>
      <w:proofErr w:type="spellEnd"/>
      <w:r w:rsidR="00AF3BF8" w:rsidRPr="00A12EE6">
        <w:t xml:space="preserve">, ktorý má </w:t>
      </w:r>
      <w:r w:rsidR="00F31D0C">
        <w:t>priradené</w:t>
      </w:r>
      <w:r w:rsidR="00AF3BF8" w:rsidRPr="00A12EE6">
        <w:t xml:space="preserve"> dostatočné oprávnenia. Môžeme zvoliť aj alternatívneho používateľa, ktorého môžeme špecifikovať kliknutím na tlačidlo </w:t>
      </w:r>
      <w:proofErr w:type="spellStart"/>
      <w:r w:rsidR="00AF3BF8" w:rsidRPr="00F31D0C">
        <w:rPr>
          <w:b/>
          <w:bCs/>
          <w:i/>
          <w:iCs/>
          <w:bdr w:val="single" w:sz="8" w:space="0" w:color="auto" w:shadow="1"/>
          <w:shd w:val="clear" w:color="auto" w:fill="D9D9D9" w:themeFill="background1" w:themeFillShade="D9"/>
        </w:rPr>
        <w:t>Specify</w:t>
      </w:r>
      <w:proofErr w:type="spellEnd"/>
      <w:r w:rsidR="00AF3BF8" w:rsidRPr="00F31D0C">
        <w:rPr>
          <w:b/>
          <w:bCs/>
          <w:i/>
          <w:iCs/>
          <w:bdr w:val="single" w:sz="8" w:space="0" w:color="auto" w:shadow="1"/>
          <w:shd w:val="clear" w:color="auto" w:fill="D9D9D9" w:themeFill="background1" w:themeFillShade="D9"/>
        </w:rPr>
        <w:t>...</w:t>
      </w:r>
      <w:r w:rsidR="00AF3BF8" w:rsidRPr="00A12EE6">
        <w:t xml:space="preserve">, alebo </w:t>
      </w:r>
      <w:r w:rsidR="00F31D0C">
        <w:t>môžeme</w:t>
      </w:r>
      <w:r w:rsidR="00AF3BF8" w:rsidRPr="00A12EE6">
        <w:t xml:space="preserve"> autorizáciu</w:t>
      </w:r>
      <w:r w:rsidR="00F31D0C">
        <w:t xml:space="preserve"> preskočiť</w:t>
      </w:r>
      <w:r w:rsidR="00AF3BF8" w:rsidRPr="00A12EE6">
        <w:t xml:space="preserve">. </w:t>
      </w:r>
      <w:r w:rsidR="00F31D0C">
        <w:t>P</w:t>
      </w:r>
      <w:r w:rsidR="00AF3BF8" w:rsidRPr="00A12EE6">
        <w:t xml:space="preserve">onecháme zvolený administrátorský doménový účet a voľbu potvrdíme stlačením tlačidla </w:t>
      </w:r>
      <w:proofErr w:type="spellStart"/>
      <w:r w:rsidR="00AF3BF8" w:rsidRPr="00F31D0C">
        <w:rPr>
          <w:b/>
          <w:bCs/>
          <w:i/>
          <w:iCs/>
          <w:bdr w:val="single" w:sz="8" w:space="0" w:color="auto" w:shadow="1"/>
          <w:shd w:val="clear" w:color="auto" w:fill="D9D9D9" w:themeFill="background1" w:themeFillShade="D9"/>
        </w:rPr>
        <w:t>Commit</w:t>
      </w:r>
      <w:proofErr w:type="spellEnd"/>
      <w:r w:rsidR="00AF3BF8" w:rsidRPr="00A12EE6">
        <w:t>.</w:t>
      </w:r>
    </w:p>
    <w:p w14:paraId="4D6329A6" w14:textId="77777777" w:rsidR="00AF3BF8" w:rsidRPr="00A12EE6" w:rsidRDefault="00AF3BF8" w:rsidP="00AF3BF8">
      <w:pPr>
        <w:keepNext/>
        <w:jc w:val="center"/>
      </w:pPr>
      <w:r w:rsidRPr="00A12EE6">
        <w:rPr>
          <w:noProof/>
          <w:lang w:eastAsia="sk-SK"/>
        </w:rPr>
        <w:lastRenderedPageBreak/>
        <w:drawing>
          <wp:inline distT="0" distB="0" distL="0" distR="0" wp14:anchorId="0B530EB0" wp14:editId="5A5C092A">
            <wp:extent cx="5760720" cy="4215765"/>
            <wp:effectExtent l="38100" t="38100" r="87630" b="89535"/>
            <wp:docPr id="1605369075"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69075" name="Obrázok 1" descr="Obrázok, na ktorom je text, snímka obrazovky, softvér, webová stránka&#10;&#10;Automaticky generovaný popis"/>
                    <pic:cNvPicPr/>
                  </pic:nvPicPr>
                  <pic:blipFill>
                    <a:blip r:embed="rId183"/>
                    <a:stretch>
                      <a:fillRect/>
                    </a:stretch>
                  </pic:blipFill>
                  <pic:spPr>
                    <a:xfrm>
                      <a:off x="0" y="0"/>
                      <a:ext cx="5760720" cy="4215765"/>
                    </a:xfrm>
                    <a:prstGeom prst="rect">
                      <a:avLst/>
                    </a:prstGeom>
                    <a:effectLst>
                      <a:outerShdw blurRad="50800" dist="38100" dir="2700000" algn="tl" rotWithShape="0">
                        <a:prstClr val="black">
                          <a:alpha val="40000"/>
                        </a:prstClr>
                      </a:outerShdw>
                    </a:effectLst>
                  </pic:spPr>
                </pic:pic>
              </a:graphicData>
            </a:graphic>
          </wp:inline>
        </w:drawing>
      </w:r>
    </w:p>
    <w:p w14:paraId="7FB228C6" w14:textId="4063661F" w:rsidR="00AF3BF8" w:rsidRPr="00A12EE6" w:rsidRDefault="00AF3BF8" w:rsidP="00AF3BF8">
      <w:pPr>
        <w:pStyle w:val="Popis"/>
        <w:jc w:val="center"/>
      </w:pPr>
      <w:bookmarkStart w:id="370" w:name="_Toc182423408"/>
      <w:r w:rsidRPr="00A12EE6">
        <w:t xml:space="preserve">Obr. </w:t>
      </w:r>
      <w:fldSimple w:instr=" STYLEREF 1 \s ">
        <w:r w:rsidR="005418FC">
          <w:rPr>
            <w:noProof/>
          </w:rPr>
          <w:t>4</w:t>
        </w:r>
      </w:fldSimple>
      <w:r w:rsidR="00E37B0B" w:rsidRPr="00A12EE6">
        <w:noBreakHyphen/>
      </w:r>
      <w:fldSimple w:instr=" SEQ Obr. \* ARABIC \s 1 ">
        <w:r w:rsidR="005418FC">
          <w:rPr>
            <w:noProof/>
          </w:rPr>
          <w:t>10</w:t>
        </w:r>
      </w:fldSimple>
      <w:r w:rsidRPr="00A12EE6">
        <w:t xml:space="preserve">. </w:t>
      </w:r>
      <w:proofErr w:type="spellStart"/>
      <w:r w:rsidRPr="00A12EE6">
        <w:t>Authorization</w:t>
      </w:r>
      <w:proofErr w:type="spellEnd"/>
      <w:r w:rsidRPr="00A12EE6">
        <w:t>, DHCP Post-</w:t>
      </w:r>
      <w:proofErr w:type="spellStart"/>
      <w:r w:rsidRPr="00A12EE6">
        <w:t>Install</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70"/>
      <w:proofErr w:type="spellEnd"/>
    </w:p>
    <w:p w14:paraId="5F7EC746" w14:textId="1C6B1CE4" w:rsidR="00C520E0" w:rsidRPr="00A12EE6" w:rsidRDefault="00AF3BF8" w:rsidP="006C50AE">
      <w:pPr>
        <w:pStyle w:val="Odsekzoznamu"/>
        <w:numPr>
          <w:ilvl w:val="0"/>
          <w:numId w:val="36"/>
        </w:numPr>
        <w:ind w:left="454" w:hanging="454"/>
        <w:jc w:val="both"/>
      </w:pPr>
      <w:r w:rsidRPr="00A12EE6">
        <w:t xml:space="preserve">Po stlačení tlačidla </w:t>
      </w:r>
      <w:proofErr w:type="spellStart"/>
      <w:r w:rsidRPr="00F31D0C">
        <w:rPr>
          <w:b/>
          <w:bCs/>
          <w:i/>
          <w:iCs/>
          <w:bdr w:val="single" w:sz="8" w:space="0" w:color="auto" w:shadow="1"/>
          <w:shd w:val="clear" w:color="auto" w:fill="D9D9D9" w:themeFill="background1" w:themeFillShade="D9"/>
        </w:rPr>
        <w:t>Commit</w:t>
      </w:r>
      <w:proofErr w:type="spellEnd"/>
      <w:r w:rsidRPr="00A12EE6">
        <w:t xml:space="preserve"> sa zobrazí stránka </w:t>
      </w:r>
      <w:proofErr w:type="spellStart"/>
      <w:r w:rsidRPr="00A12EE6">
        <w:t>Summary</w:t>
      </w:r>
      <w:proofErr w:type="spellEnd"/>
      <w:r w:rsidRPr="00A12EE6">
        <w:t>, ktorá informuje o výsledku konfigurácie DHCP servera. Ako je možné vidieť</w:t>
      </w:r>
      <w:r w:rsidR="00F31D0C">
        <w:t>,</w:t>
      </w:r>
      <w:r w:rsidRPr="00A12EE6">
        <w:t xml:space="preserve"> boli vytvorené bezpečnostné skupiny a server </w:t>
      </w:r>
      <w:r w:rsidR="00F31D0C">
        <w:t xml:space="preserve">bol </w:t>
      </w:r>
      <w:r w:rsidRPr="00A12EE6">
        <w:t xml:space="preserve">autorizovaný </w:t>
      </w:r>
      <w:r w:rsidR="00987A72" w:rsidRPr="00A12EE6">
        <w:t xml:space="preserve">voči doménovým radičom. Zvolením tlačidla </w:t>
      </w:r>
      <w:proofErr w:type="spellStart"/>
      <w:r w:rsidR="00987A72" w:rsidRPr="00F31D0C">
        <w:rPr>
          <w:b/>
          <w:bCs/>
          <w:i/>
          <w:iCs/>
          <w:bdr w:val="single" w:sz="8" w:space="0" w:color="auto" w:shadow="1"/>
          <w:shd w:val="clear" w:color="auto" w:fill="D9D9D9" w:themeFill="background1" w:themeFillShade="D9"/>
        </w:rPr>
        <w:t>Close</w:t>
      </w:r>
      <w:proofErr w:type="spellEnd"/>
      <w:r w:rsidR="00987A72" w:rsidRPr="00A12EE6">
        <w:t xml:space="preserve"> sa okno automaticky zatvorí. V časti </w:t>
      </w:r>
      <w:proofErr w:type="spellStart"/>
      <w:r w:rsidR="00987A72" w:rsidRPr="00A12EE6">
        <w:rPr>
          <w:b/>
          <w:bCs/>
          <w:i/>
          <w:iCs/>
        </w:rPr>
        <w:t>Creating</w:t>
      </w:r>
      <w:proofErr w:type="spellEnd"/>
      <w:r w:rsidR="00987A72" w:rsidRPr="00A12EE6">
        <w:rPr>
          <w:b/>
          <w:bCs/>
          <w:i/>
          <w:iCs/>
        </w:rPr>
        <w:t xml:space="preserve"> </w:t>
      </w:r>
      <w:proofErr w:type="spellStart"/>
      <w:r w:rsidR="00987A72" w:rsidRPr="00A12EE6">
        <w:rPr>
          <w:b/>
          <w:bCs/>
          <w:i/>
          <w:iCs/>
        </w:rPr>
        <w:t>security</w:t>
      </w:r>
      <w:proofErr w:type="spellEnd"/>
      <w:r w:rsidR="00987A72" w:rsidRPr="00A12EE6">
        <w:rPr>
          <w:b/>
          <w:bCs/>
          <w:i/>
          <w:iCs/>
        </w:rPr>
        <w:t xml:space="preserve"> </w:t>
      </w:r>
      <w:proofErr w:type="spellStart"/>
      <w:r w:rsidR="00987A72" w:rsidRPr="00A12EE6">
        <w:rPr>
          <w:b/>
          <w:bCs/>
          <w:i/>
          <w:iCs/>
        </w:rPr>
        <w:t>groups</w:t>
      </w:r>
      <w:proofErr w:type="spellEnd"/>
      <w:r w:rsidR="00987A72" w:rsidRPr="00A12EE6">
        <w:t xml:space="preserve"> môžeme vidieť, že server vyžaduje reštartovanie pre aplikovanie zmien v bezpečnostný skupinách. Preto </w:t>
      </w:r>
      <w:r w:rsidR="00F31D0C">
        <w:t>server</w:t>
      </w:r>
      <w:r w:rsidR="00987A72" w:rsidRPr="00A12EE6">
        <w:t xml:space="preserve"> reštart</w:t>
      </w:r>
      <w:r w:rsidR="00F31D0C">
        <w:t>ujeme</w:t>
      </w:r>
      <w:r w:rsidR="00987A72" w:rsidRPr="00A12EE6">
        <w:t>.</w:t>
      </w:r>
    </w:p>
    <w:p w14:paraId="79E1FEB6" w14:textId="77777777" w:rsidR="00987A72" w:rsidRPr="00A12EE6" w:rsidRDefault="00987A72" w:rsidP="00987A72">
      <w:pPr>
        <w:keepNext/>
        <w:jc w:val="center"/>
      </w:pPr>
      <w:r w:rsidRPr="00A12EE6">
        <w:rPr>
          <w:noProof/>
          <w:lang w:eastAsia="sk-SK"/>
        </w:rPr>
        <w:lastRenderedPageBreak/>
        <w:drawing>
          <wp:inline distT="0" distB="0" distL="0" distR="0" wp14:anchorId="038A4D1E" wp14:editId="1A021AB7">
            <wp:extent cx="5760720" cy="4181475"/>
            <wp:effectExtent l="38100" t="38100" r="87630" b="104775"/>
            <wp:docPr id="1377695324" name="Obrázok 1" descr="Obrázok, na ktorom je text, snímka obrazovky, softvér,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5324" name="Obrázok 1" descr="Obrázok, na ktorom je text, snímka obrazovky, softvér, displej&#10;&#10;Automaticky generovaný popis"/>
                    <pic:cNvPicPr/>
                  </pic:nvPicPr>
                  <pic:blipFill>
                    <a:blip r:embed="rId184"/>
                    <a:stretch>
                      <a:fillRect/>
                    </a:stretch>
                  </pic:blipFill>
                  <pic:spPr>
                    <a:xfrm>
                      <a:off x="0" y="0"/>
                      <a:ext cx="5760720" cy="4181475"/>
                    </a:xfrm>
                    <a:prstGeom prst="rect">
                      <a:avLst/>
                    </a:prstGeom>
                    <a:effectLst>
                      <a:outerShdw blurRad="50800" dist="38100" dir="2700000" algn="tl" rotWithShape="0">
                        <a:prstClr val="black">
                          <a:alpha val="40000"/>
                        </a:prstClr>
                      </a:outerShdw>
                    </a:effectLst>
                  </pic:spPr>
                </pic:pic>
              </a:graphicData>
            </a:graphic>
          </wp:inline>
        </w:drawing>
      </w:r>
    </w:p>
    <w:p w14:paraId="1287FDC0" w14:textId="6D18882C" w:rsidR="00987A72" w:rsidRPr="00A12EE6" w:rsidRDefault="00987A72" w:rsidP="00987A72">
      <w:pPr>
        <w:pStyle w:val="Popis"/>
        <w:jc w:val="center"/>
      </w:pPr>
      <w:bookmarkStart w:id="371" w:name="_Toc182423409"/>
      <w:r w:rsidRPr="00A12EE6">
        <w:t xml:space="preserve">Obr. </w:t>
      </w:r>
      <w:fldSimple w:instr=" STYLEREF 1 \s ">
        <w:r w:rsidR="005418FC">
          <w:rPr>
            <w:noProof/>
          </w:rPr>
          <w:t>4</w:t>
        </w:r>
      </w:fldSimple>
      <w:r w:rsidR="00E37B0B" w:rsidRPr="00A12EE6">
        <w:noBreakHyphen/>
      </w:r>
      <w:fldSimple w:instr=" SEQ Obr. \* ARABIC \s 1 ">
        <w:r w:rsidR="005418FC">
          <w:rPr>
            <w:noProof/>
          </w:rPr>
          <w:t>11</w:t>
        </w:r>
      </w:fldSimple>
      <w:r w:rsidRPr="00A12EE6">
        <w:t xml:space="preserve">. </w:t>
      </w:r>
      <w:proofErr w:type="spellStart"/>
      <w:r w:rsidRPr="00A12EE6">
        <w:t>Summary</w:t>
      </w:r>
      <w:proofErr w:type="spellEnd"/>
      <w:r w:rsidRPr="00A12EE6">
        <w:t>, DHCP Post-</w:t>
      </w:r>
      <w:proofErr w:type="spellStart"/>
      <w:r w:rsidRPr="00A12EE6">
        <w:t>Install</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371"/>
      <w:proofErr w:type="spellEnd"/>
    </w:p>
    <w:p w14:paraId="5C1CA138" w14:textId="77777777" w:rsidR="00D54104" w:rsidRPr="00A12EE6" w:rsidRDefault="00D54104" w:rsidP="006C50AE">
      <w:pPr>
        <w:pStyle w:val="Nadpis2"/>
        <w:ind w:left="624" w:hanging="624"/>
      </w:pPr>
      <w:bookmarkStart w:id="372" w:name="_Toc182423522"/>
      <w:r w:rsidRPr="00A12EE6">
        <w:t xml:space="preserve">Inštalácia DHCP pomocou </w:t>
      </w:r>
      <w:proofErr w:type="spellStart"/>
      <w:r w:rsidRPr="00A12EE6">
        <w:t>powershell</w:t>
      </w:r>
      <w:proofErr w:type="spellEnd"/>
      <w:r w:rsidRPr="00A12EE6">
        <w:t xml:space="preserve"> príkazov</w:t>
      </w:r>
      <w:bookmarkEnd w:id="372"/>
    </w:p>
    <w:p w14:paraId="3B27CE43" w14:textId="6809C3BD" w:rsidR="0092271B" w:rsidRPr="00A12EE6" w:rsidRDefault="00D54104" w:rsidP="006C50AE">
      <w:pPr>
        <w:ind w:firstLine="454"/>
        <w:jc w:val="both"/>
      </w:pPr>
      <w:r w:rsidRPr="00A12EE6">
        <w:t xml:space="preserve">Na inštaláciu DHCP servera pomocou </w:t>
      </w:r>
      <w:proofErr w:type="spellStart"/>
      <w:r w:rsidRPr="00A12EE6">
        <w:t>powershell</w:t>
      </w:r>
      <w:proofErr w:type="spellEnd"/>
      <w:r w:rsidRPr="00A12EE6">
        <w:t xml:space="preserve"> príkazov použijeme server s názvom </w:t>
      </w:r>
      <w:r w:rsidRPr="00A12EE6">
        <w:rPr>
          <w:b/>
          <w:bCs/>
          <w:i/>
          <w:iCs/>
        </w:rPr>
        <w:t>server-b</w:t>
      </w:r>
      <w:r w:rsidRPr="00A12EE6">
        <w:t xml:space="preserve">, s nastavenou IP adresou </w:t>
      </w:r>
      <w:r w:rsidRPr="00A12EE6">
        <w:rPr>
          <w:b/>
          <w:bCs/>
          <w:i/>
          <w:iCs/>
        </w:rPr>
        <w:t>172.20.50.12</w:t>
      </w:r>
      <w:r w:rsidRPr="00A12EE6">
        <w:t>. Tento postup je možné použiť na akomkoľvek server</w:t>
      </w:r>
      <w:r w:rsidR="00F31D0C">
        <w:t>i</w:t>
      </w:r>
      <w:r w:rsidRPr="00A12EE6">
        <w:t>, teda aj na server</w:t>
      </w:r>
      <w:r w:rsidR="00F31D0C">
        <w:t>i</w:t>
      </w:r>
      <w:r w:rsidRPr="00A12EE6">
        <w:t xml:space="preserve"> s nainštalovaným grafickým rozhraním.</w:t>
      </w:r>
    </w:p>
    <w:p w14:paraId="3BB996F7" w14:textId="34191AD1" w:rsidR="00D54104" w:rsidRPr="00A12EE6" w:rsidRDefault="00D54104" w:rsidP="006C50AE">
      <w:pPr>
        <w:pStyle w:val="Odsekzoznamu"/>
        <w:numPr>
          <w:ilvl w:val="0"/>
          <w:numId w:val="35"/>
        </w:numPr>
        <w:ind w:left="454" w:hanging="454"/>
        <w:jc w:val="both"/>
      </w:pPr>
      <w:r w:rsidRPr="00A12EE6">
        <w:t xml:space="preserve">Na začiatok si v príkazovom riadku spustíme </w:t>
      </w:r>
      <w:proofErr w:type="spellStart"/>
      <w:r w:rsidRPr="00A12EE6">
        <w:t>powershell</w:t>
      </w:r>
      <w:proofErr w:type="spellEnd"/>
      <w:r w:rsidRPr="00A12EE6">
        <w:t xml:space="preserve">, kde zadáme príkaz pre inštaláciu role DHCP server </w:t>
      </w:r>
      <w:proofErr w:type="spellStart"/>
      <w:r w:rsidRPr="00A12EE6">
        <w:rPr>
          <w:b/>
          <w:bCs/>
          <w:i/>
          <w:iCs/>
        </w:rPr>
        <w:t>Install-WindowsFeature</w:t>
      </w:r>
      <w:proofErr w:type="spellEnd"/>
      <w:r w:rsidRPr="00A12EE6">
        <w:rPr>
          <w:b/>
          <w:bCs/>
          <w:i/>
          <w:iCs/>
        </w:rPr>
        <w:t xml:space="preserve"> -</w:t>
      </w:r>
      <w:proofErr w:type="spellStart"/>
      <w:r w:rsidRPr="00A12EE6">
        <w:rPr>
          <w:b/>
          <w:bCs/>
          <w:i/>
          <w:iCs/>
        </w:rPr>
        <w:t>name</w:t>
      </w:r>
      <w:proofErr w:type="spellEnd"/>
      <w:r w:rsidRPr="00A12EE6">
        <w:rPr>
          <w:b/>
          <w:bCs/>
          <w:i/>
          <w:iCs/>
        </w:rPr>
        <w:t xml:space="preserve"> DHCP -</w:t>
      </w:r>
      <w:proofErr w:type="spellStart"/>
      <w:r w:rsidRPr="00A12EE6">
        <w:rPr>
          <w:b/>
          <w:bCs/>
          <w:i/>
          <w:iCs/>
        </w:rPr>
        <w:t>IncludeManagementTools</w:t>
      </w:r>
      <w:proofErr w:type="spellEnd"/>
      <w:r w:rsidRPr="00A12EE6">
        <w:t xml:space="preserve">. Tento príkaz </w:t>
      </w:r>
      <w:r w:rsidR="00F31D0C">
        <w:t>na</w:t>
      </w:r>
      <w:r w:rsidRPr="00A12EE6">
        <w:t>inštaluje aj potrebné správcovské nástroje.</w:t>
      </w:r>
    </w:p>
    <w:p w14:paraId="71361CA7" w14:textId="77777777" w:rsidR="00D54104" w:rsidRPr="00A12EE6" w:rsidRDefault="00D54104" w:rsidP="00D54104">
      <w:pPr>
        <w:keepNext/>
        <w:jc w:val="center"/>
      </w:pPr>
      <w:r w:rsidRPr="00A12EE6">
        <w:rPr>
          <w:noProof/>
          <w:lang w:eastAsia="sk-SK"/>
        </w:rPr>
        <w:drawing>
          <wp:inline distT="0" distB="0" distL="0" distR="0" wp14:anchorId="267D7099" wp14:editId="42D3D41A">
            <wp:extent cx="5760720" cy="585470"/>
            <wp:effectExtent l="38100" t="38100" r="87630" b="100330"/>
            <wp:docPr id="30192718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7182" name="Obrázok 1" descr="Obrázok, na ktorom je text, snímka obrazovky, písmo&#10;&#10;Automaticky generovaný popis"/>
                    <pic:cNvPicPr/>
                  </pic:nvPicPr>
                  <pic:blipFill>
                    <a:blip r:embed="rId185"/>
                    <a:stretch>
                      <a:fillRect/>
                    </a:stretch>
                  </pic:blipFill>
                  <pic:spPr>
                    <a:xfrm>
                      <a:off x="0" y="0"/>
                      <a:ext cx="5760720" cy="585470"/>
                    </a:xfrm>
                    <a:prstGeom prst="rect">
                      <a:avLst/>
                    </a:prstGeom>
                    <a:effectLst>
                      <a:outerShdw blurRad="50800" dist="38100" dir="2700000" algn="tl" rotWithShape="0">
                        <a:prstClr val="black">
                          <a:alpha val="40000"/>
                        </a:prstClr>
                      </a:outerShdw>
                    </a:effectLst>
                  </pic:spPr>
                </pic:pic>
              </a:graphicData>
            </a:graphic>
          </wp:inline>
        </w:drawing>
      </w:r>
    </w:p>
    <w:p w14:paraId="0E266F65" w14:textId="62315111" w:rsidR="00D54104" w:rsidRPr="00A12EE6" w:rsidRDefault="00D54104" w:rsidP="00D54104">
      <w:pPr>
        <w:pStyle w:val="Popis"/>
        <w:jc w:val="center"/>
      </w:pPr>
      <w:bookmarkStart w:id="373" w:name="_Toc182423410"/>
      <w:r w:rsidRPr="00A12EE6">
        <w:t xml:space="preserve">Obr. </w:t>
      </w:r>
      <w:fldSimple w:instr=" STYLEREF 1 \s ">
        <w:r w:rsidR="005418FC">
          <w:rPr>
            <w:noProof/>
          </w:rPr>
          <w:t>4</w:t>
        </w:r>
      </w:fldSimple>
      <w:r w:rsidR="00E37B0B" w:rsidRPr="00A12EE6">
        <w:noBreakHyphen/>
      </w:r>
      <w:fldSimple w:instr=" SEQ Obr. \* ARABIC \s 1 ">
        <w:r w:rsidR="005418FC">
          <w:rPr>
            <w:noProof/>
          </w:rPr>
          <w:t>12</w:t>
        </w:r>
      </w:fldSimple>
      <w:r w:rsidRPr="00A12EE6">
        <w:t xml:space="preserve">. Inštalácia role DHCP, </w:t>
      </w:r>
      <w:proofErr w:type="spellStart"/>
      <w:r w:rsidRPr="00A12EE6">
        <w:t>powershell</w:t>
      </w:r>
      <w:bookmarkEnd w:id="373"/>
      <w:proofErr w:type="spellEnd"/>
    </w:p>
    <w:p w14:paraId="276D751E" w14:textId="3F73DCEB" w:rsidR="00D54104" w:rsidRPr="00A12EE6" w:rsidRDefault="00D54104" w:rsidP="006C50AE">
      <w:pPr>
        <w:pStyle w:val="Odsekzoznamu"/>
        <w:numPr>
          <w:ilvl w:val="0"/>
          <w:numId w:val="35"/>
        </w:numPr>
        <w:ind w:left="454" w:hanging="454"/>
        <w:jc w:val="both"/>
      </w:pPr>
      <w:r w:rsidRPr="00A12EE6">
        <w:t xml:space="preserve">Spustením príkazu sa zobrazí priebeh inštalačného procesu, kde môžeme sledovať koľko percent </w:t>
      </w:r>
      <w:ins w:id="374" w:author="Baráth, Július" w:date="2024-11-14T10:18:00Z" w16du:dateUtc="2024-11-14T09:18:00Z">
        <w:r w:rsidR="001045E0" w:rsidRPr="00A12EE6">
          <w:t xml:space="preserve">z danej role </w:t>
        </w:r>
      </w:ins>
      <w:r w:rsidRPr="00A12EE6">
        <w:t>už bolo nainštalované</w:t>
      </w:r>
      <w:del w:id="375" w:author="Baráth, Július" w:date="2024-11-14T10:18:00Z" w16du:dateUtc="2024-11-14T09:18:00Z">
        <w:r w:rsidRPr="00A12EE6" w:rsidDel="001045E0">
          <w:delText xml:space="preserve"> z danej role</w:delText>
        </w:r>
      </w:del>
      <w:r w:rsidRPr="00A12EE6">
        <w:t>.</w:t>
      </w:r>
    </w:p>
    <w:p w14:paraId="1CC89918" w14:textId="77777777" w:rsidR="00E37B0B" w:rsidRPr="00A12EE6" w:rsidRDefault="00D54104" w:rsidP="00E37B0B">
      <w:pPr>
        <w:pStyle w:val="Popis"/>
        <w:keepNext/>
        <w:jc w:val="center"/>
      </w:pPr>
      <w:r w:rsidRPr="00A12EE6">
        <w:rPr>
          <w:noProof/>
          <w:lang w:eastAsia="sk-SK"/>
        </w:rPr>
        <w:lastRenderedPageBreak/>
        <w:drawing>
          <wp:inline distT="0" distB="0" distL="0" distR="0" wp14:anchorId="16239C3C" wp14:editId="2F0C9509">
            <wp:extent cx="5760720" cy="960120"/>
            <wp:effectExtent l="38100" t="38100" r="87630" b="87630"/>
            <wp:docPr id="37980407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4079" name="Obrázok 1" descr="Obrázok, na ktorom je text, snímka obrazovky, písmo, softvér&#10;&#10;Automaticky generovaný popis"/>
                    <pic:cNvPicPr/>
                  </pic:nvPicPr>
                  <pic:blipFill>
                    <a:blip r:embed="rId186"/>
                    <a:stretch>
                      <a:fillRect/>
                    </a:stretch>
                  </pic:blipFill>
                  <pic:spPr>
                    <a:xfrm>
                      <a:off x="0" y="0"/>
                      <a:ext cx="5760720" cy="960120"/>
                    </a:xfrm>
                    <a:prstGeom prst="rect">
                      <a:avLst/>
                    </a:prstGeom>
                    <a:effectLst>
                      <a:outerShdw blurRad="50800" dist="38100" dir="2700000" algn="tl" rotWithShape="0">
                        <a:prstClr val="black">
                          <a:alpha val="40000"/>
                        </a:prstClr>
                      </a:outerShdw>
                    </a:effectLst>
                  </pic:spPr>
                </pic:pic>
              </a:graphicData>
            </a:graphic>
          </wp:inline>
        </w:drawing>
      </w:r>
    </w:p>
    <w:p w14:paraId="6D68E699" w14:textId="02F3B2FF" w:rsidR="00D54104" w:rsidRPr="00A12EE6" w:rsidRDefault="00E37B0B" w:rsidP="00E37B0B">
      <w:pPr>
        <w:pStyle w:val="Popis"/>
        <w:jc w:val="center"/>
      </w:pPr>
      <w:bookmarkStart w:id="376" w:name="_Toc182423411"/>
      <w:r w:rsidRPr="00A12EE6">
        <w:t xml:space="preserve">Obr. </w:t>
      </w:r>
      <w:fldSimple w:instr=" STYLEREF 1 \s ">
        <w:r w:rsidR="005418FC">
          <w:rPr>
            <w:noProof/>
          </w:rPr>
          <w:t>4</w:t>
        </w:r>
      </w:fldSimple>
      <w:r w:rsidRPr="00A12EE6">
        <w:noBreakHyphen/>
      </w:r>
      <w:fldSimple w:instr=" SEQ Obr. \* ARABIC \s 1 ">
        <w:r w:rsidR="005418FC">
          <w:rPr>
            <w:noProof/>
          </w:rPr>
          <w:t>13</w:t>
        </w:r>
      </w:fldSimple>
      <w:r w:rsidRPr="00A12EE6">
        <w:t xml:space="preserve">. Priebeh inštalácie DHCP, </w:t>
      </w:r>
      <w:proofErr w:type="spellStart"/>
      <w:r w:rsidRPr="00A12EE6">
        <w:t>powershell</w:t>
      </w:r>
      <w:bookmarkEnd w:id="376"/>
      <w:proofErr w:type="spellEnd"/>
    </w:p>
    <w:p w14:paraId="0201F40C" w14:textId="499F97FC" w:rsidR="00D54104" w:rsidRPr="00A12EE6" w:rsidRDefault="00D54104" w:rsidP="006C50AE">
      <w:pPr>
        <w:pStyle w:val="Odsekzoznamu"/>
        <w:numPr>
          <w:ilvl w:val="0"/>
          <w:numId w:val="35"/>
        </w:numPr>
        <w:ind w:left="454" w:hanging="454"/>
        <w:jc w:val="both"/>
      </w:pPr>
      <w:r w:rsidRPr="00A12EE6">
        <w:t>Po úspešnej inštaláci</w:t>
      </w:r>
      <w:ins w:id="377" w:author="Baráth, Július" w:date="2024-11-14T10:18:00Z" w16du:dateUtc="2024-11-14T09:18:00Z">
        <w:r w:rsidR="001045E0">
          <w:t>i</w:t>
        </w:r>
      </w:ins>
      <w:del w:id="378" w:author="Baráth, Július" w:date="2024-11-14T10:18:00Z" w16du:dateUtc="2024-11-14T09:18:00Z">
        <w:r w:rsidRPr="00A12EE6" w:rsidDel="001045E0">
          <w:delText>e</w:delText>
        </w:r>
      </w:del>
      <w:r w:rsidRPr="00A12EE6">
        <w:t xml:space="preserve"> sa zobrazí výpis, ktorý informuje, že funkcia DHCP Server bola úspešne nainštalovaná a server nepotrebuje reštart.</w:t>
      </w:r>
      <w:r w:rsidR="00987A72" w:rsidRPr="00A12EE6">
        <w:t xml:space="preserve"> Varovanie môžeme ignorovať, je spôsobené</w:t>
      </w:r>
      <w:r w:rsidR="00BC5C1D" w:rsidRPr="00A12EE6">
        <w:t>,</w:t>
      </w:r>
      <w:r w:rsidR="00987A72" w:rsidRPr="00A12EE6">
        <w:t xml:space="preserve"> neaktívnou službou automatických aktualizácii. Server by</w:t>
      </w:r>
      <w:r w:rsidR="004306A4" w:rsidRPr="00A12EE6">
        <w:t xml:space="preserve"> sme</w:t>
      </w:r>
      <w:r w:rsidR="00987A72" w:rsidRPr="00A12EE6">
        <w:t xml:space="preserve"> mal</w:t>
      </w:r>
      <w:r w:rsidR="004306A4" w:rsidRPr="00A12EE6">
        <w:t>i</w:t>
      </w:r>
      <w:r w:rsidR="00987A72" w:rsidRPr="00A12EE6">
        <w:t xml:space="preserve"> </w:t>
      </w:r>
      <w:r w:rsidR="004306A4" w:rsidRPr="00A12EE6">
        <w:t xml:space="preserve">vždy používať </w:t>
      </w:r>
      <w:r w:rsidR="00987A72" w:rsidRPr="00A12EE6">
        <w:t>plne aktualizovaný</w:t>
      </w:r>
      <w:r w:rsidR="004306A4" w:rsidRPr="00A12EE6">
        <w:t>.</w:t>
      </w:r>
    </w:p>
    <w:p w14:paraId="69B940ED" w14:textId="77777777" w:rsidR="00D54104" w:rsidRPr="00A12EE6" w:rsidRDefault="00D54104" w:rsidP="00D54104">
      <w:pPr>
        <w:keepNext/>
        <w:jc w:val="center"/>
      </w:pPr>
      <w:r w:rsidRPr="00A12EE6">
        <w:rPr>
          <w:noProof/>
          <w:lang w:eastAsia="sk-SK"/>
        </w:rPr>
        <w:drawing>
          <wp:inline distT="0" distB="0" distL="0" distR="0" wp14:anchorId="75777A7A" wp14:editId="545452F4">
            <wp:extent cx="5760720" cy="1241425"/>
            <wp:effectExtent l="38100" t="38100" r="87630" b="92075"/>
            <wp:docPr id="125624560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45600" name="Obrázok 1" descr="Obrázok, na ktorom je text, snímka obrazovky, písmo, softvér&#10;&#10;Automaticky generovaný popis"/>
                    <pic:cNvPicPr/>
                  </pic:nvPicPr>
                  <pic:blipFill>
                    <a:blip r:embed="rId187"/>
                    <a:stretch>
                      <a:fillRect/>
                    </a:stretch>
                  </pic:blipFill>
                  <pic:spPr>
                    <a:xfrm>
                      <a:off x="0" y="0"/>
                      <a:ext cx="5760720" cy="1241425"/>
                    </a:xfrm>
                    <a:prstGeom prst="rect">
                      <a:avLst/>
                    </a:prstGeom>
                    <a:effectLst>
                      <a:outerShdw blurRad="50800" dist="38100" dir="2700000" algn="tl" rotWithShape="0">
                        <a:prstClr val="black">
                          <a:alpha val="40000"/>
                        </a:prstClr>
                      </a:outerShdw>
                    </a:effectLst>
                  </pic:spPr>
                </pic:pic>
              </a:graphicData>
            </a:graphic>
          </wp:inline>
        </w:drawing>
      </w:r>
    </w:p>
    <w:p w14:paraId="383FD3AA" w14:textId="3BE3A527" w:rsidR="00D54104" w:rsidRPr="00A12EE6" w:rsidRDefault="00D54104" w:rsidP="00D54104">
      <w:pPr>
        <w:pStyle w:val="Popis"/>
        <w:jc w:val="center"/>
      </w:pPr>
      <w:bookmarkStart w:id="379" w:name="_Toc182423412"/>
      <w:r w:rsidRPr="00A12EE6">
        <w:t xml:space="preserve">Obr. </w:t>
      </w:r>
      <w:fldSimple w:instr=" STYLEREF 1 \s ">
        <w:r w:rsidR="005418FC">
          <w:rPr>
            <w:noProof/>
          </w:rPr>
          <w:t>4</w:t>
        </w:r>
      </w:fldSimple>
      <w:r w:rsidR="00E37B0B" w:rsidRPr="00A12EE6">
        <w:noBreakHyphen/>
      </w:r>
      <w:fldSimple w:instr=" SEQ Obr. \* ARABIC \s 1 ">
        <w:r w:rsidR="005418FC">
          <w:rPr>
            <w:noProof/>
          </w:rPr>
          <w:t>14</w:t>
        </w:r>
      </w:fldSimple>
      <w:r w:rsidRPr="00A12EE6">
        <w:t xml:space="preserve">. Úspešná inštalácia DHCP, </w:t>
      </w:r>
      <w:proofErr w:type="spellStart"/>
      <w:r w:rsidRPr="00A12EE6">
        <w:t>powershell</w:t>
      </w:r>
      <w:bookmarkEnd w:id="379"/>
      <w:proofErr w:type="spellEnd"/>
    </w:p>
    <w:p w14:paraId="0EE52E30" w14:textId="51CDB1DB" w:rsidR="004306A4" w:rsidRPr="00A12EE6" w:rsidRDefault="00987A72" w:rsidP="006C50AE">
      <w:pPr>
        <w:ind w:firstLine="454"/>
        <w:jc w:val="both"/>
      </w:pPr>
      <w:r w:rsidRPr="00A12EE6">
        <w:t xml:space="preserve">Následne </w:t>
      </w:r>
      <w:r w:rsidR="00F31D0C">
        <w:t>je potrebné</w:t>
      </w:r>
      <w:r w:rsidRPr="00A12EE6">
        <w:t xml:space="preserve"> DHCP server </w:t>
      </w:r>
      <w:r w:rsidR="004306A4" w:rsidRPr="00A12EE6">
        <w:t xml:space="preserve">nakonfigurovať. Budeme postupovať rovnako ako v podkapitole </w:t>
      </w:r>
      <w:r w:rsidR="00BC5C1D" w:rsidRPr="00A12EE6">
        <w:rPr>
          <w:b/>
          <w:bCs/>
          <w:color w:val="00B0F0"/>
        </w:rPr>
        <w:fldChar w:fldCharType="begin"/>
      </w:r>
      <w:r w:rsidR="00BC5C1D" w:rsidRPr="00A12EE6">
        <w:rPr>
          <w:b/>
          <w:bCs/>
          <w:color w:val="00B0F0"/>
        </w:rPr>
        <w:instrText xml:space="preserve"> REF _Ref176451707 \h  \* MERGEFORMAT </w:instrText>
      </w:r>
      <w:r w:rsidR="00BC5C1D" w:rsidRPr="00A12EE6">
        <w:rPr>
          <w:b/>
          <w:bCs/>
          <w:color w:val="00B0F0"/>
        </w:rPr>
      </w:r>
      <w:r w:rsidR="00BC5C1D" w:rsidRPr="00A12EE6">
        <w:rPr>
          <w:b/>
          <w:bCs/>
          <w:color w:val="00B0F0"/>
        </w:rPr>
        <w:fldChar w:fldCharType="separate"/>
      </w:r>
      <w:r w:rsidR="005418FC" w:rsidRPr="005418FC">
        <w:rPr>
          <w:b/>
          <w:bCs/>
          <w:color w:val="00B0F0"/>
        </w:rPr>
        <w:t>Konfigurácia DHCP pomocou konzoly Server Manager</w:t>
      </w:r>
      <w:r w:rsidR="00BC5C1D" w:rsidRPr="00A12EE6">
        <w:rPr>
          <w:b/>
          <w:bCs/>
          <w:color w:val="00B0F0"/>
        </w:rPr>
        <w:fldChar w:fldCharType="end"/>
      </w:r>
      <w:r w:rsidR="004306A4" w:rsidRPr="00A12EE6">
        <w:t xml:space="preserve">. </w:t>
      </w:r>
      <w:r w:rsidR="00F31D0C">
        <w:t>Z</w:t>
      </w:r>
      <w:r w:rsidR="004306A4" w:rsidRPr="00A12EE6">
        <w:t xml:space="preserve">obrazenie konfigurácie DHCP servera sa v konzole Server Manager </w:t>
      </w:r>
      <w:r w:rsidR="00F31D0C">
        <w:t>aktualizuje</w:t>
      </w:r>
      <w:r w:rsidR="004306A4" w:rsidRPr="00A12EE6">
        <w:t xml:space="preserve"> s oneskorením. Po </w:t>
      </w:r>
      <w:r w:rsidR="00F31D0C">
        <w:t>u</w:t>
      </w:r>
      <w:r w:rsidR="004306A4" w:rsidRPr="00A12EE6">
        <w:t>končení konfigurácie server reštart</w:t>
      </w:r>
      <w:r w:rsidR="00F31D0C">
        <w:t>ujeme</w:t>
      </w:r>
      <w:r w:rsidR="004306A4" w:rsidRPr="00A12EE6">
        <w:t>. Môžeme to vykonať priamo na server</w:t>
      </w:r>
      <w:r w:rsidR="00F31D0C">
        <w:t>i</w:t>
      </w:r>
      <w:r w:rsidR="004306A4" w:rsidRPr="00A12EE6">
        <w:t xml:space="preserve"> alebo pomocou konzoly Server Manager. V ľavej časti konzoly zvolíme položku </w:t>
      </w:r>
      <w:r w:rsidR="004306A4" w:rsidRPr="00A12EE6">
        <w:rPr>
          <w:b/>
          <w:bCs/>
          <w:i/>
          <w:iCs/>
        </w:rPr>
        <w:t>DHCP</w:t>
      </w:r>
      <w:r w:rsidR="004306A4" w:rsidRPr="00A12EE6">
        <w:t xml:space="preserve"> a pravým tlačidlom myši klikneme na server s názvom </w:t>
      </w:r>
      <w:r w:rsidR="004306A4" w:rsidRPr="00A12EE6">
        <w:rPr>
          <w:b/>
          <w:bCs/>
          <w:i/>
          <w:iCs/>
        </w:rPr>
        <w:t>SERVER-B</w:t>
      </w:r>
      <w:r w:rsidR="004306A4" w:rsidRPr="00A12EE6">
        <w:t xml:space="preserve">, druhá možnosť je </w:t>
      </w:r>
      <w:proofErr w:type="spellStart"/>
      <w:r w:rsidR="004306A4" w:rsidRPr="00A12EE6">
        <w:rPr>
          <w:b/>
          <w:bCs/>
          <w:i/>
          <w:iCs/>
        </w:rPr>
        <w:t>Restart</w:t>
      </w:r>
      <w:proofErr w:type="spellEnd"/>
      <w:r w:rsidR="004306A4" w:rsidRPr="00A12EE6">
        <w:rPr>
          <w:b/>
          <w:bCs/>
          <w:i/>
          <w:iCs/>
        </w:rPr>
        <w:t xml:space="preserve"> Server</w:t>
      </w:r>
      <w:r w:rsidR="004306A4" w:rsidRPr="00A12EE6">
        <w:t xml:space="preserve">. Zvolením tejto možnosti sa zobrazí nové okno, ktoré nás informuje, že aj zvolíme tlačidlo </w:t>
      </w:r>
      <w:r w:rsidR="004306A4" w:rsidRPr="00F31D0C">
        <w:rPr>
          <w:b/>
          <w:bCs/>
          <w:i/>
          <w:iCs/>
          <w:bdr w:val="single" w:sz="8" w:space="0" w:color="auto" w:shadow="1"/>
          <w:shd w:val="clear" w:color="auto" w:fill="D9D9D9" w:themeFill="background1" w:themeFillShade="D9"/>
        </w:rPr>
        <w:t>OK</w:t>
      </w:r>
      <w:r w:rsidR="004306A4" w:rsidRPr="00A12EE6">
        <w:t>, server sa reštartuje a nebudú dočasne dostupné žiadne jeho služby</w:t>
      </w:r>
      <w:r w:rsidR="002A2616" w:rsidRPr="00A12EE6">
        <w:t xml:space="preserve">. A tiež, že táto operácia nemôže byť zrušená. Po kliknutí na </w:t>
      </w:r>
      <w:r w:rsidR="002A2616" w:rsidRPr="00F31D0C">
        <w:rPr>
          <w:b/>
          <w:bCs/>
          <w:i/>
          <w:iCs/>
          <w:bdr w:val="single" w:sz="8" w:space="0" w:color="auto" w:shadow="1"/>
          <w:shd w:val="clear" w:color="auto" w:fill="D9D9D9" w:themeFill="background1" w:themeFillShade="D9"/>
        </w:rPr>
        <w:t>OK</w:t>
      </w:r>
      <w:r w:rsidR="002A2616" w:rsidRPr="00A12EE6">
        <w:t xml:space="preserve"> sa následne </w:t>
      </w:r>
      <w:r w:rsidR="002A2616" w:rsidRPr="00A12EE6">
        <w:rPr>
          <w:b/>
          <w:bCs/>
          <w:i/>
          <w:iCs/>
        </w:rPr>
        <w:t>SERVER-B</w:t>
      </w:r>
      <w:r w:rsidR="002A2616" w:rsidRPr="00A12EE6">
        <w:t xml:space="preserve"> reštartuje.</w:t>
      </w:r>
    </w:p>
    <w:p w14:paraId="3B432DD6" w14:textId="77777777" w:rsidR="002A2616" w:rsidRPr="00A12EE6" w:rsidRDefault="002A2616" w:rsidP="002A2616">
      <w:pPr>
        <w:keepNext/>
        <w:jc w:val="center"/>
      </w:pPr>
      <w:r w:rsidRPr="00A12EE6">
        <w:rPr>
          <w:noProof/>
          <w:lang w:eastAsia="sk-SK"/>
        </w:rPr>
        <w:drawing>
          <wp:inline distT="0" distB="0" distL="0" distR="0" wp14:anchorId="44CAF653" wp14:editId="3CDDD268">
            <wp:extent cx="5760720" cy="975360"/>
            <wp:effectExtent l="38100" t="38100" r="87630" b="91440"/>
            <wp:docPr id="563911839" name="Obrázok 1" descr="Obrázok, na ktorom je text, písmo, snímka obrazovky,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1839" name="Obrázok 1" descr="Obrázok, na ktorom je text, písmo, snímka obrazovky, rad&#10;&#10;Automaticky generovaný popis"/>
                    <pic:cNvPicPr/>
                  </pic:nvPicPr>
                  <pic:blipFill>
                    <a:blip r:embed="rId188"/>
                    <a:stretch>
                      <a:fillRect/>
                    </a:stretch>
                  </pic:blipFill>
                  <pic:spPr>
                    <a:xfrm>
                      <a:off x="0" y="0"/>
                      <a:ext cx="5760720" cy="975360"/>
                    </a:xfrm>
                    <a:prstGeom prst="rect">
                      <a:avLst/>
                    </a:prstGeom>
                    <a:effectLst>
                      <a:outerShdw blurRad="50800" dist="38100" dir="2700000" algn="tl" rotWithShape="0">
                        <a:prstClr val="black">
                          <a:alpha val="40000"/>
                        </a:prstClr>
                      </a:outerShdw>
                    </a:effectLst>
                  </pic:spPr>
                </pic:pic>
              </a:graphicData>
            </a:graphic>
          </wp:inline>
        </w:drawing>
      </w:r>
    </w:p>
    <w:p w14:paraId="54E152FC" w14:textId="012C46FF" w:rsidR="002A2616" w:rsidRPr="00A12EE6" w:rsidRDefault="002A2616" w:rsidP="002A2616">
      <w:pPr>
        <w:pStyle w:val="Popis"/>
        <w:jc w:val="center"/>
      </w:pPr>
      <w:bookmarkStart w:id="380" w:name="_Toc182423413"/>
      <w:r w:rsidRPr="00A12EE6">
        <w:t xml:space="preserve">Obr. </w:t>
      </w:r>
      <w:fldSimple w:instr=" STYLEREF 1 \s ">
        <w:r w:rsidR="005418FC">
          <w:rPr>
            <w:noProof/>
          </w:rPr>
          <w:t>4</w:t>
        </w:r>
      </w:fldSimple>
      <w:r w:rsidR="00E37B0B" w:rsidRPr="00A12EE6">
        <w:noBreakHyphen/>
      </w:r>
      <w:fldSimple w:instr=" SEQ Obr. \* ARABIC \s 1 ">
        <w:r w:rsidR="005418FC">
          <w:rPr>
            <w:noProof/>
          </w:rPr>
          <w:t>15</w:t>
        </w:r>
      </w:fldSimple>
      <w:r w:rsidRPr="00A12EE6">
        <w:t>. Reštart DHCP servera pomocou konzoly Server Manager</w:t>
      </w:r>
      <w:bookmarkEnd w:id="380"/>
    </w:p>
    <w:p w14:paraId="6F0C2966" w14:textId="77777777" w:rsidR="002A2616" w:rsidRPr="00A12EE6" w:rsidRDefault="002A2616" w:rsidP="002A2616">
      <w:pPr>
        <w:keepNext/>
        <w:jc w:val="center"/>
      </w:pPr>
      <w:r w:rsidRPr="00A12EE6">
        <w:rPr>
          <w:noProof/>
          <w:lang w:eastAsia="sk-SK"/>
        </w:rPr>
        <w:lastRenderedPageBreak/>
        <w:drawing>
          <wp:inline distT="0" distB="0" distL="0" distR="0" wp14:anchorId="7084D3A6" wp14:editId="74B61DEA">
            <wp:extent cx="4582164" cy="1962424"/>
            <wp:effectExtent l="38100" t="38100" r="85090" b="95250"/>
            <wp:docPr id="1813144692"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4692" name="Obrázok 1" descr="Obrázok, na ktorom je text, snímka obrazovky, písmo, softvér&#10;&#10;Automaticky generovaný popis"/>
                    <pic:cNvPicPr/>
                  </pic:nvPicPr>
                  <pic:blipFill>
                    <a:blip r:embed="rId189"/>
                    <a:stretch>
                      <a:fillRect/>
                    </a:stretch>
                  </pic:blipFill>
                  <pic:spPr>
                    <a:xfrm>
                      <a:off x="0" y="0"/>
                      <a:ext cx="4582164" cy="1962424"/>
                    </a:xfrm>
                    <a:prstGeom prst="rect">
                      <a:avLst/>
                    </a:prstGeom>
                    <a:effectLst>
                      <a:outerShdw blurRad="50800" dist="38100" dir="2700000" algn="tl" rotWithShape="0">
                        <a:prstClr val="black">
                          <a:alpha val="40000"/>
                        </a:prstClr>
                      </a:outerShdw>
                    </a:effectLst>
                  </pic:spPr>
                </pic:pic>
              </a:graphicData>
            </a:graphic>
          </wp:inline>
        </w:drawing>
      </w:r>
    </w:p>
    <w:p w14:paraId="68F33B69" w14:textId="173C541E" w:rsidR="002A2616" w:rsidRPr="00A12EE6" w:rsidRDefault="002A2616" w:rsidP="002A2616">
      <w:pPr>
        <w:pStyle w:val="Popis"/>
        <w:jc w:val="center"/>
      </w:pPr>
      <w:bookmarkStart w:id="381" w:name="_Toc182423414"/>
      <w:r w:rsidRPr="00A12EE6">
        <w:t xml:space="preserve">Obr. </w:t>
      </w:r>
      <w:fldSimple w:instr=" STYLEREF 1 \s ">
        <w:r w:rsidR="005418FC">
          <w:rPr>
            <w:noProof/>
          </w:rPr>
          <w:t>4</w:t>
        </w:r>
      </w:fldSimple>
      <w:r w:rsidR="00E37B0B" w:rsidRPr="00A12EE6">
        <w:noBreakHyphen/>
      </w:r>
      <w:fldSimple w:instr=" SEQ Obr. \* ARABIC \s 1 ">
        <w:r w:rsidR="005418FC">
          <w:rPr>
            <w:noProof/>
          </w:rPr>
          <w:t>16</w:t>
        </w:r>
      </w:fldSimple>
      <w:r w:rsidRPr="00A12EE6">
        <w:t>. Upozornenie pred reštartovaním servera</w:t>
      </w:r>
      <w:bookmarkEnd w:id="381"/>
    </w:p>
    <w:p w14:paraId="584BE499" w14:textId="1E6430E5" w:rsidR="00085F44" w:rsidRPr="00A12EE6" w:rsidRDefault="00085F44" w:rsidP="006C50AE">
      <w:pPr>
        <w:pStyle w:val="Nadpis2"/>
        <w:ind w:left="624" w:hanging="624"/>
      </w:pPr>
      <w:bookmarkStart w:id="382" w:name="_Toc182423523"/>
      <w:r w:rsidRPr="00A12EE6">
        <w:t>Nastavenie DHCP servera</w:t>
      </w:r>
      <w:bookmarkEnd w:id="382"/>
    </w:p>
    <w:p w14:paraId="3507F4AF" w14:textId="062D6877" w:rsidR="00D54104" w:rsidRPr="00A12EE6" w:rsidRDefault="00085F44" w:rsidP="006C50AE">
      <w:pPr>
        <w:ind w:firstLine="454"/>
        <w:jc w:val="both"/>
      </w:pPr>
      <w:r w:rsidRPr="00A12EE6">
        <w:t>Po úspešnej inštalácii DHCP servera</w:t>
      </w:r>
      <w:r w:rsidR="00227B40" w:rsidRPr="00A12EE6">
        <w:t xml:space="preserve"> je potrebné</w:t>
      </w:r>
      <w:r w:rsidRPr="00A12EE6">
        <w:t xml:space="preserve"> nastaviť prideľova</w:t>
      </w:r>
      <w:r w:rsidR="00F31D0C">
        <w:t>nie</w:t>
      </w:r>
      <w:r w:rsidRPr="00A12EE6">
        <w:t xml:space="preserve"> IP adr</w:t>
      </w:r>
      <w:r w:rsidR="00F31D0C">
        <w:t>i</w:t>
      </w:r>
      <w:r w:rsidRPr="00A12EE6">
        <w:t>es počítačo</w:t>
      </w:r>
      <w:r w:rsidR="00F31D0C">
        <w:t>m</w:t>
      </w:r>
      <w:r w:rsidRPr="00A12EE6">
        <w:t xml:space="preserve"> v našej sieti.</w:t>
      </w:r>
      <w:r w:rsidR="00227B40" w:rsidRPr="00A12EE6">
        <w:t xml:space="preserve"> Táto časť predpokladá aspoň základné znalosti IP </w:t>
      </w:r>
      <w:r w:rsidR="00F31D0C">
        <w:t xml:space="preserve">adresovania v </w:t>
      </w:r>
      <w:r w:rsidR="00F31D0C" w:rsidRPr="00A12EE6">
        <w:t>sieť</w:t>
      </w:r>
      <w:r w:rsidR="00F31D0C">
        <w:t>ach</w:t>
      </w:r>
      <w:r w:rsidR="00227B40" w:rsidRPr="00A12EE6">
        <w:t xml:space="preserve">. </w:t>
      </w:r>
      <w:r w:rsidR="00BC5C1D" w:rsidRPr="00A12EE6">
        <w:t>Vykonáva</w:t>
      </w:r>
      <w:r w:rsidRPr="00A12EE6">
        <w:t xml:space="preserve"> sa pomocou konzoly </w:t>
      </w:r>
      <w:r w:rsidRPr="00A12EE6">
        <w:rPr>
          <w:b/>
          <w:bCs/>
          <w:i/>
          <w:iCs/>
        </w:rPr>
        <w:t>DHCP</w:t>
      </w:r>
      <w:r w:rsidRPr="00A12EE6">
        <w:t>, ktorú nájdeme v</w:t>
      </w:r>
      <w:r w:rsidR="00BC5C1D" w:rsidRPr="00A12EE6">
        <w:t> </w:t>
      </w:r>
      <w:r w:rsidRPr="00A12EE6">
        <w:t>pravom</w:t>
      </w:r>
      <w:r w:rsidR="00BC5C1D" w:rsidRPr="00A12EE6">
        <w:t xml:space="preserve"> hornom</w:t>
      </w:r>
      <w:r w:rsidRPr="00A12EE6">
        <w:t xml:space="preserve"> rohu konzoly Server Manager, v časti </w:t>
      </w:r>
      <w:proofErr w:type="spellStart"/>
      <w:r w:rsidRPr="00A12EE6">
        <w:rPr>
          <w:b/>
          <w:bCs/>
          <w:i/>
          <w:iCs/>
        </w:rPr>
        <w:t>Tools</w:t>
      </w:r>
      <w:proofErr w:type="spellEnd"/>
      <w:r w:rsidRPr="00A12EE6">
        <w:t>.</w:t>
      </w:r>
    </w:p>
    <w:p w14:paraId="7F057721" w14:textId="77777777" w:rsidR="00085F44" w:rsidRPr="00A12EE6" w:rsidRDefault="00085F44" w:rsidP="00085F44">
      <w:pPr>
        <w:keepNext/>
        <w:jc w:val="center"/>
      </w:pPr>
      <w:r w:rsidRPr="00A12EE6">
        <w:rPr>
          <w:noProof/>
          <w:lang w:eastAsia="sk-SK"/>
        </w:rPr>
        <w:drawing>
          <wp:inline distT="0" distB="0" distL="0" distR="0" wp14:anchorId="01512C6D" wp14:editId="5C183030">
            <wp:extent cx="3296110" cy="2362530"/>
            <wp:effectExtent l="38100" t="38100" r="95250" b="95250"/>
            <wp:docPr id="1524530685"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0685" name="Obrázok 1" descr="Obrázok, na ktorom je text, snímka obrazovky, písmo&#10;&#10;Automaticky generovaný popis"/>
                    <pic:cNvPicPr/>
                  </pic:nvPicPr>
                  <pic:blipFill>
                    <a:blip r:embed="rId190"/>
                    <a:stretch>
                      <a:fillRect/>
                    </a:stretch>
                  </pic:blipFill>
                  <pic:spPr>
                    <a:xfrm>
                      <a:off x="0" y="0"/>
                      <a:ext cx="3296110" cy="2362530"/>
                    </a:xfrm>
                    <a:prstGeom prst="rect">
                      <a:avLst/>
                    </a:prstGeom>
                    <a:effectLst>
                      <a:outerShdw blurRad="50800" dist="38100" dir="2700000" algn="tl" rotWithShape="0">
                        <a:prstClr val="black">
                          <a:alpha val="40000"/>
                        </a:prstClr>
                      </a:outerShdw>
                    </a:effectLst>
                  </pic:spPr>
                </pic:pic>
              </a:graphicData>
            </a:graphic>
          </wp:inline>
        </w:drawing>
      </w:r>
    </w:p>
    <w:p w14:paraId="58454EE3" w14:textId="6CD0E0D5" w:rsidR="00085F44" w:rsidRPr="00A12EE6" w:rsidRDefault="00085F44" w:rsidP="00085F44">
      <w:pPr>
        <w:pStyle w:val="Popis"/>
        <w:jc w:val="center"/>
      </w:pPr>
      <w:bookmarkStart w:id="383" w:name="_Toc182423415"/>
      <w:r w:rsidRPr="00A12EE6">
        <w:t xml:space="preserve">Obr. </w:t>
      </w:r>
      <w:fldSimple w:instr=" STYLEREF 1 \s ">
        <w:r w:rsidR="005418FC">
          <w:rPr>
            <w:noProof/>
          </w:rPr>
          <w:t>4</w:t>
        </w:r>
      </w:fldSimple>
      <w:r w:rsidR="00E37B0B" w:rsidRPr="00A12EE6">
        <w:noBreakHyphen/>
      </w:r>
      <w:fldSimple w:instr=" SEQ Obr. \* ARABIC \s 1 ">
        <w:r w:rsidR="005418FC">
          <w:rPr>
            <w:noProof/>
          </w:rPr>
          <w:t>17</w:t>
        </w:r>
      </w:fldSimple>
      <w:r w:rsidRPr="00A12EE6">
        <w:t xml:space="preserve">. Server Manager, </w:t>
      </w:r>
      <w:proofErr w:type="spellStart"/>
      <w:r w:rsidRPr="00A12EE6">
        <w:t>Tools</w:t>
      </w:r>
      <w:proofErr w:type="spellEnd"/>
      <w:r w:rsidRPr="00A12EE6">
        <w:t>, DHCP</w:t>
      </w:r>
      <w:bookmarkEnd w:id="383"/>
    </w:p>
    <w:p w14:paraId="36EC0A47" w14:textId="5DCF1D34" w:rsidR="00227B40" w:rsidRPr="00A12EE6" w:rsidRDefault="00085F44" w:rsidP="00CA2AA1">
      <w:pPr>
        <w:pStyle w:val="Odsekzoznamu"/>
        <w:numPr>
          <w:ilvl w:val="0"/>
          <w:numId w:val="37"/>
        </w:numPr>
        <w:ind w:left="454" w:hanging="454"/>
        <w:jc w:val="both"/>
      </w:pPr>
      <w:r w:rsidRPr="00A12EE6">
        <w:t xml:space="preserve">Po otvorení konzoly s názvom DHCP rozbalíme voľbu </w:t>
      </w:r>
      <w:r w:rsidRPr="00A12EE6">
        <w:rPr>
          <w:b/>
          <w:bCs/>
          <w:i/>
          <w:iCs/>
        </w:rPr>
        <w:t>server-</w:t>
      </w:r>
      <w:proofErr w:type="spellStart"/>
      <w:r w:rsidRPr="00A12EE6">
        <w:rPr>
          <w:b/>
          <w:bCs/>
          <w:i/>
          <w:iCs/>
        </w:rPr>
        <w:t>a.kti.local</w:t>
      </w:r>
      <w:proofErr w:type="spellEnd"/>
      <w:r w:rsidRPr="00A12EE6">
        <w:t xml:space="preserve">, v ľavej časti okna. Zobrazia sa dve podpoložky </w:t>
      </w:r>
      <w:r w:rsidRPr="00A12EE6">
        <w:rPr>
          <w:b/>
          <w:bCs/>
          <w:i/>
          <w:iCs/>
        </w:rPr>
        <w:t>IPv4</w:t>
      </w:r>
      <w:r w:rsidRPr="00A12EE6">
        <w:t xml:space="preserve"> a </w:t>
      </w:r>
      <w:r w:rsidRPr="00A12EE6">
        <w:rPr>
          <w:b/>
          <w:bCs/>
          <w:i/>
          <w:iCs/>
        </w:rPr>
        <w:t>IPv6</w:t>
      </w:r>
      <w:r w:rsidRPr="00A12EE6">
        <w:t xml:space="preserve">. </w:t>
      </w:r>
      <w:r w:rsidR="00084D8E">
        <w:t>B</w:t>
      </w:r>
      <w:r w:rsidRPr="00A12EE6">
        <w:t>udeme konfigurovať len IPv4. IPv6 nie je súčasťou týchto skrípt</w:t>
      </w:r>
      <w:r w:rsidR="00084D8E">
        <w:t>,</w:t>
      </w:r>
      <w:r w:rsidRPr="00A12EE6">
        <w:t xml:space="preserve"> ale v zásade ide o rovnaký postup ako pre IPv4. Pravým tlačidlom myši klikneme na položku </w:t>
      </w:r>
      <w:r w:rsidRPr="00A12EE6">
        <w:rPr>
          <w:b/>
          <w:bCs/>
          <w:i/>
          <w:iCs/>
        </w:rPr>
        <w:t>IPv4</w:t>
      </w:r>
      <w:r w:rsidR="00227B40" w:rsidRPr="00A12EE6">
        <w:t xml:space="preserve">, kde zvolíme </w:t>
      </w:r>
      <w:r w:rsidR="00227B40" w:rsidRPr="00A12EE6">
        <w:rPr>
          <w:b/>
          <w:bCs/>
          <w:i/>
          <w:iCs/>
        </w:rPr>
        <w:t xml:space="preserve">New </w:t>
      </w:r>
      <w:proofErr w:type="spellStart"/>
      <w:r w:rsidR="00227B40" w:rsidRPr="00A12EE6">
        <w:rPr>
          <w:b/>
          <w:bCs/>
          <w:i/>
          <w:iCs/>
        </w:rPr>
        <w:t>Scope</w:t>
      </w:r>
      <w:proofErr w:type="spellEnd"/>
      <w:r w:rsidR="00227B40" w:rsidRPr="00A12EE6">
        <w:rPr>
          <w:b/>
          <w:bCs/>
          <w:i/>
          <w:iCs/>
        </w:rPr>
        <w:t>...</w:t>
      </w:r>
      <w:r w:rsidR="00BC5C1D" w:rsidRPr="00A12EE6">
        <w:t>.</w:t>
      </w:r>
    </w:p>
    <w:p w14:paraId="2FB20FEE" w14:textId="77777777" w:rsidR="00227B40" w:rsidRPr="00A12EE6" w:rsidRDefault="00227B40" w:rsidP="00227B40">
      <w:pPr>
        <w:keepNext/>
        <w:jc w:val="center"/>
      </w:pPr>
      <w:r w:rsidRPr="00A12EE6">
        <w:rPr>
          <w:noProof/>
          <w:lang w:eastAsia="sk-SK"/>
        </w:rPr>
        <w:lastRenderedPageBreak/>
        <w:drawing>
          <wp:inline distT="0" distB="0" distL="0" distR="0" wp14:anchorId="0F3E0802" wp14:editId="3174CD35">
            <wp:extent cx="5760000" cy="1955496"/>
            <wp:effectExtent l="38100" t="38100" r="88900" b="102235"/>
            <wp:docPr id="1226856979" name="Obrázok 1" descr="Obrázok, na ktorom je text, snímka obrazovky, displej,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6979" name="Obrázok 1" descr="Obrázok, na ktorom je text, snímka obrazovky, displej, softvér&#10;&#10;Automaticky generovaný popis"/>
                    <pic:cNvPicPr/>
                  </pic:nvPicPr>
                  <pic:blipFill>
                    <a:blip r:embed="rId191"/>
                    <a:stretch>
                      <a:fillRect/>
                    </a:stretch>
                  </pic:blipFill>
                  <pic:spPr>
                    <a:xfrm>
                      <a:off x="0" y="0"/>
                      <a:ext cx="5760000" cy="1955496"/>
                    </a:xfrm>
                    <a:prstGeom prst="rect">
                      <a:avLst/>
                    </a:prstGeom>
                    <a:effectLst>
                      <a:outerShdw blurRad="50800" dist="38100" dir="2700000" algn="tl" rotWithShape="0">
                        <a:prstClr val="black">
                          <a:alpha val="40000"/>
                        </a:prstClr>
                      </a:outerShdw>
                    </a:effectLst>
                  </pic:spPr>
                </pic:pic>
              </a:graphicData>
            </a:graphic>
          </wp:inline>
        </w:drawing>
      </w:r>
    </w:p>
    <w:p w14:paraId="47FFBAE0" w14:textId="78012C9F" w:rsidR="00227B40" w:rsidRPr="00A12EE6" w:rsidRDefault="00227B40" w:rsidP="00227B40">
      <w:pPr>
        <w:pStyle w:val="Popis"/>
        <w:jc w:val="center"/>
      </w:pPr>
      <w:bookmarkStart w:id="384" w:name="_Toc182423416"/>
      <w:r w:rsidRPr="00A12EE6">
        <w:t xml:space="preserve">Obr. </w:t>
      </w:r>
      <w:fldSimple w:instr=" STYLEREF 1 \s ">
        <w:r w:rsidR="005418FC">
          <w:rPr>
            <w:noProof/>
          </w:rPr>
          <w:t>4</w:t>
        </w:r>
      </w:fldSimple>
      <w:r w:rsidR="00E37B0B" w:rsidRPr="00A12EE6">
        <w:noBreakHyphen/>
      </w:r>
      <w:fldSimple w:instr=" SEQ Obr. \* ARABIC \s 1 ">
        <w:r w:rsidR="005418FC">
          <w:rPr>
            <w:noProof/>
          </w:rPr>
          <w:t>18</w:t>
        </w:r>
      </w:fldSimple>
      <w:r w:rsidRPr="00A12EE6">
        <w:t>. Konfigurácia IPv4, DHCP</w:t>
      </w:r>
      <w:bookmarkEnd w:id="384"/>
    </w:p>
    <w:p w14:paraId="1F055255" w14:textId="2F2726AC" w:rsidR="00D54104" w:rsidRPr="00A12EE6" w:rsidRDefault="00085F44" w:rsidP="00CA2AA1">
      <w:pPr>
        <w:pStyle w:val="Odsekzoznamu"/>
        <w:numPr>
          <w:ilvl w:val="0"/>
          <w:numId w:val="37"/>
        </w:numPr>
        <w:ind w:left="454" w:hanging="454"/>
        <w:jc w:val="both"/>
      </w:pPr>
      <w:r w:rsidRPr="00A12EE6">
        <w:t xml:space="preserve"> </w:t>
      </w:r>
      <w:r w:rsidR="00084D8E">
        <w:t>Potom</w:t>
      </w:r>
      <w:r w:rsidR="00227B40" w:rsidRPr="00A12EE6">
        <w:t xml:space="preserve"> sa otvorí nové okno s názvom New </w:t>
      </w:r>
      <w:proofErr w:type="spellStart"/>
      <w:r w:rsidR="00227B40" w:rsidRPr="00A12EE6">
        <w:t>Scope</w:t>
      </w:r>
      <w:proofErr w:type="spellEnd"/>
      <w:r w:rsidR="00227B40" w:rsidRPr="00A12EE6">
        <w:t xml:space="preserve"> </w:t>
      </w:r>
      <w:proofErr w:type="spellStart"/>
      <w:r w:rsidR="00227B40" w:rsidRPr="00A12EE6">
        <w:t>Wizard</w:t>
      </w:r>
      <w:proofErr w:type="spellEnd"/>
      <w:r w:rsidR="00227B40" w:rsidRPr="00A12EE6">
        <w:t>, ktorý nás prevedie nastavením nové</w:t>
      </w:r>
      <w:r w:rsidR="00BC5C1D" w:rsidRPr="00A12EE6">
        <w:t>ho</w:t>
      </w:r>
      <w:r w:rsidR="00227B40" w:rsidRPr="00A12EE6">
        <w:t xml:space="preserve"> rozsahu prideľovaných IP adries. Pre pokračovanie zvolíme tlačidlo </w:t>
      </w:r>
      <w:proofErr w:type="spellStart"/>
      <w:r w:rsidR="00227B40" w:rsidRPr="00084D8E">
        <w:rPr>
          <w:b/>
          <w:bCs/>
          <w:i/>
          <w:iCs/>
          <w:bdr w:val="single" w:sz="8" w:space="0" w:color="auto" w:shadow="1"/>
          <w:shd w:val="clear" w:color="auto" w:fill="D9D9D9" w:themeFill="background1" w:themeFillShade="D9"/>
        </w:rPr>
        <w:t>Next</w:t>
      </w:r>
      <w:proofErr w:type="spellEnd"/>
      <w:r w:rsidR="00227B40" w:rsidRPr="00A12EE6">
        <w:t>.</w:t>
      </w:r>
    </w:p>
    <w:p w14:paraId="40911823" w14:textId="77777777" w:rsidR="00227B40" w:rsidRPr="00A12EE6" w:rsidRDefault="00227B40" w:rsidP="00227B40">
      <w:pPr>
        <w:keepNext/>
        <w:jc w:val="center"/>
      </w:pPr>
      <w:r w:rsidRPr="00A12EE6">
        <w:rPr>
          <w:noProof/>
          <w:lang w:eastAsia="sk-SK"/>
        </w:rPr>
        <w:drawing>
          <wp:inline distT="0" distB="0" distL="0" distR="0" wp14:anchorId="367EE1A5" wp14:editId="7EF9073D">
            <wp:extent cx="4896000" cy="3978586"/>
            <wp:effectExtent l="38100" t="38100" r="95250" b="98425"/>
            <wp:docPr id="1917387472"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7472" name="Obrázok 1" descr="Obrázok, na ktorom je text, elektronika, snímka obrazovky, displej&#10;&#10;Automaticky generovaný popis"/>
                    <pic:cNvPicPr/>
                  </pic:nvPicPr>
                  <pic:blipFill>
                    <a:blip r:embed="rId192"/>
                    <a:stretch>
                      <a:fillRect/>
                    </a:stretch>
                  </pic:blipFill>
                  <pic:spPr>
                    <a:xfrm>
                      <a:off x="0" y="0"/>
                      <a:ext cx="4896000" cy="3978586"/>
                    </a:xfrm>
                    <a:prstGeom prst="rect">
                      <a:avLst/>
                    </a:prstGeom>
                    <a:effectLst>
                      <a:outerShdw blurRad="50800" dist="38100" dir="2700000" algn="tl" rotWithShape="0">
                        <a:prstClr val="black">
                          <a:alpha val="40000"/>
                        </a:prstClr>
                      </a:outerShdw>
                    </a:effectLst>
                  </pic:spPr>
                </pic:pic>
              </a:graphicData>
            </a:graphic>
          </wp:inline>
        </w:drawing>
      </w:r>
    </w:p>
    <w:p w14:paraId="7D5D74A6" w14:textId="385D3C0C" w:rsidR="00227B40" w:rsidRPr="00A12EE6" w:rsidRDefault="00227B40" w:rsidP="00227B40">
      <w:pPr>
        <w:pStyle w:val="Popis"/>
        <w:jc w:val="center"/>
      </w:pPr>
      <w:bookmarkStart w:id="385" w:name="_Toc182423417"/>
      <w:r w:rsidRPr="00A12EE6">
        <w:t xml:space="preserve">Obr. </w:t>
      </w:r>
      <w:fldSimple w:instr=" STYLEREF 1 \s ">
        <w:r w:rsidR="005418FC">
          <w:rPr>
            <w:noProof/>
          </w:rPr>
          <w:t>4</w:t>
        </w:r>
      </w:fldSimple>
      <w:r w:rsidR="00E37B0B" w:rsidRPr="00A12EE6">
        <w:noBreakHyphen/>
      </w:r>
      <w:fldSimple w:instr=" SEQ Obr. \* ARABIC \s 1 ">
        <w:r w:rsidR="005418FC">
          <w:rPr>
            <w:noProof/>
          </w:rPr>
          <w:t>19</w:t>
        </w:r>
      </w:fldSimple>
      <w:r w:rsidRPr="00A12EE6">
        <w:t xml:space="preserve">. New </w:t>
      </w:r>
      <w:proofErr w:type="spellStart"/>
      <w:r w:rsidRPr="00A12EE6">
        <w:t>Scope</w:t>
      </w:r>
      <w:proofErr w:type="spellEnd"/>
      <w:r w:rsidRPr="00A12EE6">
        <w:t xml:space="preserve"> </w:t>
      </w:r>
      <w:proofErr w:type="spellStart"/>
      <w:r w:rsidRPr="00A12EE6">
        <w:t>Wizard</w:t>
      </w:r>
      <w:bookmarkEnd w:id="385"/>
      <w:proofErr w:type="spellEnd"/>
    </w:p>
    <w:p w14:paraId="1A08F446" w14:textId="3E8B4A73" w:rsidR="00227B40" w:rsidRPr="00A12EE6" w:rsidRDefault="00227B40" w:rsidP="00CA2AA1">
      <w:pPr>
        <w:pStyle w:val="Odsekzoznamu"/>
        <w:numPr>
          <w:ilvl w:val="0"/>
          <w:numId w:val="37"/>
        </w:numPr>
        <w:ind w:left="454" w:hanging="454"/>
        <w:jc w:val="both"/>
      </w:pPr>
      <w:r w:rsidRPr="00A12EE6">
        <w:t xml:space="preserve">Nasleduje voľba názvu pre náš rozsah IP adries. Do poľa </w:t>
      </w:r>
      <w:proofErr w:type="spellStart"/>
      <w:r w:rsidRPr="00A12EE6">
        <w:rPr>
          <w:b/>
          <w:bCs/>
          <w:i/>
          <w:iCs/>
        </w:rPr>
        <w:t>Name</w:t>
      </w:r>
      <w:proofErr w:type="spellEnd"/>
      <w:r w:rsidRPr="00A12EE6">
        <w:rPr>
          <w:b/>
          <w:bCs/>
          <w:i/>
          <w:iCs/>
        </w:rPr>
        <w:t>:</w:t>
      </w:r>
      <w:r w:rsidRPr="00A12EE6">
        <w:t xml:space="preserve"> napíšeme meno, ktoré bude vystihovať našu prideľovanú podsieť. Osobne volíme čísla </w:t>
      </w:r>
      <w:proofErr w:type="spellStart"/>
      <w:r w:rsidRPr="00A12EE6">
        <w:t>vlan</w:t>
      </w:r>
      <w:proofErr w:type="spellEnd"/>
      <w:r w:rsidRPr="00A12EE6">
        <w:t xml:space="preserve">, teda v našom prípade to bude názov </w:t>
      </w:r>
      <w:r w:rsidRPr="00A12EE6">
        <w:rPr>
          <w:b/>
          <w:bCs/>
          <w:i/>
          <w:iCs/>
        </w:rPr>
        <w:t>vlan50</w:t>
      </w:r>
      <w:r w:rsidRPr="00A12EE6">
        <w:t xml:space="preserve">. V časti </w:t>
      </w:r>
      <w:proofErr w:type="spellStart"/>
      <w:r w:rsidRPr="00A12EE6">
        <w:rPr>
          <w:b/>
          <w:bCs/>
          <w:i/>
          <w:iCs/>
        </w:rPr>
        <w:t>Description</w:t>
      </w:r>
      <w:proofErr w:type="spellEnd"/>
      <w:r w:rsidRPr="00A12EE6">
        <w:t>, môžeme definovať bližší popis. Toto pole nie je povinné</w:t>
      </w:r>
      <w:r w:rsidR="00084D8E">
        <w:t xml:space="preserve"> a</w:t>
      </w:r>
      <w:r w:rsidRPr="00A12EE6">
        <w:t xml:space="preserve"> nebudeme </w:t>
      </w:r>
      <w:r w:rsidR="00084D8E">
        <w:t xml:space="preserve">ho </w:t>
      </w:r>
      <w:r w:rsidRPr="00A12EE6">
        <w:t xml:space="preserve">vypĺňať. Pokračujeme voľbou tlačidla </w:t>
      </w:r>
      <w:proofErr w:type="spellStart"/>
      <w:r w:rsidRPr="00084D8E">
        <w:rPr>
          <w:b/>
          <w:bCs/>
          <w:i/>
          <w:iCs/>
          <w:bdr w:val="single" w:sz="8" w:space="0" w:color="auto" w:shadow="1"/>
          <w:shd w:val="clear" w:color="auto" w:fill="D9D9D9" w:themeFill="background1" w:themeFillShade="D9"/>
        </w:rPr>
        <w:t>Next</w:t>
      </w:r>
      <w:proofErr w:type="spellEnd"/>
      <w:r w:rsidRPr="00A12EE6">
        <w:t>.</w:t>
      </w:r>
    </w:p>
    <w:p w14:paraId="3410D6AA" w14:textId="77777777" w:rsidR="00227B40" w:rsidRPr="00A12EE6" w:rsidRDefault="00227B40" w:rsidP="00227B40">
      <w:pPr>
        <w:keepNext/>
        <w:jc w:val="center"/>
      </w:pPr>
      <w:r w:rsidRPr="00A12EE6">
        <w:rPr>
          <w:noProof/>
          <w:lang w:eastAsia="sk-SK"/>
        </w:rPr>
        <w:lastRenderedPageBreak/>
        <w:drawing>
          <wp:inline distT="0" distB="0" distL="0" distR="0" wp14:anchorId="533A5AB5" wp14:editId="0E3FB4D5">
            <wp:extent cx="4896000" cy="3950501"/>
            <wp:effectExtent l="38100" t="38100" r="95250" b="88265"/>
            <wp:docPr id="1117996765"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6765" name="Obrázok 1" descr="Obrázok, na ktorom je text, elektronika, snímka obrazovky, displej&#10;&#10;Automaticky generovaný popis"/>
                    <pic:cNvPicPr/>
                  </pic:nvPicPr>
                  <pic:blipFill>
                    <a:blip r:embed="rId193"/>
                    <a:stretch>
                      <a:fillRect/>
                    </a:stretch>
                  </pic:blipFill>
                  <pic:spPr>
                    <a:xfrm>
                      <a:off x="0" y="0"/>
                      <a:ext cx="4896000" cy="3950501"/>
                    </a:xfrm>
                    <a:prstGeom prst="rect">
                      <a:avLst/>
                    </a:prstGeom>
                    <a:effectLst>
                      <a:outerShdw blurRad="50800" dist="38100" dir="2700000" algn="tl" rotWithShape="0">
                        <a:prstClr val="black">
                          <a:alpha val="40000"/>
                        </a:prstClr>
                      </a:outerShdw>
                    </a:effectLst>
                  </pic:spPr>
                </pic:pic>
              </a:graphicData>
            </a:graphic>
          </wp:inline>
        </w:drawing>
      </w:r>
    </w:p>
    <w:p w14:paraId="210ED8AF" w14:textId="6E8312D8" w:rsidR="00227B40" w:rsidRPr="00A12EE6" w:rsidRDefault="00227B40" w:rsidP="00227B40">
      <w:pPr>
        <w:pStyle w:val="Popis"/>
        <w:jc w:val="center"/>
      </w:pPr>
      <w:bookmarkStart w:id="386" w:name="_Toc182423418"/>
      <w:r w:rsidRPr="00A12EE6">
        <w:t xml:space="preserve">Obr. </w:t>
      </w:r>
      <w:fldSimple w:instr=" STYLEREF 1 \s ">
        <w:r w:rsidR="005418FC">
          <w:rPr>
            <w:noProof/>
          </w:rPr>
          <w:t>4</w:t>
        </w:r>
      </w:fldSimple>
      <w:r w:rsidR="00E37B0B" w:rsidRPr="00A12EE6">
        <w:noBreakHyphen/>
      </w:r>
      <w:fldSimple w:instr=" SEQ Obr. \* ARABIC \s 1 ">
        <w:r w:rsidR="005418FC">
          <w:rPr>
            <w:noProof/>
          </w:rPr>
          <w:t>20</w:t>
        </w:r>
      </w:fldSimple>
      <w:r w:rsidRPr="00A12EE6">
        <w:t>. Názov rozsahu</w:t>
      </w:r>
      <w:bookmarkEnd w:id="386"/>
    </w:p>
    <w:p w14:paraId="6F04B5A0" w14:textId="49C4A163" w:rsidR="00227B40" w:rsidRPr="00A12EE6" w:rsidRDefault="00646817" w:rsidP="00CA2AA1">
      <w:pPr>
        <w:pStyle w:val="Odsekzoznamu"/>
        <w:numPr>
          <w:ilvl w:val="0"/>
          <w:numId w:val="37"/>
        </w:numPr>
        <w:ind w:left="454" w:hanging="454"/>
        <w:jc w:val="both"/>
      </w:pPr>
      <w:r w:rsidRPr="00A12EE6">
        <w:t xml:space="preserve">Následne sa definujú rozsahy IP adries. Tu treba </w:t>
      </w:r>
      <w:r w:rsidR="00084D8E">
        <w:t>určiť</w:t>
      </w:r>
      <w:r w:rsidRPr="00A12EE6">
        <w:t xml:space="preserve"> začiatočnú a koncovú IP adresu rozsahu. Pre našu podsieť </w:t>
      </w:r>
      <w:r w:rsidR="00BC5C1D" w:rsidRPr="00A12EE6">
        <w:t>nastavíme</w:t>
      </w:r>
      <w:r w:rsidRPr="00A12EE6">
        <w:t xml:space="preserve"> počiatočnú IP adresu na </w:t>
      </w:r>
      <w:r w:rsidRPr="00A12EE6">
        <w:rPr>
          <w:b/>
          <w:bCs/>
          <w:i/>
          <w:iCs/>
        </w:rPr>
        <w:t>172.20.50.1</w:t>
      </w:r>
      <w:r w:rsidRPr="00A12EE6">
        <w:t xml:space="preserve"> a koncovú na </w:t>
      </w:r>
      <w:r w:rsidRPr="00A12EE6">
        <w:rPr>
          <w:b/>
          <w:bCs/>
          <w:i/>
          <w:iCs/>
        </w:rPr>
        <w:t>172.20.50.254</w:t>
      </w:r>
      <w:r w:rsidRPr="00A12EE6">
        <w:t>. Automaticky sa na základe zadaných hodnôt nastaví maska podsiete. Keďže sa jedná o IP adresu z rozsahu B, je maska zvolená s </w:t>
      </w:r>
      <w:r w:rsidR="00084D8E">
        <w:t>prefixom</w:t>
      </w:r>
      <w:r w:rsidRPr="00A12EE6">
        <w:t xml:space="preserve"> 16 a</w:t>
      </w:r>
      <w:r w:rsidR="00084D8E">
        <w:t> to znamená s</w:t>
      </w:r>
      <w:r w:rsidRPr="00A12EE6">
        <w:t> maskou 255.255.0.0</w:t>
      </w:r>
      <w:r w:rsidR="00084D8E">
        <w:t>.</w:t>
      </w:r>
      <w:r w:rsidRPr="00A12EE6">
        <w:t xml:space="preserve"> </w:t>
      </w:r>
      <w:r w:rsidR="00084D8E">
        <w:t>M</w:t>
      </w:r>
      <w:r w:rsidRPr="00A12EE6">
        <w:t xml:space="preserve">y budeme používať prefix len o dĺžke 24, preto toto číslo zmeníme na </w:t>
      </w:r>
      <w:r w:rsidRPr="00A12EE6">
        <w:rPr>
          <w:b/>
          <w:bCs/>
          <w:i/>
          <w:iCs/>
        </w:rPr>
        <w:t>24</w:t>
      </w:r>
      <w:r w:rsidRPr="00A12EE6">
        <w:t xml:space="preserve"> </w:t>
      </w:r>
      <w:r w:rsidR="00084D8E">
        <w:t>ekvivalent</w:t>
      </w:r>
      <w:r w:rsidRPr="00A12EE6">
        <w:t xml:space="preserve"> mask</w:t>
      </w:r>
      <w:r w:rsidR="00084D8E">
        <w:t>y</w:t>
      </w:r>
      <w:r w:rsidRPr="00A12EE6">
        <w:t xml:space="preserve"> </w:t>
      </w:r>
      <w:r w:rsidRPr="00A12EE6">
        <w:rPr>
          <w:b/>
          <w:bCs/>
          <w:i/>
          <w:iCs/>
        </w:rPr>
        <w:t>255.255.255.0</w:t>
      </w:r>
      <w:r w:rsidRPr="00A12EE6">
        <w:t xml:space="preserve">. Je jedno ktorú položku zmeníme, či </w:t>
      </w:r>
      <w:proofErr w:type="spellStart"/>
      <w:r w:rsidRPr="00A12EE6">
        <w:rPr>
          <w:b/>
          <w:bCs/>
          <w:i/>
          <w:iCs/>
        </w:rPr>
        <w:t>Length</w:t>
      </w:r>
      <w:proofErr w:type="spellEnd"/>
      <w:r w:rsidRPr="00A12EE6">
        <w:t xml:space="preserve"> alebo </w:t>
      </w:r>
      <w:proofErr w:type="spellStart"/>
      <w:r w:rsidRPr="00A12EE6">
        <w:rPr>
          <w:b/>
          <w:bCs/>
          <w:i/>
          <w:iCs/>
        </w:rPr>
        <w:t>Subnet</w:t>
      </w:r>
      <w:proofErr w:type="spellEnd"/>
      <w:r w:rsidRPr="00A12EE6">
        <w:rPr>
          <w:b/>
          <w:bCs/>
          <w:i/>
          <w:iCs/>
        </w:rPr>
        <w:t xml:space="preserve"> </w:t>
      </w:r>
      <w:proofErr w:type="spellStart"/>
      <w:r w:rsidRPr="00A12EE6">
        <w:rPr>
          <w:b/>
          <w:bCs/>
          <w:i/>
          <w:iCs/>
        </w:rPr>
        <w:t>mask</w:t>
      </w:r>
      <w:proofErr w:type="spellEnd"/>
      <w:r w:rsidRPr="00A12EE6">
        <w:t xml:space="preserve">. Pre pokračovanie zvolíme tlačidlo </w:t>
      </w:r>
      <w:proofErr w:type="spellStart"/>
      <w:r w:rsidRPr="00084D8E">
        <w:rPr>
          <w:b/>
          <w:bCs/>
          <w:i/>
          <w:iCs/>
          <w:bdr w:val="single" w:sz="8" w:space="0" w:color="auto" w:shadow="1"/>
          <w:shd w:val="clear" w:color="auto" w:fill="D9D9D9" w:themeFill="background1" w:themeFillShade="D9"/>
        </w:rPr>
        <w:t>Next</w:t>
      </w:r>
      <w:proofErr w:type="spellEnd"/>
      <w:r w:rsidRPr="00A12EE6">
        <w:t>.</w:t>
      </w:r>
    </w:p>
    <w:p w14:paraId="6CD3A5CB" w14:textId="77777777" w:rsidR="00646817" w:rsidRPr="00A12EE6" w:rsidRDefault="00646817" w:rsidP="00646817">
      <w:pPr>
        <w:keepNext/>
        <w:jc w:val="center"/>
      </w:pPr>
      <w:r w:rsidRPr="00A12EE6">
        <w:rPr>
          <w:noProof/>
          <w:lang w:eastAsia="sk-SK"/>
        </w:rPr>
        <w:lastRenderedPageBreak/>
        <w:drawing>
          <wp:inline distT="0" distB="0" distL="0" distR="0" wp14:anchorId="2C3E40F8" wp14:editId="06A7AA66">
            <wp:extent cx="4896000" cy="3995586"/>
            <wp:effectExtent l="38100" t="38100" r="95250" b="100330"/>
            <wp:docPr id="1705228086"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8086" name="Obrázok 1" descr="Obrázok, na ktorom je text, elektronika, snímka obrazovky, displej&#10;&#10;Automaticky generovaný popis"/>
                    <pic:cNvPicPr/>
                  </pic:nvPicPr>
                  <pic:blipFill>
                    <a:blip r:embed="rId194"/>
                    <a:stretch>
                      <a:fillRect/>
                    </a:stretch>
                  </pic:blipFill>
                  <pic:spPr>
                    <a:xfrm>
                      <a:off x="0" y="0"/>
                      <a:ext cx="4896000" cy="3995586"/>
                    </a:xfrm>
                    <a:prstGeom prst="rect">
                      <a:avLst/>
                    </a:prstGeom>
                    <a:effectLst>
                      <a:outerShdw blurRad="50800" dist="38100" dir="2700000" algn="tl" rotWithShape="0">
                        <a:prstClr val="black">
                          <a:alpha val="40000"/>
                        </a:prstClr>
                      </a:outerShdw>
                    </a:effectLst>
                  </pic:spPr>
                </pic:pic>
              </a:graphicData>
            </a:graphic>
          </wp:inline>
        </w:drawing>
      </w:r>
    </w:p>
    <w:p w14:paraId="050EFF5C" w14:textId="725E9C44" w:rsidR="00646817" w:rsidRPr="00A12EE6" w:rsidRDefault="00646817" w:rsidP="00646817">
      <w:pPr>
        <w:pStyle w:val="Popis"/>
        <w:jc w:val="center"/>
      </w:pPr>
      <w:bookmarkStart w:id="387" w:name="_Toc182423419"/>
      <w:r w:rsidRPr="00A12EE6">
        <w:t xml:space="preserve">Obr. </w:t>
      </w:r>
      <w:fldSimple w:instr=" STYLEREF 1 \s ">
        <w:r w:rsidR="005418FC">
          <w:rPr>
            <w:noProof/>
          </w:rPr>
          <w:t>4</w:t>
        </w:r>
      </w:fldSimple>
      <w:r w:rsidR="00E37B0B" w:rsidRPr="00A12EE6">
        <w:noBreakHyphen/>
      </w:r>
      <w:fldSimple w:instr=" SEQ Obr. \* ARABIC \s 1 ">
        <w:r w:rsidR="005418FC">
          <w:rPr>
            <w:noProof/>
          </w:rPr>
          <w:t>21</w:t>
        </w:r>
      </w:fldSimple>
      <w:r w:rsidRPr="00A12EE6">
        <w:t>. Definovanie rozsahu IP adries</w:t>
      </w:r>
      <w:bookmarkEnd w:id="387"/>
    </w:p>
    <w:p w14:paraId="0075C794" w14:textId="63041279" w:rsidR="00227B40" w:rsidRPr="00A12EE6" w:rsidRDefault="00646817" w:rsidP="00CA2AA1">
      <w:pPr>
        <w:pStyle w:val="Odsekzoznamu"/>
        <w:numPr>
          <w:ilvl w:val="0"/>
          <w:numId w:val="37"/>
        </w:numPr>
        <w:ind w:left="454" w:hanging="454"/>
        <w:jc w:val="both"/>
      </w:pPr>
      <w:r w:rsidRPr="00A12EE6">
        <w:t xml:space="preserve">Teraz je potrebné definovať výnimky z prideľovania IP adries. </w:t>
      </w:r>
      <w:r w:rsidR="00BC5C1D" w:rsidRPr="00A12EE6">
        <w:t xml:space="preserve">V rámci jedného rozsahu </w:t>
      </w:r>
      <w:r w:rsidRPr="00A12EE6">
        <w:t>môže byť definovaných viacero</w:t>
      </w:r>
      <w:r w:rsidR="00BC5C1D" w:rsidRPr="00A12EE6">
        <w:t xml:space="preserve"> výnimiek</w:t>
      </w:r>
      <w:r w:rsidRPr="00A12EE6">
        <w:t>. Opäť definujeme začiatočnú a koncovú IP adresu našich definovaných výnimiek.</w:t>
      </w:r>
      <w:r w:rsidR="005E0200" w:rsidRPr="00A12EE6">
        <w:t xml:space="preserve"> Budeme </w:t>
      </w:r>
      <w:r w:rsidR="00084D8E">
        <w:t>špecifikovať</w:t>
      </w:r>
      <w:r w:rsidR="005E0200" w:rsidRPr="00A12EE6">
        <w:t xml:space="preserve"> dva rozsahy </w:t>
      </w:r>
      <w:r w:rsidR="00EA6485" w:rsidRPr="00A12EE6">
        <w:t xml:space="preserve">výnimiek. Prvá bude s počiatočnou IP adresou </w:t>
      </w:r>
      <w:r w:rsidR="00EA6485" w:rsidRPr="00A12EE6">
        <w:rPr>
          <w:b/>
          <w:bCs/>
          <w:i/>
          <w:iCs/>
        </w:rPr>
        <w:t>172.20.50.1</w:t>
      </w:r>
      <w:r w:rsidR="00EA6485" w:rsidRPr="00A12EE6">
        <w:t xml:space="preserve"> a koncovou IP adresou </w:t>
      </w:r>
      <w:r w:rsidR="00EA6485" w:rsidRPr="00A12EE6">
        <w:rPr>
          <w:b/>
          <w:bCs/>
          <w:i/>
          <w:iCs/>
        </w:rPr>
        <w:t>172.20.50.20</w:t>
      </w:r>
      <w:r w:rsidR="00EA6485" w:rsidRPr="00A12EE6">
        <w:t xml:space="preserve">. Táto voľba nám zabezpečí, že sa nebudú prideľovať IP adresy z tohto rozsahu. </w:t>
      </w:r>
      <w:r w:rsidR="00084D8E">
        <w:t>Jednoducho</w:t>
      </w:r>
      <w:r w:rsidR="00EA6485" w:rsidRPr="00A12EE6">
        <w:t xml:space="preserve"> sa nemôže stať, že by niektorý počítač v sieti mohol dostať napríklad IP adresu 172.20.50.11, čo je </w:t>
      </w:r>
      <w:r w:rsidR="00084D8E">
        <w:t>aktuálne</w:t>
      </w:r>
      <w:r w:rsidR="00EA6485" w:rsidRPr="00A12EE6">
        <w:t xml:space="preserve"> doménový radič. </w:t>
      </w:r>
      <w:r w:rsidR="00084D8E">
        <w:t>Je potrebné</w:t>
      </w:r>
      <w:r w:rsidR="00EA6485" w:rsidRPr="00A12EE6">
        <w:t xml:space="preserve"> vždy zabezpečiť</w:t>
      </w:r>
      <w:r w:rsidR="00084D8E">
        <w:t>,</w:t>
      </w:r>
      <w:r w:rsidR="00EA6485" w:rsidRPr="00A12EE6">
        <w:t xml:space="preserve"> aby statické IP adresy boli zahrnuté vo výnimkách z prideľovania IP adries. Druhá výnimka bude na konci siete a bude v rozsahu </w:t>
      </w:r>
      <w:r w:rsidR="00EA6485" w:rsidRPr="00A12EE6">
        <w:rPr>
          <w:b/>
          <w:bCs/>
          <w:i/>
          <w:iCs/>
        </w:rPr>
        <w:t>172.20.50.240</w:t>
      </w:r>
      <w:r w:rsidR="00EA6485" w:rsidRPr="00A12EE6">
        <w:t xml:space="preserve"> až po </w:t>
      </w:r>
      <w:r w:rsidR="00EA6485" w:rsidRPr="00A12EE6">
        <w:rPr>
          <w:b/>
          <w:bCs/>
          <w:i/>
          <w:iCs/>
        </w:rPr>
        <w:t>172.20.50.254</w:t>
      </w:r>
      <w:r w:rsidR="00EA6485" w:rsidRPr="00A12EE6">
        <w:t xml:space="preserve">. </w:t>
      </w:r>
      <w:r w:rsidR="00477616" w:rsidRPr="00A12EE6">
        <w:t xml:space="preserve">Výnimky sa zadávajú pomocou polí </w:t>
      </w:r>
      <w:proofErr w:type="spellStart"/>
      <w:r w:rsidR="00477616" w:rsidRPr="00A12EE6">
        <w:rPr>
          <w:b/>
          <w:bCs/>
          <w:i/>
          <w:iCs/>
        </w:rPr>
        <w:t>Start</w:t>
      </w:r>
      <w:proofErr w:type="spellEnd"/>
      <w:r w:rsidR="00477616" w:rsidRPr="00A12EE6">
        <w:rPr>
          <w:b/>
          <w:bCs/>
          <w:i/>
          <w:iCs/>
        </w:rPr>
        <w:t xml:space="preserve"> IP </w:t>
      </w:r>
      <w:proofErr w:type="spellStart"/>
      <w:r w:rsidR="00477616" w:rsidRPr="00A12EE6">
        <w:rPr>
          <w:b/>
          <w:bCs/>
          <w:i/>
          <w:iCs/>
        </w:rPr>
        <w:t>address</w:t>
      </w:r>
      <w:proofErr w:type="spellEnd"/>
      <w:r w:rsidR="00477616" w:rsidRPr="00A12EE6">
        <w:t xml:space="preserve"> a </w:t>
      </w:r>
      <w:r w:rsidR="00477616" w:rsidRPr="00A12EE6">
        <w:rPr>
          <w:b/>
          <w:bCs/>
          <w:i/>
          <w:iCs/>
        </w:rPr>
        <w:t xml:space="preserve">End IP </w:t>
      </w:r>
      <w:proofErr w:type="spellStart"/>
      <w:r w:rsidR="00477616" w:rsidRPr="00A12EE6">
        <w:rPr>
          <w:b/>
          <w:bCs/>
          <w:i/>
          <w:iCs/>
        </w:rPr>
        <w:t>address</w:t>
      </w:r>
      <w:proofErr w:type="spellEnd"/>
      <w:r w:rsidR="00477616" w:rsidRPr="00A12EE6">
        <w:t xml:space="preserve">. Do týchto polí sa zadajú počiatočná a posledná IP adresa pre danú výnimku. </w:t>
      </w:r>
      <w:r w:rsidR="00084D8E">
        <w:t>V</w:t>
      </w:r>
      <w:r w:rsidR="00477616" w:rsidRPr="00A12EE6">
        <w:t xml:space="preserve">oľba </w:t>
      </w:r>
      <w:r w:rsidR="00084D8E">
        <w:t xml:space="preserve">sa </w:t>
      </w:r>
      <w:r w:rsidR="00477616" w:rsidRPr="00A12EE6">
        <w:t xml:space="preserve">pridá pomocou tlačidla </w:t>
      </w:r>
      <w:proofErr w:type="spellStart"/>
      <w:r w:rsidR="00477616" w:rsidRPr="00084D8E">
        <w:rPr>
          <w:b/>
          <w:bCs/>
          <w:i/>
          <w:iCs/>
          <w:bdr w:val="single" w:sz="8" w:space="0" w:color="auto" w:shadow="1"/>
          <w:shd w:val="clear" w:color="auto" w:fill="D9D9D9" w:themeFill="background1" w:themeFillShade="D9"/>
        </w:rPr>
        <w:t>Add</w:t>
      </w:r>
      <w:proofErr w:type="spellEnd"/>
      <w:r w:rsidR="00477616" w:rsidRPr="00A12EE6">
        <w:t xml:space="preserve"> a definovaný rozsah sa zaradí do poľa </w:t>
      </w:r>
      <w:proofErr w:type="spellStart"/>
      <w:r w:rsidR="00477616" w:rsidRPr="00A12EE6">
        <w:rPr>
          <w:b/>
          <w:bCs/>
          <w:i/>
          <w:iCs/>
        </w:rPr>
        <w:t>Excluded</w:t>
      </w:r>
      <w:proofErr w:type="spellEnd"/>
      <w:r w:rsidR="00477616" w:rsidRPr="00A12EE6">
        <w:rPr>
          <w:b/>
          <w:bCs/>
          <w:i/>
          <w:iCs/>
        </w:rPr>
        <w:t xml:space="preserve"> </w:t>
      </w:r>
      <w:proofErr w:type="spellStart"/>
      <w:r w:rsidR="00477616" w:rsidRPr="00A12EE6">
        <w:rPr>
          <w:b/>
          <w:bCs/>
          <w:i/>
          <w:iCs/>
        </w:rPr>
        <w:t>address</w:t>
      </w:r>
      <w:proofErr w:type="spellEnd"/>
      <w:r w:rsidR="00477616" w:rsidRPr="00A12EE6">
        <w:rPr>
          <w:b/>
          <w:bCs/>
          <w:i/>
          <w:iCs/>
        </w:rPr>
        <w:t xml:space="preserve"> </w:t>
      </w:r>
      <w:proofErr w:type="spellStart"/>
      <w:r w:rsidR="00477616" w:rsidRPr="00A12EE6">
        <w:rPr>
          <w:b/>
          <w:bCs/>
          <w:i/>
          <w:iCs/>
        </w:rPr>
        <w:t>range</w:t>
      </w:r>
      <w:proofErr w:type="spellEnd"/>
      <w:r w:rsidR="00477616" w:rsidRPr="00A12EE6">
        <w:t xml:space="preserve">. Pokračujeme tlačidlom </w:t>
      </w:r>
      <w:proofErr w:type="spellStart"/>
      <w:r w:rsidR="00477616" w:rsidRPr="00084D8E">
        <w:rPr>
          <w:b/>
          <w:bCs/>
          <w:i/>
          <w:iCs/>
          <w:bdr w:val="single" w:sz="8" w:space="0" w:color="auto" w:shadow="1"/>
          <w:shd w:val="clear" w:color="auto" w:fill="D9D9D9" w:themeFill="background1" w:themeFillShade="D9"/>
        </w:rPr>
        <w:t>Next</w:t>
      </w:r>
      <w:proofErr w:type="spellEnd"/>
      <w:r w:rsidR="00477616" w:rsidRPr="00A12EE6">
        <w:t>.</w:t>
      </w:r>
    </w:p>
    <w:p w14:paraId="25283132" w14:textId="77777777" w:rsidR="00477616" w:rsidRPr="00A12EE6" w:rsidRDefault="00477616" w:rsidP="00477616">
      <w:pPr>
        <w:keepNext/>
        <w:jc w:val="center"/>
      </w:pPr>
      <w:r w:rsidRPr="00A12EE6">
        <w:rPr>
          <w:noProof/>
          <w:lang w:eastAsia="sk-SK"/>
        </w:rPr>
        <w:lastRenderedPageBreak/>
        <w:drawing>
          <wp:inline distT="0" distB="0" distL="0" distR="0" wp14:anchorId="24B05111" wp14:editId="05744E0F">
            <wp:extent cx="4896000" cy="4010954"/>
            <wp:effectExtent l="38100" t="38100" r="95250" b="104140"/>
            <wp:docPr id="1328416332"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6332" name="Obrázok 1" descr="Obrázok, na ktorom je text, elektronika, snímka obrazovky, displej&#10;&#10;Automaticky generovaný popis"/>
                    <pic:cNvPicPr/>
                  </pic:nvPicPr>
                  <pic:blipFill>
                    <a:blip r:embed="rId195"/>
                    <a:stretch>
                      <a:fillRect/>
                    </a:stretch>
                  </pic:blipFill>
                  <pic:spPr>
                    <a:xfrm>
                      <a:off x="0" y="0"/>
                      <a:ext cx="4896000" cy="4010954"/>
                    </a:xfrm>
                    <a:prstGeom prst="rect">
                      <a:avLst/>
                    </a:prstGeom>
                    <a:effectLst>
                      <a:outerShdw blurRad="50800" dist="38100" dir="2700000" algn="tl" rotWithShape="0">
                        <a:prstClr val="black">
                          <a:alpha val="40000"/>
                        </a:prstClr>
                      </a:outerShdw>
                    </a:effectLst>
                  </pic:spPr>
                </pic:pic>
              </a:graphicData>
            </a:graphic>
          </wp:inline>
        </w:drawing>
      </w:r>
    </w:p>
    <w:p w14:paraId="7E697E84" w14:textId="4ED5D23B" w:rsidR="00477616" w:rsidRPr="00A12EE6" w:rsidRDefault="00477616" w:rsidP="00477616">
      <w:pPr>
        <w:pStyle w:val="Popis"/>
        <w:jc w:val="center"/>
      </w:pPr>
      <w:bookmarkStart w:id="388" w:name="_Toc182423420"/>
      <w:r w:rsidRPr="00A12EE6">
        <w:t xml:space="preserve">Obr. </w:t>
      </w:r>
      <w:fldSimple w:instr=" STYLEREF 1 \s ">
        <w:r w:rsidR="005418FC">
          <w:rPr>
            <w:noProof/>
          </w:rPr>
          <w:t>4</w:t>
        </w:r>
      </w:fldSimple>
      <w:r w:rsidR="00E37B0B" w:rsidRPr="00A12EE6">
        <w:noBreakHyphen/>
      </w:r>
      <w:fldSimple w:instr=" SEQ Obr. \* ARABIC \s 1 ">
        <w:r w:rsidR="005418FC">
          <w:rPr>
            <w:noProof/>
          </w:rPr>
          <w:t>22</w:t>
        </w:r>
      </w:fldSimple>
      <w:r w:rsidRPr="00A12EE6">
        <w:t>. Pridanie výnimky z prideľovaných IP adries</w:t>
      </w:r>
      <w:bookmarkEnd w:id="388"/>
    </w:p>
    <w:p w14:paraId="7D64576A" w14:textId="77777777" w:rsidR="00477616" w:rsidRPr="00A12EE6" w:rsidRDefault="00477616" w:rsidP="00477616">
      <w:pPr>
        <w:keepNext/>
        <w:jc w:val="center"/>
      </w:pPr>
      <w:r w:rsidRPr="00A12EE6">
        <w:rPr>
          <w:noProof/>
          <w:lang w:eastAsia="sk-SK"/>
        </w:rPr>
        <w:drawing>
          <wp:inline distT="0" distB="0" distL="0" distR="0" wp14:anchorId="6DFB1179" wp14:editId="333F2DF7">
            <wp:extent cx="4896000" cy="3967449"/>
            <wp:effectExtent l="38100" t="38100" r="95250" b="90805"/>
            <wp:docPr id="789162762"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2762" name="Obrázok 1" descr="Obrázok, na ktorom je text, elektronika, snímka obrazovky, displej&#10;&#10;Automaticky generovaný popis"/>
                    <pic:cNvPicPr/>
                  </pic:nvPicPr>
                  <pic:blipFill>
                    <a:blip r:embed="rId196"/>
                    <a:stretch>
                      <a:fillRect/>
                    </a:stretch>
                  </pic:blipFill>
                  <pic:spPr>
                    <a:xfrm>
                      <a:off x="0" y="0"/>
                      <a:ext cx="4896000" cy="3967449"/>
                    </a:xfrm>
                    <a:prstGeom prst="rect">
                      <a:avLst/>
                    </a:prstGeom>
                    <a:effectLst>
                      <a:outerShdw blurRad="50800" dist="38100" dir="2700000" algn="tl" rotWithShape="0">
                        <a:prstClr val="black">
                          <a:alpha val="40000"/>
                        </a:prstClr>
                      </a:outerShdw>
                    </a:effectLst>
                  </pic:spPr>
                </pic:pic>
              </a:graphicData>
            </a:graphic>
          </wp:inline>
        </w:drawing>
      </w:r>
    </w:p>
    <w:p w14:paraId="1C7F3EC4" w14:textId="7082F001" w:rsidR="00477616" w:rsidRPr="00A12EE6" w:rsidRDefault="00477616" w:rsidP="00477616">
      <w:pPr>
        <w:pStyle w:val="Popis"/>
        <w:jc w:val="center"/>
      </w:pPr>
      <w:bookmarkStart w:id="389" w:name="_Toc182423421"/>
      <w:r w:rsidRPr="00A12EE6">
        <w:t xml:space="preserve">Obr. </w:t>
      </w:r>
      <w:fldSimple w:instr=" STYLEREF 1 \s ">
        <w:r w:rsidR="005418FC">
          <w:rPr>
            <w:noProof/>
          </w:rPr>
          <w:t>4</w:t>
        </w:r>
      </w:fldSimple>
      <w:r w:rsidR="00E37B0B" w:rsidRPr="00A12EE6">
        <w:noBreakHyphen/>
      </w:r>
      <w:fldSimple w:instr=" SEQ Obr. \* ARABIC \s 1 ">
        <w:r w:rsidR="005418FC">
          <w:rPr>
            <w:noProof/>
          </w:rPr>
          <w:t>23</w:t>
        </w:r>
      </w:fldSimple>
      <w:r w:rsidRPr="00A12EE6">
        <w:t>. Definované výnimky z prideľovaných IP adries</w:t>
      </w:r>
      <w:bookmarkEnd w:id="389"/>
    </w:p>
    <w:p w14:paraId="405DC6AB" w14:textId="00DEC0A0" w:rsidR="00477616" w:rsidRPr="00A12EE6" w:rsidRDefault="00477616" w:rsidP="00CA2AA1">
      <w:pPr>
        <w:pStyle w:val="Odsekzoznamu"/>
        <w:numPr>
          <w:ilvl w:val="0"/>
          <w:numId w:val="37"/>
        </w:numPr>
        <w:ind w:left="454" w:hanging="454"/>
        <w:jc w:val="both"/>
      </w:pPr>
      <w:r w:rsidRPr="00A12EE6">
        <w:lastRenderedPageBreak/>
        <w:t>V tomto okne definujem</w:t>
      </w:r>
      <w:r w:rsidR="00084D8E">
        <w:t>e</w:t>
      </w:r>
      <w:r w:rsidRPr="00A12EE6">
        <w:t xml:space="preserve"> </w:t>
      </w:r>
      <w:r w:rsidR="00084D8E">
        <w:t>čas</w:t>
      </w:r>
      <w:r w:rsidRPr="00A12EE6">
        <w:t xml:space="preserve"> zapožičania IP adresy zariadeniu. Môžeme voliť dni, hodiny aj minúty. Voľbu na ako dlho budeme zapožičiavať IP adresu </w:t>
      </w:r>
      <w:r w:rsidR="00BC5C1D" w:rsidRPr="00A12EE6">
        <w:t>po</w:t>
      </w:r>
      <w:r w:rsidRPr="00A12EE6">
        <w:t xml:space="preserve">necháme na správcoch systémov. Je potrebné zvážiť, či v danej podsieti sa budú často striedať rôzne zariadenia, vtedy treba </w:t>
      </w:r>
      <w:r w:rsidR="00084D8E">
        <w:t>z</w:t>
      </w:r>
      <w:r w:rsidRPr="00A12EE6">
        <w:t>voliť kratší čas zapožičania. Ak ale v podsieti nebude dochádzať k častým zmenám zariadení</w:t>
      </w:r>
      <w:r w:rsidR="00084D8E">
        <w:t>,</w:t>
      </w:r>
      <w:r w:rsidRPr="00A12EE6">
        <w:t xml:space="preserve"> tak sa môže </w:t>
      </w:r>
      <w:r w:rsidR="00084D8E">
        <w:t>z</w:t>
      </w:r>
      <w:r w:rsidRPr="00A12EE6">
        <w:t xml:space="preserve">voliť dlhší čas zapožičania. Preddefinovaná hodnota je 8 dní, my pre ukážku zvolíme 1 minútu. Pokračujeme voľbou </w:t>
      </w:r>
      <w:proofErr w:type="spellStart"/>
      <w:r w:rsidRPr="00084D8E">
        <w:rPr>
          <w:b/>
          <w:bCs/>
          <w:i/>
          <w:iCs/>
          <w:bdr w:val="single" w:sz="8" w:space="0" w:color="auto" w:shadow="1"/>
          <w:shd w:val="clear" w:color="auto" w:fill="D9D9D9" w:themeFill="background1" w:themeFillShade="D9"/>
        </w:rPr>
        <w:t>Next</w:t>
      </w:r>
      <w:proofErr w:type="spellEnd"/>
      <w:r w:rsidRPr="00A12EE6">
        <w:t>.</w:t>
      </w:r>
    </w:p>
    <w:p w14:paraId="07C9F5C0" w14:textId="77777777" w:rsidR="00477616" w:rsidRPr="00A12EE6" w:rsidRDefault="00477616" w:rsidP="00477616">
      <w:pPr>
        <w:keepNext/>
        <w:jc w:val="center"/>
      </w:pPr>
      <w:r w:rsidRPr="00A12EE6">
        <w:rPr>
          <w:noProof/>
          <w:lang w:eastAsia="sk-SK"/>
        </w:rPr>
        <w:drawing>
          <wp:inline distT="0" distB="0" distL="0" distR="0" wp14:anchorId="2446498F" wp14:editId="4AD05590">
            <wp:extent cx="4896000" cy="3976829"/>
            <wp:effectExtent l="38100" t="38100" r="95250" b="100330"/>
            <wp:docPr id="1651877768"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77768" name="Obrázok 1" descr="Obrázok, na ktorom je text, elektronika, snímka obrazovky, softvér&#10;&#10;Automaticky generovaný popis"/>
                    <pic:cNvPicPr/>
                  </pic:nvPicPr>
                  <pic:blipFill>
                    <a:blip r:embed="rId197"/>
                    <a:stretch>
                      <a:fillRect/>
                    </a:stretch>
                  </pic:blipFill>
                  <pic:spPr>
                    <a:xfrm>
                      <a:off x="0" y="0"/>
                      <a:ext cx="4896000" cy="3976829"/>
                    </a:xfrm>
                    <a:prstGeom prst="rect">
                      <a:avLst/>
                    </a:prstGeom>
                    <a:effectLst>
                      <a:outerShdw blurRad="50800" dist="38100" dir="2700000" algn="tl" rotWithShape="0">
                        <a:prstClr val="black">
                          <a:alpha val="40000"/>
                        </a:prstClr>
                      </a:outerShdw>
                    </a:effectLst>
                  </pic:spPr>
                </pic:pic>
              </a:graphicData>
            </a:graphic>
          </wp:inline>
        </w:drawing>
      </w:r>
    </w:p>
    <w:p w14:paraId="6918B863" w14:textId="455A9996" w:rsidR="00477616" w:rsidRPr="00A12EE6" w:rsidRDefault="00477616" w:rsidP="00477616">
      <w:pPr>
        <w:pStyle w:val="Popis"/>
        <w:jc w:val="center"/>
      </w:pPr>
      <w:bookmarkStart w:id="390" w:name="_Toc182423422"/>
      <w:r w:rsidRPr="00A12EE6">
        <w:t xml:space="preserve">Obr. </w:t>
      </w:r>
      <w:fldSimple w:instr=" STYLEREF 1 \s ">
        <w:r w:rsidR="005418FC">
          <w:rPr>
            <w:noProof/>
          </w:rPr>
          <w:t>4</w:t>
        </w:r>
      </w:fldSimple>
      <w:r w:rsidR="00E37B0B" w:rsidRPr="00A12EE6">
        <w:noBreakHyphen/>
      </w:r>
      <w:fldSimple w:instr=" SEQ Obr. \* ARABIC \s 1 ">
        <w:r w:rsidR="005418FC">
          <w:rPr>
            <w:noProof/>
          </w:rPr>
          <w:t>24</w:t>
        </w:r>
      </w:fldSimple>
      <w:r w:rsidRPr="00A12EE6">
        <w:t>. Definovanie doby zapožičania IP adresy</w:t>
      </w:r>
      <w:bookmarkEnd w:id="390"/>
    </w:p>
    <w:p w14:paraId="2B46AD2E" w14:textId="5BF1EE64" w:rsidR="00477616" w:rsidRPr="00A12EE6" w:rsidRDefault="00084D8E" w:rsidP="00CA2AA1">
      <w:pPr>
        <w:pStyle w:val="Odsekzoznamu"/>
        <w:numPr>
          <w:ilvl w:val="0"/>
          <w:numId w:val="37"/>
        </w:numPr>
        <w:ind w:left="454" w:hanging="454"/>
        <w:jc w:val="both"/>
      </w:pPr>
      <w:r>
        <w:t>Nadväzuje</w:t>
      </w:r>
      <w:r w:rsidR="00290607" w:rsidRPr="00A12EE6">
        <w:t xml:space="preserve"> možnosť voľby konfigurácie DHCP možností, ako sú DNS server, preddefinovaná brána, WINS a tak ďalej. Ak zvolíte voľbu </w:t>
      </w:r>
      <w:r w:rsidR="00290607" w:rsidRPr="00A12EE6">
        <w:rPr>
          <w:b/>
          <w:bCs/>
          <w:i/>
          <w:iCs/>
        </w:rPr>
        <w:t>No, I </w:t>
      </w:r>
      <w:proofErr w:type="spellStart"/>
      <w:r w:rsidR="00290607" w:rsidRPr="00A12EE6">
        <w:rPr>
          <w:b/>
          <w:bCs/>
          <w:i/>
          <w:iCs/>
        </w:rPr>
        <w:t>will</w:t>
      </w:r>
      <w:proofErr w:type="spellEnd"/>
      <w:r w:rsidR="00290607" w:rsidRPr="00A12EE6">
        <w:rPr>
          <w:b/>
          <w:bCs/>
          <w:i/>
          <w:iCs/>
        </w:rPr>
        <w:t xml:space="preserve"> </w:t>
      </w:r>
      <w:proofErr w:type="spellStart"/>
      <w:r w:rsidR="00290607" w:rsidRPr="00A12EE6">
        <w:rPr>
          <w:b/>
          <w:bCs/>
          <w:i/>
          <w:iCs/>
        </w:rPr>
        <w:t>configure</w:t>
      </w:r>
      <w:proofErr w:type="spellEnd"/>
      <w:r w:rsidR="00290607" w:rsidRPr="00A12EE6">
        <w:rPr>
          <w:b/>
          <w:bCs/>
          <w:i/>
          <w:iCs/>
        </w:rPr>
        <w:t xml:space="preserve"> </w:t>
      </w:r>
      <w:proofErr w:type="spellStart"/>
      <w:r w:rsidR="00290607" w:rsidRPr="00A12EE6">
        <w:rPr>
          <w:b/>
          <w:bCs/>
          <w:i/>
          <w:iCs/>
        </w:rPr>
        <w:t>these</w:t>
      </w:r>
      <w:proofErr w:type="spellEnd"/>
      <w:r w:rsidR="00290607" w:rsidRPr="00A12EE6">
        <w:rPr>
          <w:b/>
          <w:bCs/>
          <w:i/>
          <w:iCs/>
        </w:rPr>
        <w:t xml:space="preserve"> </w:t>
      </w:r>
      <w:proofErr w:type="spellStart"/>
      <w:r w:rsidR="00290607" w:rsidRPr="00A12EE6">
        <w:rPr>
          <w:b/>
          <w:bCs/>
          <w:i/>
          <w:iCs/>
        </w:rPr>
        <w:t>options</w:t>
      </w:r>
      <w:proofErr w:type="spellEnd"/>
      <w:r w:rsidR="00290607" w:rsidRPr="00A12EE6">
        <w:rPr>
          <w:b/>
          <w:bCs/>
          <w:i/>
          <w:iCs/>
        </w:rPr>
        <w:t xml:space="preserve"> </w:t>
      </w:r>
      <w:proofErr w:type="spellStart"/>
      <w:r w:rsidR="00290607" w:rsidRPr="00A12EE6">
        <w:rPr>
          <w:b/>
          <w:bCs/>
          <w:i/>
          <w:iCs/>
        </w:rPr>
        <w:t>later</w:t>
      </w:r>
      <w:proofErr w:type="spellEnd"/>
      <w:r w:rsidR="00290607" w:rsidRPr="00A12EE6">
        <w:t>, bude</w:t>
      </w:r>
      <w:r>
        <w:t>m</w:t>
      </w:r>
      <w:r w:rsidR="00290607" w:rsidRPr="00A12EE6">
        <w:t>e môcť tieto možnosti nastaviť neskôr. Toto platí pre všetky vykonávané nastavenia, je</w:t>
      </w:r>
      <w:r>
        <w:t xml:space="preserve"> ich</w:t>
      </w:r>
      <w:r w:rsidR="00290607" w:rsidRPr="00A12EE6">
        <w:t xml:space="preserve"> možné v prípade potreby</w:t>
      </w:r>
      <w:r w:rsidRPr="00084D8E">
        <w:t xml:space="preserve"> </w:t>
      </w:r>
      <w:r w:rsidRPr="00A12EE6">
        <w:t>zmeniť</w:t>
      </w:r>
      <w:r w:rsidR="00290607" w:rsidRPr="00A12EE6">
        <w:t xml:space="preserve">. </w:t>
      </w:r>
      <w:r>
        <w:t>Vyberieme</w:t>
      </w:r>
      <w:r w:rsidR="00290607" w:rsidRPr="00A12EE6">
        <w:t xml:space="preserve"> voľbu </w:t>
      </w:r>
      <w:proofErr w:type="spellStart"/>
      <w:r w:rsidR="00290607" w:rsidRPr="00A12EE6">
        <w:rPr>
          <w:b/>
          <w:bCs/>
          <w:i/>
          <w:iCs/>
        </w:rPr>
        <w:t>Yes</w:t>
      </w:r>
      <w:proofErr w:type="spellEnd"/>
      <w:r w:rsidR="00290607" w:rsidRPr="00A12EE6">
        <w:rPr>
          <w:b/>
          <w:bCs/>
          <w:i/>
          <w:iCs/>
        </w:rPr>
        <w:t>, I </w:t>
      </w:r>
      <w:proofErr w:type="spellStart"/>
      <w:r w:rsidR="00290607" w:rsidRPr="00A12EE6">
        <w:rPr>
          <w:b/>
          <w:bCs/>
          <w:i/>
          <w:iCs/>
        </w:rPr>
        <w:t>want</w:t>
      </w:r>
      <w:proofErr w:type="spellEnd"/>
      <w:r w:rsidR="00290607" w:rsidRPr="00A12EE6">
        <w:rPr>
          <w:b/>
          <w:bCs/>
          <w:i/>
          <w:iCs/>
        </w:rPr>
        <w:t xml:space="preserve"> to </w:t>
      </w:r>
      <w:proofErr w:type="spellStart"/>
      <w:r w:rsidR="00290607" w:rsidRPr="00A12EE6">
        <w:rPr>
          <w:b/>
          <w:bCs/>
          <w:i/>
          <w:iCs/>
        </w:rPr>
        <w:t>configure</w:t>
      </w:r>
      <w:proofErr w:type="spellEnd"/>
      <w:r w:rsidR="00290607" w:rsidRPr="00A12EE6">
        <w:rPr>
          <w:b/>
          <w:bCs/>
          <w:i/>
          <w:iCs/>
        </w:rPr>
        <w:t xml:space="preserve"> </w:t>
      </w:r>
      <w:proofErr w:type="spellStart"/>
      <w:r w:rsidR="00290607" w:rsidRPr="00A12EE6">
        <w:rPr>
          <w:b/>
          <w:bCs/>
          <w:i/>
          <w:iCs/>
        </w:rPr>
        <w:t>these</w:t>
      </w:r>
      <w:proofErr w:type="spellEnd"/>
      <w:r w:rsidR="00290607" w:rsidRPr="00A12EE6">
        <w:rPr>
          <w:b/>
          <w:bCs/>
          <w:i/>
          <w:iCs/>
        </w:rPr>
        <w:t xml:space="preserve"> </w:t>
      </w:r>
      <w:proofErr w:type="spellStart"/>
      <w:r w:rsidR="00290607" w:rsidRPr="00A12EE6">
        <w:rPr>
          <w:b/>
          <w:bCs/>
          <w:i/>
          <w:iCs/>
        </w:rPr>
        <w:t>options</w:t>
      </w:r>
      <w:proofErr w:type="spellEnd"/>
      <w:r w:rsidR="00290607" w:rsidRPr="00A12EE6">
        <w:rPr>
          <w:b/>
          <w:bCs/>
          <w:i/>
          <w:iCs/>
        </w:rPr>
        <w:t xml:space="preserve"> </w:t>
      </w:r>
      <w:proofErr w:type="spellStart"/>
      <w:r w:rsidR="00290607" w:rsidRPr="00A12EE6">
        <w:rPr>
          <w:b/>
          <w:bCs/>
          <w:i/>
          <w:iCs/>
        </w:rPr>
        <w:t>now</w:t>
      </w:r>
      <w:proofErr w:type="spellEnd"/>
      <w:r w:rsidR="00290607" w:rsidRPr="00A12EE6">
        <w:t xml:space="preserve"> a potvrdíme tlačidlom </w:t>
      </w:r>
      <w:proofErr w:type="spellStart"/>
      <w:r w:rsidR="00290607" w:rsidRPr="00084D8E">
        <w:rPr>
          <w:b/>
          <w:bCs/>
          <w:i/>
          <w:iCs/>
          <w:bdr w:val="single" w:sz="8" w:space="0" w:color="auto" w:shadow="1"/>
          <w:shd w:val="clear" w:color="auto" w:fill="D9D9D9" w:themeFill="background1" w:themeFillShade="D9"/>
        </w:rPr>
        <w:t>Next</w:t>
      </w:r>
      <w:proofErr w:type="spellEnd"/>
      <w:r w:rsidR="00290607" w:rsidRPr="00A12EE6">
        <w:t>.</w:t>
      </w:r>
    </w:p>
    <w:p w14:paraId="1790AAB9" w14:textId="77777777" w:rsidR="00290607" w:rsidRPr="00A12EE6" w:rsidRDefault="00290607" w:rsidP="00290607">
      <w:pPr>
        <w:keepNext/>
        <w:jc w:val="center"/>
      </w:pPr>
      <w:r w:rsidRPr="00A12EE6">
        <w:rPr>
          <w:noProof/>
          <w:lang w:eastAsia="sk-SK"/>
        </w:rPr>
        <w:lastRenderedPageBreak/>
        <w:drawing>
          <wp:inline distT="0" distB="0" distL="0" distR="0" wp14:anchorId="0F62117F" wp14:editId="4BE39971">
            <wp:extent cx="4896000" cy="3986208"/>
            <wp:effectExtent l="38100" t="38100" r="95250" b="90805"/>
            <wp:docPr id="619387540"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7540" name="Obrázok 1" descr="Obrázok, na ktorom je text, elektronika, snímka obrazovky, softvér&#10;&#10;Automaticky generovaný popis"/>
                    <pic:cNvPicPr/>
                  </pic:nvPicPr>
                  <pic:blipFill>
                    <a:blip r:embed="rId198"/>
                    <a:stretch>
                      <a:fillRect/>
                    </a:stretch>
                  </pic:blipFill>
                  <pic:spPr>
                    <a:xfrm>
                      <a:off x="0" y="0"/>
                      <a:ext cx="4896000" cy="3986208"/>
                    </a:xfrm>
                    <a:prstGeom prst="rect">
                      <a:avLst/>
                    </a:prstGeom>
                    <a:effectLst>
                      <a:outerShdw blurRad="50800" dist="38100" dir="2700000" algn="tl" rotWithShape="0">
                        <a:prstClr val="black">
                          <a:alpha val="40000"/>
                        </a:prstClr>
                      </a:outerShdw>
                    </a:effectLst>
                  </pic:spPr>
                </pic:pic>
              </a:graphicData>
            </a:graphic>
          </wp:inline>
        </w:drawing>
      </w:r>
    </w:p>
    <w:p w14:paraId="2AA62739" w14:textId="6548AFD1" w:rsidR="00290607" w:rsidRPr="00A12EE6" w:rsidRDefault="00290607" w:rsidP="00290607">
      <w:pPr>
        <w:pStyle w:val="Popis"/>
        <w:jc w:val="center"/>
      </w:pPr>
      <w:bookmarkStart w:id="391" w:name="_Toc182423423"/>
      <w:r w:rsidRPr="00A12EE6">
        <w:t xml:space="preserve">Obr. </w:t>
      </w:r>
      <w:fldSimple w:instr=" STYLEREF 1 \s ">
        <w:r w:rsidR="005418FC">
          <w:rPr>
            <w:noProof/>
          </w:rPr>
          <w:t>4</w:t>
        </w:r>
      </w:fldSimple>
      <w:r w:rsidR="00E37B0B" w:rsidRPr="00A12EE6">
        <w:noBreakHyphen/>
      </w:r>
      <w:fldSimple w:instr=" SEQ Obr. \* ARABIC \s 1 ">
        <w:r w:rsidR="005418FC">
          <w:rPr>
            <w:noProof/>
          </w:rPr>
          <w:t>25</w:t>
        </w:r>
      </w:fldSimple>
      <w:r w:rsidRPr="00A12EE6">
        <w:t>. Voľba konfigurácie možností DHCP</w:t>
      </w:r>
      <w:bookmarkEnd w:id="391"/>
    </w:p>
    <w:p w14:paraId="09E5996C" w14:textId="1DBCF101" w:rsidR="00290607" w:rsidRPr="00A12EE6" w:rsidRDefault="00290607" w:rsidP="00CA2AA1">
      <w:pPr>
        <w:pStyle w:val="Odsekzoznamu"/>
        <w:numPr>
          <w:ilvl w:val="0"/>
          <w:numId w:val="37"/>
        </w:numPr>
        <w:ind w:left="454" w:hanging="454"/>
        <w:jc w:val="both"/>
      </w:pPr>
      <w:r w:rsidRPr="00A12EE6">
        <w:t>Definujeme IP adresu predvolenej brány. Keďže naša sieť nemá predvolenú bránu, ale definovali sme ju pri nastavovaní statických IP adries našich serverov</w:t>
      </w:r>
      <w:r w:rsidR="009F5CF1" w:rsidRPr="00A12EE6">
        <w:t>, nastavíme j</w:t>
      </w:r>
      <w:r w:rsidR="00BC5C1D" w:rsidRPr="00A12EE6">
        <w:t>u</w:t>
      </w:r>
      <w:r w:rsidR="009F5CF1" w:rsidRPr="00A12EE6">
        <w:t xml:space="preserve"> aj tu. Do poľa </w:t>
      </w:r>
      <w:r w:rsidR="009F5CF1" w:rsidRPr="00A12EE6">
        <w:rPr>
          <w:b/>
          <w:bCs/>
          <w:i/>
          <w:iCs/>
        </w:rPr>
        <w:t xml:space="preserve">IP </w:t>
      </w:r>
      <w:proofErr w:type="spellStart"/>
      <w:r w:rsidR="009F5CF1" w:rsidRPr="00A12EE6">
        <w:rPr>
          <w:b/>
          <w:bCs/>
          <w:i/>
          <w:iCs/>
        </w:rPr>
        <w:t>address</w:t>
      </w:r>
      <w:proofErr w:type="spellEnd"/>
      <w:r w:rsidR="009F5CF1" w:rsidRPr="00A12EE6">
        <w:t xml:space="preserve"> zadáme </w:t>
      </w:r>
      <w:r w:rsidR="009F5CF1" w:rsidRPr="00A12EE6">
        <w:rPr>
          <w:b/>
          <w:bCs/>
          <w:i/>
          <w:iCs/>
        </w:rPr>
        <w:t>172.20.50.1</w:t>
      </w:r>
      <w:r w:rsidR="009F5CF1" w:rsidRPr="00A12EE6">
        <w:t xml:space="preserve"> a klikneme na tlačidlo </w:t>
      </w:r>
      <w:proofErr w:type="spellStart"/>
      <w:r w:rsidR="009F5CF1" w:rsidRPr="00084D8E">
        <w:rPr>
          <w:b/>
          <w:bCs/>
          <w:i/>
          <w:iCs/>
          <w:bdr w:val="single" w:sz="8" w:space="0" w:color="auto" w:shadow="1"/>
          <w:shd w:val="clear" w:color="auto" w:fill="D9D9D9" w:themeFill="background1" w:themeFillShade="D9"/>
        </w:rPr>
        <w:t>Add</w:t>
      </w:r>
      <w:proofErr w:type="spellEnd"/>
      <w:r w:rsidR="009F5CF1" w:rsidRPr="00A12EE6">
        <w:t xml:space="preserve">, čím sa pridá predvolená brána. Pre pokračovanie </w:t>
      </w:r>
      <w:r w:rsidR="00BC5CB7" w:rsidRPr="00A12EE6">
        <w:t xml:space="preserve">zvolíme tlačidlo </w:t>
      </w:r>
      <w:proofErr w:type="spellStart"/>
      <w:r w:rsidR="00BC5CB7" w:rsidRPr="00084D8E">
        <w:rPr>
          <w:b/>
          <w:bCs/>
          <w:i/>
          <w:iCs/>
          <w:bdr w:val="single" w:sz="8" w:space="0" w:color="auto" w:shadow="1"/>
          <w:shd w:val="clear" w:color="auto" w:fill="D9D9D9" w:themeFill="background1" w:themeFillShade="D9"/>
        </w:rPr>
        <w:t>Next</w:t>
      </w:r>
      <w:proofErr w:type="spellEnd"/>
      <w:r w:rsidR="00BC5CB7" w:rsidRPr="00A12EE6">
        <w:t>.</w:t>
      </w:r>
    </w:p>
    <w:p w14:paraId="32BA2007" w14:textId="77777777" w:rsidR="009F5CF1" w:rsidRPr="00A12EE6" w:rsidRDefault="009F5CF1" w:rsidP="009F5CF1">
      <w:pPr>
        <w:keepNext/>
        <w:jc w:val="center"/>
      </w:pPr>
      <w:r w:rsidRPr="00A12EE6">
        <w:rPr>
          <w:noProof/>
          <w:lang w:eastAsia="sk-SK"/>
        </w:rPr>
        <w:lastRenderedPageBreak/>
        <w:drawing>
          <wp:inline distT="0" distB="0" distL="0" distR="0" wp14:anchorId="1FE246F5" wp14:editId="47DFE94B">
            <wp:extent cx="4896000" cy="3980336"/>
            <wp:effectExtent l="38100" t="38100" r="95250" b="96520"/>
            <wp:docPr id="1261878576"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78576" name="Obrázok 1" descr="Obrázok, na ktorom je text, elektronika, snímka obrazovky, displej&#10;&#10;Automaticky generovaný popis"/>
                    <pic:cNvPicPr/>
                  </pic:nvPicPr>
                  <pic:blipFill>
                    <a:blip r:embed="rId199"/>
                    <a:stretch>
                      <a:fillRect/>
                    </a:stretch>
                  </pic:blipFill>
                  <pic:spPr>
                    <a:xfrm>
                      <a:off x="0" y="0"/>
                      <a:ext cx="4896000" cy="3980336"/>
                    </a:xfrm>
                    <a:prstGeom prst="rect">
                      <a:avLst/>
                    </a:prstGeom>
                    <a:effectLst>
                      <a:outerShdw blurRad="50800" dist="38100" dir="2700000" algn="tl" rotWithShape="0">
                        <a:prstClr val="black">
                          <a:alpha val="40000"/>
                        </a:prstClr>
                      </a:outerShdw>
                    </a:effectLst>
                  </pic:spPr>
                </pic:pic>
              </a:graphicData>
            </a:graphic>
          </wp:inline>
        </w:drawing>
      </w:r>
    </w:p>
    <w:p w14:paraId="4D8F2890" w14:textId="5BF6EC80" w:rsidR="009F5CF1" w:rsidRPr="00A12EE6" w:rsidRDefault="009F5CF1" w:rsidP="009F5CF1">
      <w:pPr>
        <w:pStyle w:val="Popis"/>
        <w:jc w:val="center"/>
      </w:pPr>
      <w:bookmarkStart w:id="392" w:name="_Toc182423424"/>
      <w:r w:rsidRPr="00A12EE6">
        <w:t xml:space="preserve">Obr. </w:t>
      </w:r>
      <w:fldSimple w:instr=" STYLEREF 1 \s ">
        <w:r w:rsidR="005418FC">
          <w:rPr>
            <w:noProof/>
          </w:rPr>
          <w:t>4</w:t>
        </w:r>
      </w:fldSimple>
      <w:r w:rsidR="00E37B0B" w:rsidRPr="00A12EE6">
        <w:noBreakHyphen/>
      </w:r>
      <w:fldSimple w:instr=" SEQ Obr. \* ARABIC \s 1 ">
        <w:r w:rsidR="005418FC">
          <w:rPr>
            <w:noProof/>
          </w:rPr>
          <w:t>26</w:t>
        </w:r>
      </w:fldSimple>
      <w:r w:rsidRPr="00A12EE6">
        <w:t>. Definovanie predvolenej brány</w:t>
      </w:r>
      <w:bookmarkEnd w:id="392"/>
    </w:p>
    <w:p w14:paraId="1A1C1876" w14:textId="7A904FD7" w:rsidR="00477616" w:rsidRPr="00A12EE6" w:rsidRDefault="00084D8E" w:rsidP="00CA2AA1">
      <w:pPr>
        <w:pStyle w:val="Odsekzoznamu"/>
        <w:numPr>
          <w:ilvl w:val="0"/>
          <w:numId w:val="37"/>
        </w:numPr>
        <w:ind w:left="454" w:hanging="454"/>
        <w:jc w:val="both"/>
      </w:pPr>
      <w:r>
        <w:t>Teraz</w:t>
      </w:r>
      <w:r w:rsidR="00BC5CB7" w:rsidRPr="00A12EE6">
        <w:t xml:space="preserve"> môžeme definovať DNS servery. Pre doménu </w:t>
      </w:r>
      <w:proofErr w:type="spellStart"/>
      <w:r w:rsidR="00BC5CB7" w:rsidRPr="00A12EE6">
        <w:t>kti.local</w:t>
      </w:r>
      <w:proofErr w:type="spellEnd"/>
      <w:r w:rsidR="00BC5CB7" w:rsidRPr="00A12EE6">
        <w:t xml:space="preserve">, </w:t>
      </w:r>
      <w:ins w:id="393" w:author="Baráth, Július" w:date="2024-11-14T10:24:00Z" w16du:dateUtc="2024-11-14T09:24:00Z">
        <w:r w:rsidR="00623D0D" w:rsidRPr="00A12EE6">
          <w:t xml:space="preserve">je </w:t>
        </w:r>
      </w:ins>
      <w:r w:rsidR="00BC5CB7" w:rsidRPr="00A12EE6">
        <w:t xml:space="preserve">už </w:t>
      </w:r>
      <w:del w:id="394" w:author="Baráth, Július" w:date="2024-11-14T10:24:00Z" w16du:dateUtc="2024-11-14T09:24:00Z">
        <w:r w:rsidR="00BC5CB7" w:rsidRPr="00A12EE6" w:rsidDel="00623D0D">
          <w:delText xml:space="preserve">je </w:delText>
        </w:r>
      </w:del>
      <w:r w:rsidR="00BC5CB7" w:rsidRPr="00A12EE6">
        <w:t xml:space="preserve">nastavený DNS server s IP adresou </w:t>
      </w:r>
      <w:r w:rsidR="00BC5CB7" w:rsidRPr="00A12EE6">
        <w:rPr>
          <w:b/>
          <w:bCs/>
          <w:i/>
          <w:iCs/>
        </w:rPr>
        <w:t>172.20.50.11</w:t>
      </w:r>
      <w:r w:rsidR="00BC5CB7" w:rsidRPr="00A12EE6">
        <w:t xml:space="preserve">. V sieti máme aj DNS server s IP adresou </w:t>
      </w:r>
      <w:r w:rsidR="00BC5CB7" w:rsidRPr="00A12EE6">
        <w:rPr>
          <w:b/>
          <w:bCs/>
          <w:i/>
          <w:iCs/>
        </w:rPr>
        <w:t>172.20.50.12</w:t>
      </w:r>
      <w:r w:rsidR="00BC5CB7" w:rsidRPr="00A12EE6">
        <w:t xml:space="preserve">, ktorý môžeme pridať buď pomocou mena alebo pomocou IP adresy. Je jedno ktorú voľbu zvolíte. </w:t>
      </w:r>
      <w:r>
        <w:t>Z</w:t>
      </w:r>
      <w:r w:rsidR="00BC5CB7" w:rsidRPr="00A12EE6">
        <w:t xml:space="preserve">adali </w:t>
      </w:r>
      <w:r>
        <w:t xml:space="preserve">sme </w:t>
      </w:r>
      <w:r w:rsidR="00BC5CB7" w:rsidRPr="00A12EE6">
        <w:t xml:space="preserve">do poľa </w:t>
      </w:r>
      <w:r w:rsidR="00BC5CB7" w:rsidRPr="00A12EE6">
        <w:rPr>
          <w:b/>
          <w:bCs/>
          <w:i/>
          <w:iCs/>
        </w:rPr>
        <w:t xml:space="preserve">IP </w:t>
      </w:r>
      <w:proofErr w:type="spellStart"/>
      <w:r w:rsidR="00BC5CB7" w:rsidRPr="00A12EE6">
        <w:rPr>
          <w:b/>
          <w:bCs/>
          <w:i/>
          <w:iCs/>
        </w:rPr>
        <w:t>address</w:t>
      </w:r>
      <w:proofErr w:type="spellEnd"/>
      <w:r w:rsidR="00BC5CB7" w:rsidRPr="00A12EE6">
        <w:t xml:space="preserve"> adresu </w:t>
      </w:r>
      <w:r w:rsidR="00BC5CB7" w:rsidRPr="00A12EE6">
        <w:rPr>
          <w:b/>
          <w:bCs/>
          <w:i/>
          <w:iCs/>
        </w:rPr>
        <w:t>172.20.50.12</w:t>
      </w:r>
      <w:r w:rsidR="00BC5CB7" w:rsidRPr="00A12EE6">
        <w:t xml:space="preserve"> a voľbu </w:t>
      </w:r>
      <w:r>
        <w:t xml:space="preserve">sme </w:t>
      </w:r>
      <w:r w:rsidR="00BC5CB7" w:rsidRPr="00A12EE6">
        <w:t xml:space="preserve">potvrdili tlačidlom </w:t>
      </w:r>
      <w:proofErr w:type="spellStart"/>
      <w:r w:rsidR="00BC5CB7" w:rsidRPr="00084D8E">
        <w:rPr>
          <w:b/>
          <w:bCs/>
          <w:i/>
          <w:iCs/>
          <w:bdr w:val="single" w:sz="8" w:space="0" w:color="auto" w:shadow="1"/>
          <w:shd w:val="clear" w:color="auto" w:fill="D9D9D9" w:themeFill="background1" w:themeFillShade="D9"/>
        </w:rPr>
        <w:t>Add</w:t>
      </w:r>
      <w:proofErr w:type="spellEnd"/>
      <w:r w:rsidR="00BC5CB7" w:rsidRPr="00A12EE6">
        <w:t xml:space="preserve">. </w:t>
      </w:r>
      <w:r>
        <w:t>N</w:t>
      </w:r>
      <w:r w:rsidR="00BC5CB7" w:rsidRPr="00A12EE6">
        <w:t>a krátky okam</w:t>
      </w:r>
      <w:r>
        <w:t>ih sa</w:t>
      </w:r>
      <w:r w:rsidR="00BC5CB7" w:rsidRPr="00A12EE6">
        <w:t xml:space="preserve"> zobrazí nové okno s validáciou dostupnosti DNS servera. Toto okno sa automaticky samo zatvorí a zadaný server bude zaradený do DHCP možností. Pokračujeme pomocou tlačidla </w:t>
      </w:r>
      <w:proofErr w:type="spellStart"/>
      <w:r w:rsidR="00BC5CB7" w:rsidRPr="00084D8E">
        <w:rPr>
          <w:b/>
          <w:bCs/>
          <w:i/>
          <w:iCs/>
          <w:bdr w:val="single" w:sz="8" w:space="0" w:color="auto" w:shadow="1"/>
          <w:shd w:val="clear" w:color="auto" w:fill="D9D9D9" w:themeFill="background1" w:themeFillShade="D9"/>
        </w:rPr>
        <w:t>Next</w:t>
      </w:r>
      <w:proofErr w:type="spellEnd"/>
      <w:r w:rsidR="00BC5CB7" w:rsidRPr="00A12EE6">
        <w:t>.</w:t>
      </w:r>
    </w:p>
    <w:p w14:paraId="6A2BDAF4" w14:textId="77777777" w:rsidR="00BC5CB7" w:rsidRPr="00A12EE6" w:rsidRDefault="00BC5CB7" w:rsidP="00BC5CB7">
      <w:pPr>
        <w:keepNext/>
        <w:jc w:val="center"/>
      </w:pPr>
      <w:r w:rsidRPr="00A12EE6">
        <w:rPr>
          <w:noProof/>
          <w:lang w:eastAsia="sk-SK"/>
        </w:rPr>
        <w:lastRenderedPageBreak/>
        <w:drawing>
          <wp:inline distT="0" distB="0" distL="0" distR="0" wp14:anchorId="20E5B2C8" wp14:editId="2E9CFC69">
            <wp:extent cx="4896000" cy="3933618"/>
            <wp:effectExtent l="38100" t="38100" r="95250" b="86360"/>
            <wp:docPr id="1354018309"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8309" name="Obrázok 1" descr="Obrázok, na ktorom je text, elektronika, snímka obrazovky, displej&#10;&#10;Automaticky generovaný popis"/>
                    <pic:cNvPicPr/>
                  </pic:nvPicPr>
                  <pic:blipFill>
                    <a:blip r:embed="rId200"/>
                    <a:stretch>
                      <a:fillRect/>
                    </a:stretch>
                  </pic:blipFill>
                  <pic:spPr>
                    <a:xfrm>
                      <a:off x="0" y="0"/>
                      <a:ext cx="4896000" cy="3933618"/>
                    </a:xfrm>
                    <a:prstGeom prst="rect">
                      <a:avLst/>
                    </a:prstGeom>
                    <a:effectLst>
                      <a:outerShdw blurRad="50800" dist="38100" dir="2700000" algn="tl" rotWithShape="0">
                        <a:prstClr val="black">
                          <a:alpha val="40000"/>
                        </a:prstClr>
                      </a:outerShdw>
                    </a:effectLst>
                  </pic:spPr>
                </pic:pic>
              </a:graphicData>
            </a:graphic>
          </wp:inline>
        </w:drawing>
      </w:r>
    </w:p>
    <w:p w14:paraId="10E2E576" w14:textId="091F776E" w:rsidR="00BC5CB7" w:rsidRPr="00A12EE6" w:rsidRDefault="00BC5CB7" w:rsidP="00BC5CB7">
      <w:pPr>
        <w:pStyle w:val="Popis"/>
        <w:jc w:val="center"/>
      </w:pPr>
      <w:bookmarkStart w:id="395" w:name="_Toc182423425"/>
      <w:r w:rsidRPr="00A12EE6">
        <w:t xml:space="preserve">Obr. </w:t>
      </w:r>
      <w:fldSimple w:instr=" STYLEREF 1 \s ">
        <w:r w:rsidR="005418FC">
          <w:rPr>
            <w:noProof/>
          </w:rPr>
          <w:t>4</w:t>
        </w:r>
      </w:fldSimple>
      <w:r w:rsidR="00E37B0B" w:rsidRPr="00A12EE6">
        <w:noBreakHyphen/>
      </w:r>
      <w:fldSimple w:instr=" SEQ Obr. \* ARABIC \s 1 ">
        <w:r w:rsidR="005418FC">
          <w:rPr>
            <w:noProof/>
          </w:rPr>
          <w:t>27</w:t>
        </w:r>
      </w:fldSimple>
      <w:r w:rsidRPr="00A12EE6">
        <w:t>. Definovanie DNS serverov</w:t>
      </w:r>
      <w:bookmarkEnd w:id="395"/>
    </w:p>
    <w:p w14:paraId="6976C10B" w14:textId="5A9A06FC" w:rsidR="00BC5CB7" w:rsidRPr="00A12EE6" w:rsidRDefault="00BC5CB7" w:rsidP="00CA2AA1">
      <w:pPr>
        <w:pStyle w:val="Odsekzoznamu"/>
        <w:numPr>
          <w:ilvl w:val="0"/>
          <w:numId w:val="37"/>
        </w:numPr>
        <w:ind w:left="454" w:hanging="454"/>
        <w:jc w:val="both"/>
      </w:pPr>
      <w:r w:rsidRPr="00A12EE6">
        <w:t>Nasleduje možnosť definovania WINS servera. Keďže mi WINS server nepoužívame</w:t>
      </w:r>
      <w:r w:rsidR="00084D8E">
        <w:t>,</w:t>
      </w:r>
      <w:r w:rsidRPr="00A12EE6">
        <w:t xml:space="preserve"> túto možnosť preskočíme tlačidlom </w:t>
      </w:r>
      <w:proofErr w:type="spellStart"/>
      <w:r w:rsidRPr="00084D8E">
        <w:rPr>
          <w:b/>
          <w:bCs/>
          <w:i/>
          <w:iCs/>
          <w:bdr w:val="single" w:sz="8" w:space="0" w:color="auto" w:shadow="1"/>
          <w:shd w:val="clear" w:color="auto" w:fill="D9D9D9" w:themeFill="background1" w:themeFillShade="D9"/>
        </w:rPr>
        <w:t>Next</w:t>
      </w:r>
      <w:proofErr w:type="spellEnd"/>
      <w:r w:rsidRPr="00A12EE6">
        <w:t>.</w:t>
      </w:r>
    </w:p>
    <w:p w14:paraId="489ED4CC" w14:textId="77777777" w:rsidR="00BC5CB7" w:rsidRPr="00A12EE6" w:rsidRDefault="00BC5CB7" w:rsidP="00BC5CB7">
      <w:pPr>
        <w:keepNext/>
        <w:jc w:val="center"/>
      </w:pPr>
      <w:r w:rsidRPr="00A12EE6">
        <w:rPr>
          <w:noProof/>
          <w:lang w:eastAsia="sk-SK"/>
        </w:rPr>
        <w:lastRenderedPageBreak/>
        <w:drawing>
          <wp:inline distT="0" distB="0" distL="0" distR="0" wp14:anchorId="57A94CC8" wp14:editId="0CE0552C">
            <wp:extent cx="4896000" cy="3976829"/>
            <wp:effectExtent l="38100" t="38100" r="95250" b="100330"/>
            <wp:docPr id="1303974510" name="Obrázok 1" descr="Obrázok, na ktorom je text, snímka obrazovky, displej,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74510" name="Obrázok 1" descr="Obrázok, na ktorom je text, snímka obrazovky, displej, softvér&#10;&#10;Automaticky generovaný popis"/>
                    <pic:cNvPicPr/>
                  </pic:nvPicPr>
                  <pic:blipFill>
                    <a:blip r:embed="rId201"/>
                    <a:stretch>
                      <a:fillRect/>
                    </a:stretch>
                  </pic:blipFill>
                  <pic:spPr>
                    <a:xfrm>
                      <a:off x="0" y="0"/>
                      <a:ext cx="4896000" cy="3976829"/>
                    </a:xfrm>
                    <a:prstGeom prst="rect">
                      <a:avLst/>
                    </a:prstGeom>
                    <a:effectLst>
                      <a:outerShdw blurRad="50800" dist="38100" dir="2700000" algn="tl" rotWithShape="0">
                        <a:prstClr val="black">
                          <a:alpha val="40000"/>
                        </a:prstClr>
                      </a:outerShdw>
                    </a:effectLst>
                  </pic:spPr>
                </pic:pic>
              </a:graphicData>
            </a:graphic>
          </wp:inline>
        </w:drawing>
      </w:r>
    </w:p>
    <w:p w14:paraId="7EA91681" w14:textId="25C1A601" w:rsidR="00BC5CB7" w:rsidRPr="00A12EE6" w:rsidRDefault="00BC5CB7" w:rsidP="00BC5CB7">
      <w:pPr>
        <w:pStyle w:val="Popis"/>
        <w:jc w:val="center"/>
      </w:pPr>
      <w:bookmarkStart w:id="396" w:name="_Toc182423426"/>
      <w:r w:rsidRPr="00A12EE6">
        <w:t xml:space="preserve">Obr. </w:t>
      </w:r>
      <w:fldSimple w:instr=" STYLEREF 1 \s ">
        <w:r w:rsidR="005418FC">
          <w:rPr>
            <w:noProof/>
          </w:rPr>
          <w:t>4</w:t>
        </w:r>
      </w:fldSimple>
      <w:r w:rsidR="00E37B0B" w:rsidRPr="00A12EE6">
        <w:noBreakHyphen/>
      </w:r>
      <w:fldSimple w:instr=" SEQ Obr. \* ARABIC \s 1 ">
        <w:r w:rsidR="005418FC">
          <w:rPr>
            <w:noProof/>
          </w:rPr>
          <w:t>28</w:t>
        </w:r>
      </w:fldSimple>
      <w:r w:rsidRPr="00A12EE6">
        <w:t xml:space="preserve">. Definovanie WINS </w:t>
      </w:r>
      <w:proofErr w:type="spellStart"/>
      <w:r w:rsidRPr="00A12EE6">
        <w:t>Servers</w:t>
      </w:r>
      <w:bookmarkEnd w:id="396"/>
      <w:proofErr w:type="spellEnd"/>
    </w:p>
    <w:p w14:paraId="42119506" w14:textId="3F3D753A" w:rsidR="00BC5CB7" w:rsidRPr="00A12EE6" w:rsidRDefault="00084D8E" w:rsidP="00CA2AA1">
      <w:pPr>
        <w:pStyle w:val="Odsekzoznamu"/>
        <w:numPr>
          <w:ilvl w:val="0"/>
          <w:numId w:val="37"/>
        </w:numPr>
        <w:ind w:left="454" w:hanging="454"/>
        <w:jc w:val="both"/>
      </w:pPr>
      <w:r>
        <w:t>M</w:t>
      </w:r>
      <w:r w:rsidR="00BC5CB7" w:rsidRPr="00A12EE6">
        <w:t xml:space="preserve">áme možnosť aktivovať náš rozsah alebo to urobiť neskôr. </w:t>
      </w:r>
      <w:r w:rsidR="00BC5C1D" w:rsidRPr="00A12EE6">
        <w:t xml:space="preserve">Ponecháme voľbu </w:t>
      </w:r>
      <w:proofErr w:type="spellStart"/>
      <w:r w:rsidR="00BC5C1D" w:rsidRPr="00A12EE6">
        <w:rPr>
          <w:b/>
          <w:bCs/>
          <w:i/>
          <w:iCs/>
        </w:rPr>
        <w:t>Yes</w:t>
      </w:r>
      <w:proofErr w:type="spellEnd"/>
      <w:r w:rsidR="00BC5C1D" w:rsidRPr="00A12EE6">
        <w:rPr>
          <w:b/>
          <w:bCs/>
          <w:i/>
          <w:iCs/>
        </w:rPr>
        <w:t>, I </w:t>
      </w:r>
      <w:proofErr w:type="spellStart"/>
      <w:r w:rsidR="00BC5C1D" w:rsidRPr="00A12EE6">
        <w:rPr>
          <w:b/>
          <w:bCs/>
          <w:i/>
          <w:iCs/>
        </w:rPr>
        <w:t>want</w:t>
      </w:r>
      <w:proofErr w:type="spellEnd"/>
      <w:r w:rsidR="00BC5C1D" w:rsidRPr="00A12EE6">
        <w:rPr>
          <w:b/>
          <w:bCs/>
          <w:i/>
          <w:iCs/>
        </w:rPr>
        <w:t xml:space="preserve"> to </w:t>
      </w:r>
      <w:proofErr w:type="spellStart"/>
      <w:r w:rsidR="00BC5C1D" w:rsidRPr="00A12EE6">
        <w:rPr>
          <w:b/>
          <w:bCs/>
          <w:i/>
          <w:iCs/>
        </w:rPr>
        <w:t>activate</w:t>
      </w:r>
      <w:proofErr w:type="spellEnd"/>
      <w:r w:rsidR="00BC5C1D" w:rsidRPr="00A12EE6">
        <w:rPr>
          <w:b/>
          <w:bCs/>
          <w:i/>
          <w:iCs/>
        </w:rPr>
        <w:t xml:space="preserve"> </w:t>
      </w:r>
      <w:proofErr w:type="spellStart"/>
      <w:r w:rsidR="00BC5C1D" w:rsidRPr="00A12EE6">
        <w:rPr>
          <w:b/>
          <w:bCs/>
          <w:i/>
          <w:iCs/>
        </w:rPr>
        <w:t>this</w:t>
      </w:r>
      <w:proofErr w:type="spellEnd"/>
      <w:r w:rsidR="00BC5C1D" w:rsidRPr="00A12EE6">
        <w:rPr>
          <w:b/>
          <w:bCs/>
          <w:i/>
          <w:iCs/>
        </w:rPr>
        <w:t xml:space="preserve"> </w:t>
      </w:r>
      <w:proofErr w:type="spellStart"/>
      <w:r w:rsidR="00BC5C1D" w:rsidRPr="00A12EE6">
        <w:rPr>
          <w:b/>
          <w:bCs/>
          <w:i/>
          <w:iCs/>
        </w:rPr>
        <w:t>scope</w:t>
      </w:r>
      <w:proofErr w:type="spellEnd"/>
      <w:r w:rsidR="00BC5C1D" w:rsidRPr="00A12EE6">
        <w:rPr>
          <w:b/>
          <w:bCs/>
          <w:i/>
          <w:iCs/>
        </w:rPr>
        <w:t xml:space="preserve"> </w:t>
      </w:r>
      <w:proofErr w:type="spellStart"/>
      <w:r w:rsidR="00BC5C1D" w:rsidRPr="00A12EE6">
        <w:rPr>
          <w:b/>
          <w:bCs/>
          <w:i/>
          <w:iCs/>
        </w:rPr>
        <w:t>now</w:t>
      </w:r>
      <w:proofErr w:type="spellEnd"/>
      <w:r w:rsidR="00BC5C1D" w:rsidRPr="00A12EE6">
        <w:t xml:space="preserve"> a z</w:t>
      </w:r>
      <w:r w:rsidR="00BC5CB7" w:rsidRPr="00A12EE6">
        <w:t xml:space="preserve">volíme tlačidlo </w:t>
      </w:r>
      <w:proofErr w:type="spellStart"/>
      <w:r w:rsidR="00BC5CB7" w:rsidRPr="00084D8E">
        <w:rPr>
          <w:b/>
          <w:bCs/>
          <w:i/>
          <w:iCs/>
          <w:bdr w:val="single" w:sz="8" w:space="0" w:color="auto" w:shadow="1"/>
          <w:shd w:val="clear" w:color="auto" w:fill="D9D9D9" w:themeFill="background1" w:themeFillShade="D9"/>
        </w:rPr>
        <w:t>Next</w:t>
      </w:r>
      <w:proofErr w:type="spellEnd"/>
      <w:r w:rsidR="00BC5CB7" w:rsidRPr="00A12EE6">
        <w:t>.</w:t>
      </w:r>
    </w:p>
    <w:p w14:paraId="0B3E6EC5" w14:textId="77777777" w:rsidR="00BC5CB7" w:rsidRPr="00A12EE6" w:rsidRDefault="00BC5CB7" w:rsidP="00BC5CB7">
      <w:pPr>
        <w:keepNext/>
        <w:jc w:val="center"/>
      </w:pPr>
      <w:r w:rsidRPr="00A12EE6">
        <w:rPr>
          <w:noProof/>
          <w:lang w:eastAsia="sk-SK"/>
        </w:rPr>
        <w:lastRenderedPageBreak/>
        <w:drawing>
          <wp:inline distT="0" distB="0" distL="0" distR="0" wp14:anchorId="6A022C6D" wp14:editId="78EFE170">
            <wp:extent cx="4896000" cy="3969225"/>
            <wp:effectExtent l="38100" t="38100" r="95250" b="88900"/>
            <wp:docPr id="380985022"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022" name="Obrázok 1" descr="Obrázok, na ktorom je text, elektronika, snímka obrazovky, displej&#10;&#10;Automaticky generovaný popis"/>
                    <pic:cNvPicPr/>
                  </pic:nvPicPr>
                  <pic:blipFill>
                    <a:blip r:embed="rId202"/>
                    <a:stretch>
                      <a:fillRect/>
                    </a:stretch>
                  </pic:blipFill>
                  <pic:spPr>
                    <a:xfrm>
                      <a:off x="0" y="0"/>
                      <a:ext cx="4896000" cy="3969225"/>
                    </a:xfrm>
                    <a:prstGeom prst="rect">
                      <a:avLst/>
                    </a:prstGeom>
                    <a:effectLst>
                      <a:outerShdw blurRad="50800" dist="38100" dir="2700000" algn="tl" rotWithShape="0">
                        <a:prstClr val="black">
                          <a:alpha val="40000"/>
                        </a:prstClr>
                      </a:outerShdw>
                    </a:effectLst>
                  </pic:spPr>
                </pic:pic>
              </a:graphicData>
            </a:graphic>
          </wp:inline>
        </w:drawing>
      </w:r>
    </w:p>
    <w:p w14:paraId="716233D1" w14:textId="2E0A2C16" w:rsidR="00BC5CB7" w:rsidRPr="00A12EE6" w:rsidRDefault="00BC5CB7" w:rsidP="00BC5CB7">
      <w:pPr>
        <w:pStyle w:val="Popis"/>
        <w:jc w:val="center"/>
      </w:pPr>
      <w:bookmarkStart w:id="397" w:name="_Toc182423427"/>
      <w:r w:rsidRPr="00A12EE6">
        <w:t xml:space="preserve">Obr. </w:t>
      </w:r>
      <w:fldSimple w:instr=" STYLEREF 1 \s ">
        <w:r w:rsidR="005418FC">
          <w:rPr>
            <w:noProof/>
          </w:rPr>
          <w:t>4</w:t>
        </w:r>
      </w:fldSimple>
      <w:r w:rsidR="00E37B0B" w:rsidRPr="00A12EE6">
        <w:noBreakHyphen/>
      </w:r>
      <w:fldSimple w:instr=" SEQ Obr. \* ARABIC \s 1 ">
        <w:r w:rsidR="005418FC">
          <w:rPr>
            <w:noProof/>
          </w:rPr>
          <w:t>29</w:t>
        </w:r>
      </w:fldSimple>
      <w:r w:rsidRPr="00A12EE6">
        <w:t>. Aktivácia rozsahu</w:t>
      </w:r>
      <w:bookmarkEnd w:id="397"/>
    </w:p>
    <w:p w14:paraId="4D75764B" w14:textId="74BDD80A" w:rsidR="00477616" w:rsidRPr="00A12EE6" w:rsidRDefault="00BC5CB7" w:rsidP="00CA2AA1">
      <w:pPr>
        <w:pStyle w:val="Odsekzoznamu"/>
        <w:numPr>
          <w:ilvl w:val="0"/>
          <w:numId w:val="37"/>
        </w:numPr>
        <w:ind w:left="454" w:hanging="454"/>
        <w:jc w:val="both"/>
      </w:pPr>
      <w:r w:rsidRPr="00A12EE6">
        <w:t xml:space="preserve">Nakoniec sa zobrazí </w:t>
      </w:r>
      <w:r w:rsidR="000A5BE3" w:rsidRPr="00A12EE6">
        <w:t xml:space="preserve">informácia o dokončení nastavenia. Okno sprievodcu zatvoríme tlačidlom </w:t>
      </w:r>
      <w:proofErr w:type="spellStart"/>
      <w:r w:rsidR="000A5BE3" w:rsidRPr="00084D8E">
        <w:rPr>
          <w:b/>
          <w:bCs/>
          <w:i/>
          <w:iCs/>
          <w:bdr w:val="single" w:sz="8" w:space="0" w:color="auto" w:shadow="1"/>
          <w:shd w:val="clear" w:color="auto" w:fill="D9D9D9" w:themeFill="background1" w:themeFillShade="D9"/>
        </w:rPr>
        <w:t>Finish</w:t>
      </w:r>
      <w:proofErr w:type="spellEnd"/>
      <w:r w:rsidR="000A5BE3" w:rsidRPr="00A12EE6">
        <w:t>.</w:t>
      </w:r>
    </w:p>
    <w:p w14:paraId="641DE393" w14:textId="77777777" w:rsidR="000A5BE3" w:rsidRPr="00A12EE6" w:rsidRDefault="000A5BE3" w:rsidP="000A5BE3">
      <w:pPr>
        <w:keepNext/>
        <w:jc w:val="center"/>
      </w:pPr>
      <w:r w:rsidRPr="00A12EE6">
        <w:rPr>
          <w:noProof/>
          <w:lang w:eastAsia="sk-SK"/>
        </w:rPr>
        <w:lastRenderedPageBreak/>
        <w:drawing>
          <wp:inline distT="0" distB="0" distL="0" distR="0" wp14:anchorId="5C160162" wp14:editId="3956B18F">
            <wp:extent cx="4896000" cy="3967449"/>
            <wp:effectExtent l="38100" t="38100" r="95250" b="90805"/>
            <wp:docPr id="1608963589" name="Obrázok 1" descr="Obrázok, na ktorom je text, snímka obrazovky, softvér,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3589" name="Obrázok 1" descr="Obrázok, na ktorom je text, snímka obrazovky, softvér, displej&#10;&#10;Automaticky generovaný popis"/>
                    <pic:cNvPicPr/>
                  </pic:nvPicPr>
                  <pic:blipFill>
                    <a:blip r:embed="rId203"/>
                    <a:stretch>
                      <a:fillRect/>
                    </a:stretch>
                  </pic:blipFill>
                  <pic:spPr>
                    <a:xfrm>
                      <a:off x="0" y="0"/>
                      <a:ext cx="4896000" cy="3967449"/>
                    </a:xfrm>
                    <a:prstGeom prst="rect">
                      <a:avLst/>
                    </a:prstGeom>
                    <a:effectLst>
                      <a:outerShdw blurRad="50800" dist="38100" dir="2700000" algn="tl" rotWithShape="0">
                        <a:prstClr val="black">
                          <a:alpha val="40000"/>
                        </a:prstClr>
                      </a:outerShdw>
                    </a:effectLst>
                  </pic:spPr>
                </pic:pic>
              </a:graphicData>
            </a:graphic>
          </wp:inline>
        </w:drawing>
      </w:r>
    </w:p>
    <w:p w14:paraId="4416BAF9" w14:textId="1D235DD0" w:rsidR="000A5BE3" w:rsidRPr="00A12EE6" w:rsidRDefault="000A5BE3" w:rsidP="000A5BE3">
      <w:pPr>
        <w:pStyle w:val="Popis"/>
        <w:jc w:val="center"/>
      </w:pPr>
      <w:bookmarkStart w:id="398" w:name="_Toc182423428"/>
      <w:r w:rsidRPr="00A12EE6">
        <w:t xml:space="preserve">Obr. </w:t>
      </w:r>
      <w:fldSimple w:instr=" STYLEREF 1 \s ">
        <w:r w:rsidR="005418FC">
          <w:rPr>
            <w:noProof/>
          </w:rPr>
          <w:t>4</w:t>
        </w:r>
      </w:fldSimple>
      <w:r w:rsidR="00E37B0B" w:rsidRPr="00A12EE6">
        <w:noBreakHyphen/>
      </w:r>
      <w:fldSimple w:instr=" SEQ Obr. \* ARABIC \s 1 ">
        <w:r w:rsidR="005418FC">
          <w:rPr>
            <w:noProof/>
          </w:rPr>
          <w:t>30</w:t>
        </w:r>
      </w:fldSimple>
      <w:r w:rsidRPr="00A12EE6">
        <w:t>. Dokončenie nastavenia rozsahu</w:t>
      </w:r>
      <w:bookmarkEnd w:id="398"/>
    </w:p>
    <w:p w14:paraId="6AA1C427" w14:textId="6008CFB0" w:rsidR="00D54104" w:rsidRPr="00A12EE6" w:rsidRDefault="00084D8E" w:rsidP="00CA2AA1">
      <w:pPr>
        <w:pStyle w:val="Odsekzoznamu"/>
        <w:numPr>
          <w:ilvl w:val="0"/>
          <w:numId w:val="37"/>
        </w:numPr>
        <w:ind w:left="454" w:hanging="454"/>
        <w:jc w:val="both"/>
      </w:pPr>
      <w:r>
        <w:t>V</w:t>
      </w:r>
      <w:r w:rsidR="000A5BE3" w:rsidRPr="00A12EE6">
        <w:t> konzole DHCP rozbal</w:t>
      </w:r>
      <w:r>
        <w:t>íme</w:t>
      </w:r>
      <w:r w:rsidR="000A5BE3" w:rsidRPr="00A12EE6">
        <w:t xml:space="preserve"> možnosť </w:t>
      </w:r>
      <w:r w:rsidR="000A5BE3" w:rsidRPr="00A12EE6">
        <w:rPr>
          <w:b/>
          <w:bCs/>
          <w:i/>
          <w:iCs/>
        </w:rPr>
        <w:t>IPv4</w:t>
      </w:r>
      <w:r w:rsidR="000A5BE3" w:rsidRPr="00A12EE6">
        <w:t xml:space="preserve">, v nej </w:t>
      </w:r>
      <w:proofErr w:type="spellStart"/>
      <w:r w:rsidR="000A5BE3" w:rsidRPr="00A12EE6">
        <w:rPr>
          <w:b/>
          <w:bCs/>
          <w:i/>
          <w:iCs/>
        </w:rPr>
        <w:t>Scope</w:t>
      </w:r>
      <w:proofErr w:type="spellEnd"/>
      <w:r w:rsidR="000A5BE3" w:rsidRPr="00A12EE6">
        <w:rPr>
          <w:b/>
          <w:bCs/>
          <w:i/>
          <w:iCs/>
        </w:rPr>
        <w:t xml:space="preserve"> [172.20.50.0] vlan50</w:t>
      </w:r>
      <w:r w:rsidR="000A5BE3" w:rsidRPr="00A12EE6">
        <w:t xml:space="preserve"> a </w:t>
      </w:r>
      <w:proofErr w:type="spellStart"/>
      <w:r w:rsidR="000A5BE3" w:rsidRPr="00A12EE6">
        <w:rPr>
          <w:b/>
          <w:bCs/>
          <w:i/>
          <w:iCs/>
        </w:rPr>
        <w:t>Address</w:t>
      </w:r>
      <w:proofErr w:type="spellEnd"/>
      <w:r w:rsidR="000A5BE3" w:rsidRPr="00A12EE6">
        <w:rPr>
          <w:b/>
          <w:bCs/>
          <w:i/>
          <w:iCs/>
        </w:rPr>
        <w:t xml:space="preserve"> </w:t>
      </w:r>
      <w:proofErr w:type="spellStart"/>
      <w:r w:rsidR="000A5BE3" w:rsidRPr="00A12EE6">
        <w:rPr>
          <w:b/>
          <w:bCs/>
          <w:i/>
          <w:iCs/>
        </w:rPr>
        <w:t>Leases</w:t>
      </w:r>
      <w:proofErr w:type="spellEnd"/>
      <w:r w:rsidR="000A5BE3" w:rsidRPr="00A12EE6">
        <w:t xml:space="preserve">. </w:t>
      </w:r>
      <w:r>
        <w:t>M</w:t>
      </w:r>
      <w:r w:rsidR="000A5BE3" w:rsidRPr="00A12EE6">
        <w:t xml:space="preserve">ôžeme </w:t>
      </w:r>
      <w:r>
        <w:t xml:space="preserve">tu </w:t>
      </w:r>
      <w:r w:rsidR="000A5BE3" w:rsidRPr="00A12EE6">
        <w:t>vidieť IP adresy</w:t>
      </w:r>
      <w:r>
        <w:t>,</w:t>
      </w:r>
      <w:r w:rsidR="000A5BE3" w:rsidRPr="00A12EE6">
        <w:t xml:space="preserve"> ktoré boli pridelené jednotlivým zariadeniam v sieti.</w:t>
      </w:r>
      <w:r w:rsidR="00D4213F" w:rsidRPr="00A12EE6">
        <w:t xml:space="preserve"> </w:t>
      </w:r>
      <w:r>
        <w:t>Ž</w:t>
      </w:r>
      <w:r w:rsidR="000A5BE3" w:rsidRPr="00A12EE6">
        <w:t>iadne zariadenie nemá pridelenú IP adresu z nášho DHCP servera. Pri voľbe IPv4 si môže</w:t>
      </w:r>
      <w:r w:rsidR="001F4A21">
        <w:t>m</w:t>
      </w:r>
      <w:r w:rsidR="000A5BE3" w:rsidRPr="00A12EE6">
        <w:t>e všimnúť biely výkričník v modrom kruhu</w:t>
      </w:r>
      <w:r w:rsidR="001F4A21">
        <w:t>.</w:t>
      </w:r>
      <w:r w:rsidR="000A5BE3" w:rsidRPr="00A12EE6">
        <w:t xml:space="preserve"> </w:t>
      </w:r>
      <w:r w:rsidR="001F4A21">
        <w:t>Ten</w:t>
      </w:r>
      <w:r w:rsidR="000A5BE3" w:rsidRPr="00A12EE6">
        <w:t xml:space="preserve"> signalizuje, že prebiehajú zmeny v nastavení. Po vykonaní všetkých zmien sa tento znak zmení na bielu fajku v zelenom kruhu</w:t>
      </w:r>
      <w:r w:rsidR="001F4A21">
        <w:t>.</w:t>
      </w:r>
      <w:r w:rsidR="000A5BE3" w:rsidRPr="00A12EE6">
        <w:t xml:space="preserve"> </w:t>
      </w:r>
      <w:r w:rsidR="001F4A21">
        <w:t>T</w:t>
      </w:r>
      <w:r w:rsidR="000A5BE3" w:rsidRPr="00A12EE6">
        <w:t xml:space="preserve">o znamená, že všetky zmeny boli vykonané a rozsah pre IPv4 funguje v poriadku. </w:t>
      </w:r>
    </w:p>
    <w:p w14:paraId="00CBAC0F" w14:textId="77777777" w:rsidR="000A5BE3" w:rsidRPr="00A12EE6" w:rsidRDefault="000A5BE3" w:rsidP="000A5BE3">
      <w:pPr>
        <w:keepNext/>
        <w:jc w:val="center"/>
      </w:pPr>
      <w:r w:rsidRPr="00A12EE6">
        <w:rPr>
          <w:noProof/>
          <w:lang w:eastAsia="sk-SK"/>
        </w:rPr>
        <w:drawing>
          <wp:inline distT="0" distB="0" distL="0" distR="0" wp14:anchorId="3ACC0D29" wp14:editId="60BA128B">
            <wp:extent cx="5760000" cy="2127218"/>
            <wp:effectExtent l="38100" t="38100" r="88900" b="102235"/>
            <wp:docPr id="508174756" name="Obrázok 1" descr="Obrázok, na ktorom je text, snímka obrazovky, softvér,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74756" name="Obrázok 1" descr="Obrázok, na ktorom je text, snímka obrazovky, softvér, displej&#10;&#10;Automaticky generovaný popis"/>
                    <pic:cNvPicPr/>
                  </pic:nvPicPr>
                  <pic:blipFill>
                    <a:blip r:embed="rId204"/>
                    <a:stretch>
                      <a:fillRect/>
                    </a:stretch>
                  </pic:blipFill>
                  <pic:spPr>
                    <a:xfrm>
                      <a:off x="0" y="0"/>
                      <a:ext cx="5760000" cy="2127218"/>
                    </a:xfrm>
                    <a:prstGeom prst="rect">
                      <a:avLst/>
                    </a:prstGeom>
                    <a:effectLst>
                      <a:outerShdw blurRad="50800" dist="38100" dir="2700000" algn="tl" rotWithShape="0">
                        <a:prstClr val="black">
                          <a:alpha val="40000"/>
                        </a:prstClr>
                      </a:outerShdw>
                    </a:effectLst>
                  </pic:spPr>
                </pic:pic>
              </a:graphicData>
            </a:graphic>
          </wp:inline>
        </w:drawing>
      </w:r>
    </w:p>
    <w:p w14:paraId="6E475AB7" w14:textId="7737A0D5" w:rsidR="000A5BE3" w:rsidRPr="00A12EE6" w:rsidRDefault="000A5BE3" w:rsidP="000A5BE3">
      <w:pPr>
        <w:pStyle w:val="Popis"/>
        <w:jc w:val="center"/>
      </w:pPr>
      <w:bookmarkStart w:id="399" w:name="_Toc182423429"/>
      <w:r w:rsidRPr="00A12EE6">
        <w:t xml:space="preserve">Obr. </w:t>
      </w:r>
      <w:fldSimple w:instr=" STYLEREF 1 \s ">
        <w:r w:rsidR="005418FC">
          <w:rPr>
            <w:noProof/>
          </w:rPr>
          <w:t>4</w:t>
        </w:r>
      </w:fldSimple>
      <w:r w:rsidR="00E37B0B" w:rsidRPr="00A12EE6">
        <w:noBreakHyphen/>
      </w:r>
      <w:fldSimple w:instr=" SEQ Obr. \* ARABIC \s 1 ">
        <w:r w:rsidR="005418FC">
          <w:rPr>
            <w:noProof/>
          </w:rPr>
          <w:t>31</w:t>
        </w:r>
      </w:fldSimple>
      <w:r w:rsidRPr="00A12EE6">
        <w:t>. Zoznam pridelených IP adries, žiadna pridelená IP adresa</w:t>
      </w:r>
      <w:bookmarkEnd w:id="399"/>
    </w:p>
    <w:p w14:paraId="36EEC3BB" w14:textId="66FEBDD5" w:rsidR="00BD630D" w:rsidRPr="00A12EE6" w:rsidRDefault="00DD10E5" w:rsidP="00CA2AA1">
      <w:pPr>
        <w:pStyle w:val="Odsekzoznamu"/>
        <w:numPr>
          <w:ilvl w:val="0"/>
          <w:numId w:val="37"/>
        </w:numPr>
        <w:ind w:left="454" w:hanging="454"/>
        <w:jc w:val="both"/>
      </w:pPr>
      <w:r w:rsidRPr="00A12EE6">
        <w:t xml:space="preserve">Na overenie funkčnosti DHCP servera v našej sieti využijeme nainštalovaný </w:t>
      </w:r>
      <w:r w:rsidR="00BD630D" w:rsidRPr="00A12EE6">
        <w:t xml:space="preserve">počítač s operačným systémom Windows 10, ktorý sme použili v podkapitole </w:t>
      </w:r>
      <w:r w:rsidR="003027A6" w:rsidRPr="00A12EE6">
        <w:rPr>
          <w:b/>
          <w:bCs/>
          <w:color w:val="00B0F0"/>
        </w:rPr>
        <w:fldChar w:fldCharType="begin"/>
      </w:r>
      <w:r w:rsidR="003027A6" w:rsidRPr="00A12EE6">
        <w:rPr>
          <w:b/>
          <w:bCs/>
          <w:color w:val="00B0F0"/>
        </w:rPr>
        <w:instrText xml:space="preserve"> REF _Ref176452558 \h  \* MERGEFORMAT </w:instrText>
      </w:r>
      <w:r w:rsidR="003027A6" w:rsidRPr="00A12EE6">
        <w:rPr>
          <w:b/>
          <w:bCs/>
          <w:color w:val="00B0F0"/>
        </w:rPr>
      </w:r>
      <w:r w:rsidR="003027A6" w:rsidRPr="00A12EE6">
        <w:rPr>
          <w:b/>
          <w:bCs/>
          <w:color w:val="00B0F0"/>
        </w:rPr>
        <w:fldChar w:fldCharType="separate"/>
      </w:r>
      <w:r w:rsidR="005418FC" w:rsidRPr="005418FC">
        <w:rPr>
          <w:b/>
          <w:bCs/>
          <w:color w:val="00B0F0"/>
        </w:rPr>
        <w:t>Zaradenie Windows počítača do domény</w:t>
      </w:r>
      <w:r w:rsidR="003027A6" w:rsidRPr="00A12EE6">
        <w:rPr>
          <w:b/>
          <w:bCs/>
          <w:color w:val="00B0F0"/>
        </w:rPr>
        <w:fldChar w:fldCharType="end"/>
      </w:r>
      <w:r w:rsidR="00BD630D" w:rsidRPr="00A12EE6">
        <w:t xml:space="preserve">. Na tomto počítači zmeníme nastavenie IP adresy zo statickej na </w:t>
      </w:r>
      <w:r w:rsidR="00BD630D" w:rsidRPr="00A12EE6">
        <w:lastRenderedPageBreak/>
        <w:t>dynamickú. Tento postup nebudeme podrobne uvádzať</w:t>
      </w:r>
      <w:r w:rsidR="003027A6" w:rsidRPr="00A12EE6">
        <w:t>,</w:t>
      </w:r>
      <w:r w:rsidR="00BD630D" w:rsidRPr="00A12EE6">
        <w:t xml:space="preserve"> pretože je identický ako pri nastavovaní statických IP adries, pre jednotlivé zariadenia systémov Windows. Je možné na to použiť aj </w:t>
      </w:r>
      <w:proofErr w:type="spellStart"/>
      <w:r w:rsidR="00BD630D" w:rsidRPr="00A12EE6">
        <w:t>powershell</w:t>
      </w:r>
      <w:proofErr w:type="spellEnd"/>
      <w:r w:rsidR="00BD630D" w:rsidRPr="00A12EE6">
        <w:t xml:space="preserve"> príkazy. Uvedieme len výsledné nastavenie vykonané pomocou grafického rozhrania</w:t>
      </w:r>
      <w:r w:rsidR="003027A6" w:rsidRPr="00A12EE6">
        <w:t xml:space="preserve">, ktoré môžete vidieť na </w:t>
      </w:r>
      <w:r w:rsidR="003027A6" w:rsidRPr="00A12EE6">
        <w:rPr>
          <w:b/>
          <w:bCs/>
          <w:color w:val="00B0F0"/>
        </w:rPr>
        <w:fldChar w:fldCharType="begin"/>
      </w:r>
      <w:r w:rsidR="003027A6" w:rsidRPr="00A12EE6">
        <w:rPr>
          <w:b/>
          <w:bCs/>
          <w:color w:val="00B0F0"/>
        </w:rPr>
        <w:instrText xml:space="preserve"> REF _Ref176452648 \h  \* MERGEFORMAT </w:instrText>
      </w:r>
      <w:r w:rsidR="003027A6" w:rsidRPr="00A12EE6">
        <w:rPr>
          <w:b/>
          <w:bCs/>
          <w:color w:val="00B0F0"/>
        </w:rPr>
      </w:r>
      <w:r w:rsidR="003027A6" w:rsidRPr="00A12EE6">
        <w:rPr>
          <w:b/>
          <w:bCs/>
          <w:color w:val="00B0F0"/>
        </w:rPr>
        <w:fldChar w:fldCharType="separate"/>
      </w:r>
      <w:r w:rsidR="005418FC" w:rsidRPr="005418FC">
        <w:rPr>
          <w:b/>
          <w:bCs/>
          <w:color w:val="00B0F0"/>
        </w:rPr>
        <w:t>Obr. 4</w:t>
      </w:r>
      <w:r w:rsidR="005418FC" w:rsidRPr="005418FC">
        <w:rPr>
          <w:b/>
          <w:bCs/>
          <w:color w:val="00B0F0"/>
        </w:rPr>
        <w:noBreakHyphen/>
        <w:t>32. Nastavenie dynamického prideľovania IP adries, Windows 10</w:t>
      </w:r>
      <w:r w:rsidR="003027A6" w:rsidRPr="00A12EE6">
        <w:rPr>
          <w:b/>
          <w:bCs/>
          <w:color w:val="00B0F0"/>
        </w:rPr>
        <w:fldChar w:fldCharType="end"/>
      </w:r>
      <w:r w:rsidR="003027A6" w:rsidRPr="00A12EE6">
        <w:t>.</w:t>
      </w:r>
    </w:p>
    <w:p w14:paraId="287C2BB8" w14:textId="77777777" w:rsidR="00BD630D" w:rsidRPr="00A12EE6" w:rsidRDefault="00BD630D" w:rsidP="00BD630D">
      <w:pPr>
        <w:keepNext/>
        <w:jc w:val="center"/>
      </w:pPr>
      <w:r w:rsidRPr="00A12EE6">
        <w:rPr>
          <w:noProof/>
          <w:lang w:eastAsia="sk-SK"/>
        </w:rPr>
        <w:drawing>
          <wp:inline distT="0" distB="0" distL="0" distR="0" wp14:anchorId="729EB9E9" wp14:editId="60FF0E09">
            <wp:extent cx="3715268" cy="4229690"/>
            <wp:effectExtent l="38100" t="38100" r="95250" b="95250"/>
            <wp:docPr id="1987170881" name="Obrázok 1" descr="Obrázok, na ktorom je text, snímka obrazovky, písmo,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0881" name="Obrázok 1" descr="Obrázok, na ktorom je text, snímka obrazovky, písmo, displej&#10;&#10;Automaticky generovaný popis"/>
                    <pic:cNvPicPr/>
                  </pic:nvPicPr>
                  <pic:blipFill>
                    <a:blip r:embed="rId205"/>
                    <a:stretch>
                      <a:fillRect/>
                    </a:stretch>
                  </pic:blipFill>
                  <pic:spPr>
                    <a:xfrm>
                      <a:off x="0" y="0"/>
                      <a:ext cx="3715268" cy="4229690"/>
                    </a:xfrm>
                    <a:prstGeom prst="rect">
                      <a:avLst/>
                    </a:prstGeom>
                    <a:effectLst>
                      <a:outerShdw blurRad="50800" dist="38100" dir="2700000" algn="tl" rotWithShape="0">
                        <a:prstClr val="black">
                          <a:alpha val="40000"/>
                        </a:prstClr>
                      </a:outerShdw>
                    </a:effectLst>
                  </pic:spPr>
                </pic:pic>
              </a:graphicData>
            </a:graphic>
          </wp:inline>
        </w:drawing>
      </w:r>
    </w:p>
    <w:p w14:paraId="107B1F75" w14:textId="0369315C" w:rsidR="00BD630D" w:rsidRPr="00A12EE6" w:rsidRDefault="00BD630D" w:rsidP="00BD630D">
      <w:pPr>
        <w:pStyle w:val="Popis"/>
        <w:jc w:val="center"/>
      </w:pPr>
      <w:bookmarkStart w:id="400" w:name="_Ref176452648"/>
      <w:bookmarkStart w:id="401" w:name="_Toc182423430"/>
      <w:r w:rsidRPr="00A12EE6">
        <w:t xml:space="preserve">Obr. </w:t>
      </w:r>
      <w:fldSimple w:instr=" STYLEREF 1 \s ">
        <w:r w:rsidR="005418FC">
          <w:rPr>
            <w:noProof/>
          </w:rPr>
          <w:t>4</w:t>
        </w:r>
      </w:fldSimple>
      <w:r w:rsidR="00E37B0B" w:rsidRPr="00A12EE6">
        <w:noBreakHyphen/>
      </w:r>
      <w:fldSimple w:instr=" SEQ Obr. \* ARABIC \s 1 ">
        <w:r w:rsidR="005418FC">
          <w:rPr>
            <w:noProof/>
          </w:rPr>
          <w:t>32</w:t>
        </w:r>
      </w:fldSimple>
      <w:r w:rsidRPr="00A12EE6">
        <w:t>. Nastavenie dynamického prideľovania IP adries, Windows 10</w:t>
      </w:r>
      <w:bookmarkEnd w:id="400"/>
      <w:bookmarkEnd w:id="401"/>
    </w:p>
    <w:p w14:paraId="799BC71B" w14:textId="28BCC8EB" w:rsidR="000A5BE3" w:rsidRPr="00A12EE6" w:rsidRDefault="001F4A21" w:rsidP="00CA2AA1">
      <w:pPr>
        <w:pStyle w:val="Odsekzoznamu"/>
        <w:numPr>
          <w:ilvl w:val="0"/>
          <w:numId w:val="37"/>
        </w:numPr>
        <w:ind w:left="454" w:hanging="454"/>
        <w:jc w:val="both"/>
      </w:pPr>
      <w:r>
        <w:t>V</w:t>
      </w:r>
      <w:r w:rsidR="00BD630D" w:rsidRPr="00A12EE6">
        <w:t xml:space="preserve"> detailoch sieťového nastavenia môžeme </w:t>
      </w:r>
      <w:r>
        <w:t>overiť</w:t>
      </w:r>
      <w:r w:rsidR="00BD630D" w:rsidRPr="00A12EE6">
        <w:t xml:space="preserve">, že systém dostal IP adresu 172.20.50.21 s maskou 255.255.255.0, predvolenou bránou 172.20.50.1. </w:t>
      </w:r>
      <w:r>
        <w:t>S</w:t>
      </w:r>
      <w:r w:rsidR="00BD630D" w:rsidRPr="00A12EE6">
        <w:t> DNS servermi 172.20.50.11 a 172.20.50.12 a</w:t>
      </w:r>
      <w:r>
        <w:t> </w:t>
      </w:r>
      <w:r w:rsidR="00BD630D" w:rsidRPr="00A12EE6">
        <w:t>server</w:t>
      </w:r>
      <w:r>
        <w:t>,</w:t>
      </w:r>
      <w:r w:rsidR="00BD630D" w:rsidRPr="00A12EE6">
        <w:t xml:space="preserve"> ktorý mu zapožičal IP adresu je server DHCP 172.20.50.11.</w:t>
      </w:r>
    </w:p>
    <w:p w14:paraId="3FBA5181" w14:textId="77777777" w:rsidR="00BD630D" w:rsidRPr="00A12EE6" w:rsidRDefault="00BD630D" w:rsidP="00BD630D">
      <w:pPr>
        <w:keepNext/>
        <w:jc w:val="center"/>
      </w:pPr>
      <w:r w:rsidRPr="00A12EE6">
        <w:rPr>
          <w:noProof/>
          <w:lang w:eastAsia="sk-SK"/>
        </w:rPr>
        <w:lastRenderedPageBreak/>
        <w:drawing>
          <wp:inline distT="0" distB="0" distL="0" distR="0" wp14:anchorId="0D0DBB69" wp14:editId="4F13EB91">
            <wp:extent cx="3343742" cy="4077269"/>
            <wp:effectExtent l="38100" t="38100" r="104775" b="95250"/>
            <wp:docPr id="1281916229"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6229" name="Obrázok 1" descr="Obrázok, na ktorom je text, elektronika, snímka obrazovky, displej&#10;&#10;Automaticky generovaný popis"/>
                    <pic:cNvPicPr/>
                  </pic:nvPicPr>
                  <pic:blipFill>
                    <a:blip r:embed="rId206"/>
                    <a:stretch>
                      <a:fillRect/>
                    </a:stretch>
                  </pic:blipFill>
                  <pic:spPr>
                    <a:xfrm>
                      <a:off x="0" y="0"/>
                      <a:ext cx="3343742" cy="4077269"/>
                    </a:xfrm>
                    <a:prstGeom prst="rect">
                      <a:avLst/>
                    </a:prstGeom>
                    <a:effectLst>
                      <a:outerShdw blurRad="50800" dist="38100" dir="2700000" algn="tl" rotWithShape="0">
                        <a:prstClr val="black">
                          <a:alpha val="40000"/>
                        </a:prstClr>
                      </a:outerShdw>
                    </a:effectLst>
                  </pic:spPr>
                </pic:pic>
              </a:graphicData>
            </a:graphic>
          </wp:inline>
        </w:drawing>
      </w:r>
    </w:p>
    <w:p w14:paraId="0A726D66" w14:textId="2BB7BA43" w:rsidR="00BD630D" w:rsidRPr="00A12EE6" w:rsidRDefault="00BD630D" w:rsidP="00BD630D">
      <w:pPr>
        <w:pStyle w:val="Popis"/>
        <w:jc w:val="center"/>
      </w:pPr>
      <w:bookmarkStart w:id="402" w:name="_Toc182423431"/>
      <w:r w:rsidRPr="00A12EE6">
        <w:t xml:space="preserve">Obr. </w:t>
      </w:r>
      <w:fldSimple w:instr=" STYLEREF 1 \s ">
        <w:r w:rsidR="005418FC">
          <w:rPr>
            <w:noProof/>
          </w:rPr>
          <w:t>4</w:t>
        </w:r>
      </w:fldSimple>
      <w:r w:rsidR="00E37B0B" w:rsidRPr="00A12EE6">
        <w:noBreakHyphen/>
      </w:r>
      <w:fldSimple w:instr=" SEQ Obr. \* ARABIC \s 1 ">
        <w:r w:rsidR="005418FC">
          <w:rPr>
            <w:noProof/>
          </w:rPr>
          <w:t>33</w:t>
        </w:r>
      </w:fldSimple>
      <w:r w:rsidRPr="00A12EE6">
        <w:t>. Detail nastavenia sieťovej adresy, Windows 10</w:t>
      </w:r>
      <w:bookmarkEnd w:id="402"/>
    </w:p>
    <w:p w14:paraId="382B28ED" w14:textId="54FF99EF" w:rsidR="000A5BE3" w:rsidRPr="00A12EE6" w:rsidRDefault="00BD630D" w:rsidP="00CA2AA1">
      <w:pPr>
        <w:pStyle w:val="Odsekzoznamu"/>
        <w:numPr>
          <w:ilvl w:val="0"/>
          <w:numId w:val="37"/>
        </w:numPr>
        <w:ind w:left="454" w:hanging="454"/>
        <w:jc w:val="both"/>
      </w:pPr>
      <w:r w:rsidRPr="00A12EE6">
        <w:t xml:space="preserve">Na serveri s nakonfigurovaným DHCP serverom </w:t>
      </w:r>
      <w:r w:rsidR="001F4A21">
        <w:t>a</w:t>
      </w:r>
      <w:r w:rsidRPr="00A12EE6">
        <w:t xml:space="preserve"> IP adresou </w:t>
      </w:r>
      <w:r w:rsidRPr="00A12EE6">
        <w:rPr>
          <w:b/>
          <w:bCs/>
          <w:i/>
          <w:iCs/>
        </w:rPr>
        <w:t>172.20.50.11</w:t>
      </w:r>
      <w:r w:rsidRPr="00A12EE6">
        <w:t xml:space="preserve">, v konzole DHCP môžeme vidieť pod položkou </w:t>
      </w:r>
      <w:proofErr w:type="spellStart"/>
      <w:r w:rsidRPr="00A12EE6">
        <w:rPr>
          <w:b/>
          <w:bCs/>
          <w:i/>
          <w:iCs/>
        </w:rPr>
        <w:t>Address</w:t>
      </w:r>
      <w:proofErr w:type="spellEnd"/>
      <w:r w:rsidRPr="00A12EE6">
        <w:rPr>
          <w:b/>
          <w:bCs/>
          <w:i/>
          <w:iCs/>
        </w:rPr>
        <w:t xml:space="preserve"> </w:t>
      </w:r>
      <w:proofErr w:type="spellStart"/>
      <w:r w:rsidRPr="00A12EE6">
        <w:rPr>
          <w:b/>
          <w:bCs/>
          <w:i/>
          <w:iCs/>
        </w:rPr>
        <w:t>Leases</w:t>
      </w:r>
      <w:proofErr w:type="spellEnd"/>
      <w:r w:rsidRPr="00A12EE6">
        <w:t xml:space="preserve"> jedného klienta s pridelenou IP adresou </w:t>
      </w:r>
      <w:r w:rsidRPr="00A12EE6">
        <w:rPr>
          <w:b/>
          <w:bCs/>
          <w:i/>
          <w:iCs/>
        </w:rPr>
        <w:t>172.20.50.21</w:t>
      </w:r>
      <w:r w:rsidRPr="00A12EE6">
        <w:t xml:space="preserve"> a názvom </w:t>
      </w:r>
      <w:r w:rsidRPr="00A12EE6">
        <w:rPr>
          <w:b/>
          <w:bCs/>
          <w:i/>
          <w:iCs/>
        </w:rPr>
        <w:t>Win10.kti.local</w:t>
      </w:r>
      <w:r w:rsidR="001F4A21">
        <w:t>.</w:t>
      </w:r>
      <w:r w:rsidRPr="00A12EE6">
        <w:t xml:space="preserve"> </w:t>
      </w:r>
      <w:r w:rsidR="001F4A21">
        <w:t>T</w:t>
      </w:r>
      <w:r w:rsidRPr="00A12EE6">
        <w:t xml:space="preserve">o </w:t>
      </w:r>
      <w:r w:rsidR="001F4A21">
        <w:t>potvrdzuje</w:t>
      </w:r>
      <w:r w:rsidRPr="00A12EE6">
        <w:t xml:space="preserve">, že IP adresa mu bola </w:t>
      </w:r>
      <w:r w:rsidR="001F4A21">
        <w:t>úspešne</w:t>
      </w:r>
      <w:r w:rsidRPr="00A12EE6">
        <w:t xml:space="preserve"> zapožičaná.</w:t>
      </w:r>
    </w:p>
    <w:p w14:paraId="0252505C" w14:textId="1ADC4A21" w:rsidR="00BD630D" w:rsidRPr="00A12EE6" w:rsidRDefault="00BD630D" w:rsidP="00BD630D">
      <w:pPr>
        <w:keepNext/>
        <w:jc w:val="center"/>
      </w:pPr>
      <w:r w:rsidRPr="00A12EE6">
        <w:rPr>
          <w:noProof/>
          <w:lang w:eastAsia="sk-SK"/>
        </w:rPr>
        <w:drawing>
          <wp:inline distT="0" distB="0" distL="0" distR="0" wp14:anchorId="6EE6420B" wp14:editId="04A7BE58">
            <wp:extent cx="5760000" cy="2095431"/>
            <wp:effectExtent l="38100" t="38100" r="88900" b="95885"/>
            <wp:docPr id="501243081"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3081" name="Obrázok 1" descr="Obrázok, na ktorom je text, snímka obrazovky, softvér, počítačová ikona&#10;&#10;Automaticky generovaný popis"/>
                    <pic:cNvPicPr/>
                  </pic:nvPicPr>
                  <pic:blipFill rotWithShape="1">
                    <a:blip r:embed="rId207"/>
                    <a:srcRect b="46650"/>
                    <a:stretch/>
                  </pic:blipFill>
                  <pic:spPr bwMode="auto">
                    <a:xfrm>
                      <a:off x="0" y="0"/>
                      <a:ext cx="5760000" cy="20954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CDD1D7" w14:textId="055CD321" w:rsidR="00BD630D" w:rsidRPr="00A12EE6" w:rsidRDefault="00BD630D" w:rsidP="00BD630D">
      <w:pPr>
        <w:pStyle w:val="Popis"/>
        <w:jc w:val="center"/>
      </w:pPr>
      <w:bookmarkStart w:id="403" w:name="_Toc182423432"/>
      <w:r w:rsidRPr="00A12EE6">
        <w:t xml:space="preserve">Obr. </w:t>
      </w:r>
      <w:fldSimple w:instr=" STYLEREF 1 \s ">
        <w:r w:rsidR="005418FC">
          <w:rPr>
            <w:noProof/>
          </w:rPr>
          <w:t>4</w:t>
        </w:r>
      </w:fldSimple>
      <w:r w:rsidR="00E37B0B" w:rsidRPr="00A12EE6">
        <w:noBreakHyphen/>
      </w:r>
      <w:fldSimple w:instr=" SEQ Obr. \* ARABIC \s 1 ">
        <w:r w:rsidR="005418FC">
          <w:rPr>
            <w:noProof/>
          </w:rPr>
          <w:t>34</w:t>
        </w:r>
      </w:fldSimple>
      <w:r w:rsidRPr="00A12EE6">
        <w:t>. Zoznam pridelených IP adries, pridelená IP adresa</w:t>
      </w:r>
      <w:bookmarkEnd w:id="403"/>
    </w:p>
    <w:p w14:paraId="5232B15E" w14:textId="30D0DF7E" w:rsidR="00530F5E" w:rsidRPr="00A12EE6" w:rsidRDefault="00530F5E" w:rsidP="00CA2AA1">
      <w:pPr>
        <w:pStyle w:val="Nadpis2"/>
        <w:ind w:left="624" w:hanging="624"/>
      </w:pPr>
      <w:bookmarkStart w:id="404" w:name="_Toc182423524"/>
      <w:r w:rsidRPr="00A12EE6">
        <w:lastRenderedPageBreak/>
        <w:t xml:space="preserve">Nastavenie </w:t>
      </w:r>
      <w:proofErr w:type="spellStart"/>
      <w:r w:rsidRPr="00A12EE6">
        <w:t>Failover</w:t>
      </w:r>
      <w:proofErr w:type="spellEnd"/>
      <w:r w:rsidRPr="00A12EE6">
        <w:t xml:space="preserve"> DHCP servera</w:t>
      </w:r>
      <w:bookmarkEnd w:id="404"/>
    </w:p>
    <w:p w14:paraId="5D0C5785" w14:textId="65EF6CD7" w:rsidR="00D54104" w:rsidRPr="00A12EE6" w:rsidRDefault="00530F5E" w:rsidP="00CA2AA1">
      <w:pPr>
        <w:ind w:firstLine="454"/>
        <w:jc w:val="both"/>
      </w:pPr>
      <w:r w:rsidRPr="00A12EE6">
        <w:t xml:space="preserve">Keďže </w:t>
      </w:r>
      <w:r w:rsidR="001F4A21">
        <w:t>sú</w:t>
      </w:r>
      <w:r w:rsidRPr="00A12EE6">
        <w:t xml:space="preserve"> nainštalované dve role DHCP na dvoch rôznych serveroch</w:t>
      </w:r>
      <w:r w:rsidR="001F4A21">
        <w:t>,</w:t>
      </w:r>
      <w:r w:rsidRPr="00A12EE6">
        <w:t xml:space="preserve"> je potrebné nastaviť </w:t>
      </w:r>
      <w:r w:rsidR="001B02F1" w:rsidRPr="00A12EE6">
        <w:t xml:space="preserve">takzvaný </w:t>
      </w:r>
      <w:proofErr w:type="spellStart"/>
      <w:r w:rsidRPr="00A12EE6">
        <w:t>failover</w:t>
      </w:r>
      <w:proofErr w:type="spellEnd"/>
      <w:r w:rsidRPr="00A12EE6">
        <w:t xml:space="preserve">, prepnutie pri poruche. </w:t>
      </w:r>
      <w:r w:rsidR="001F4A21">
        <w:t>V</w:t>
      </w:r>
      <w:r w:rsidRPr="00A12EE6">
        <w:t> prípade zlyhania primárneho DHCP servera, preberie jeho úlohu záložný sekundárny DHCP server.</w:t>
      </w:r>
    </w:p>
    <w:p w14:paraId="00812967" w14:textId="6C819D6F" w:rsidR="00530F5E" w:rsidRPr="00A12EE6" w:rsidRDefault="00530F5E" w:rsidP="00AB0B37">
      <w:pPr>
        <w:pStyle w:val="Odsekzoznamu"/>
        <w:numPr>
          <w:ilvl w:val="0"/>
          <w:numId w:val="38"/>
        </w:numPr>
        <w:ind w:left="454" w:hanging="454"/>
        <w:jc w:val="both"/>
      </w:pPr>
      <w:r w:rsidRPr="00A12EE6">
        <w:t xml:space="preserve">Pre </w:t>
      </w:r>
      <w:r w:rsidR="001B02F1" w:rsidRPr="00A12EE6">
        <w:t xml:space="preserve">nakonfigurovanie funkcie </w:t>
      </w:r>
      <w:proofErr w:type="spellStart"/>
      <w:r w:rsidR="001B02F1" w:rsidRPr="00A12EE6">
        <w:t>Failover</w:t>
      </w:r>
      <w:proofErr w:type="spellEnd"/>
      <w:r w:rsidR="001B02F1" w:rsidRPr="00A12EE6">
        <w:t xml:space="preserve">, musíme v konzole DHCP, pravým tlačidlom myši kliknúť na </w:t>
      </w:r>
      <w:proofErr w:type="spellStart"/>
      <w:r w:rsidR="001B02F1" w:rsidRPr="00A12EE6">
        <w:rPr>
          <w:b/>
          <w:bCs/>
          <w:i/>
          <w:iCs/>
        </w:rPr>
        <w:t>Sc</w:t>
      </w:r>
      <w:del w:id="405" w:author="Baráth, Július" w:date="2024-11-14T10:27:00Z" w16du:dateUtc="2024-11-14T09:27:00Z">
        <w:r w:rsidR="001B02F1" w:rsidRPr="00A12EE6" w:rsidDel="0011037F">
          <w:rPr>
            <w:b/>
            <w:bCs/>
            <w:i/>
            <w:iCs/>
          </w:rPr>
          <w:delText>p</w:delText>
        </w:r>
      </w:del>
      <w:r w:rsidR="001B02F1" w:rsidRPr="00A12EE6">
        <w:rPr>
          <w:b/>
          <w:bCs/>
          <w:i/>
          <w:iCs/>
        </w:rPr>
        <w:t>o</w:t>
      </w:r>
      <w:ins w:id="406" w:author="Baráth, Július" w:date="2024-11-14T10:27:00Z" w16du:dateUtc="2024-11-14T09:27:00Z">
        <w:r w:rsidR="001331AA">
          <w:rPr>
            <w:b/>
            <w:bCs/>
            <w:i/>
            <w:iCs/>
          </w:rPr>
          <w:t>p</w:t>
        </w:r>
      </w:ins>
      <w:del w:id="407" w:author="Baráth, Július" w:date="2024-11-14T10:27:00Z" w16du:dateUtc="2024-11-14T09:27:00Z">
        <w:r w:rsidR="001B02F1" w:rsidRPr="00A12EE6" w:rsidDel="001331AA">
          <w:rPr>
            <w:b/>
            <w:bCs/>
            <w:i/>
            <w:iCs/>
          </w:rPr>
          <w:delText>l</w:delText>
        </w:r>
      </w:del>
      <w:r w:rsidR="001B02F1" w:rsidRPr="00A12EE6">
        <w:rPr>
          <w:b/>
          <w:bCs/>
          <w:i/>
          <w:iCs/>
        </w:rPr>
        <w:t>e</w:t>
      </w:r>
      <w:proofErr w:type="spellEnd"/>
      <w:r w:rsidR="001B02F1" w:rsidRPr="00A12EE6">
        <w:rPr>
          <w:b/>
          <w:bCs/>
          <w:i/>
          <w:iCs/>
        </w:rPr>
        <w:t xml:space="preserve"> [172.20.50.0] vlan50</w:t>
      </w:r>
      <w:r w:rsidR="001B02F1" w:rsidRPr="00A12EE6">
        <w:t xml:space="preserve">. Ako tretia možnosť v poradí sa nachádza </w:t>
      </w:r>
      <w:proofErr w:type="spellStart"/>
      <w:r w:rsidR="001B02F1" w:rsidRPr="00A12EE6">
        <w:rPr>
          <w:b/>
          <w:bCs/>
          <w:i/>
          <w:iCs/>
        </w:rPr>
        <w:t>Configure</w:t>
      </w:r>
      <w:proofErr w:type="spellEnd"/>
      <w:r w:rsidR="001B02F1" w:rsidRPr="00A12EE6">
        <w:rPr>
          <w:b/>
          <w:bCs/>
          <w:i/>
          <w:iCs/>
        </w:rPr>
        <w:t xml:space="preserve"> </w:t>
      </w:r>
      <w:proofErr w:type="spellStart"/>
      <w:r w:rsidR="001B02F1" w:rsidRPr="00A12EE6">
        <w:rPr>
          <w:b/>
          <w:bCs/>
          <w:i/>
          <w:iCs/>
        </w:rPr>
        <w:t>Failover</w:t>
      </w:r>
      <w:proofErr w:type="spellEnd"/>
      <w:r w:rsidR="001B02F1" w:rsidRPr="00A12EE6">
        <w:rPr>
          <w:b/>
          <w:bCs/>
          <w:i/>
          <w:iCs/>
        </w:rPr>
        <w:t>...</w:t>
      </w:r>
      <w:r w:rsidR="003027A6" w:rsidRPr="00A12EE6">
        <w:t>.</w:t>
      </w:r>
    </w:p>
    <w:p w14:paraId="7B2A090E" w14:textId="77777777" w:rsidR="001B02F1" w:rsidRPr="00A12EE6" w:rsidRDefault="001B02F1" w:rsidP="001B02F1">
      <w:pPr>
        <w:keepNext/>
        <w:jc w:val="center"/>
      </w:pPr>
      <w:r w:rsidRPr="00A12EE6">
        <w:rPr>
          <w:noProof/>
          <w:lang w:eastAsia="sk-SK"/>
        </w:rPr>
        <w:drawing>
          <wp:inline distT="0" distB="0" distL="0" distR="0" wp14:anchorId="44838B4E" wp14:editId="3E6E2472">
            <wp:extent cx="5760000" cy="2379764"/>
            <wp:effectExtent l="38100" t="38100" r="88900" b="97155"/>
            <wp:docPr id="1624780768"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0768" name="Obrázok 1" descr="Obrázok, na ktorom je text, snímka obrazovky, softvér, počítačová ikona&#10;&#10;Automaticky generovaný popis"/>
                    <pic:cNvPicPr/>
                  </pic:nvPicPr>
                  <pic:blipFill>
                    <a:blip r:embed="rId208"/>
                    <a:stretch>
                      <a:fillRect/>
                    </a:stretch>
                  </pic:blipFill>
                  <pic:spPr>
                    <a:xfrm>
                      <a:off x="0" y="0"/>
                      <a:ext cx="5760000" cy="2379764"/>
                    </a:xfrm>
                    <a:prstGeom prst="rect">
                      <a:avLst/>
                    </a:prstGeom>
                    <a:effectLst>
                      <a:outerShdw blurRad="50800" dist="38100" dir="2700000" algn="tl" rotWithShape="0">
                        <a:prstClr val="black">
                          <a:alpha val="40000"/>
                        </a:prstClr>
                      </a:outerShdw>
                    </a:effectLst>
                  </pic:spPr>
                </pic:pic>
              </a:graphicData>
            </a:graphic>
          </wp:inline>
        </w:drawing>
      </w:r>
    </w:p>
    <w:p w14:paraId="5C2EE66F" w14:textId="71AE4A41" w:rsidR="001B02F1" w:rsidRPr="00A12EE6" w:rsidRDefault="001B02F1" w:rsidP="001B02F1">
      <w:pPr>
        <w:pStyle w:val="Popis"/>
        <w:jc w:val="center"/>
      </w:pPr>
      <w:bookmarkStart w:id="408" w:name="_Toc182423433"/>
      <w:r w:rsidRPr="00A12EE6">
        <w:t xml:space="preserve">Obr. </w:t>
      </w:r>
      <w:fldSimple w:instr=" STYLEREF 1 \s ">
        <w:r w:rsidR="005418FC">
          <w:rPr>
            <w:noProof/>
          </w:rPr>
          <w:t>4</w:t>
        </w:r>
      </w:fldSimple>
      <w:r w:rsidR="00E37B0B" w:rsidRPr="00A12EE6">
        <w:noBreakHyphen/>
      </w:r>
      <w:fldSimple w:instr=" SEQ Obr. \* ARABIC \s 1 ">
        <w:r w:rsidR="005418FC">
          <w:rPr>
            <w:noProof/>
          </w:rPr>
          <w:t>35</w:t>
        </w:r>
      </w:fldSimple>
      <w:r w:rsidRPr="00A12EE6">
        <w:t xml:space="preserve">. Nastavenie </w:t>
      </w:r>
      <w:proofErr w:type="spellStart"/>
      <w:r w:rsidRPr="00A12EE6">
        <w:t>failover</w:t>
      </w:r>
      <w:proofErr w:type="spellEnd"/>
      <w:r w:rsidRPr="00A12EE6">
        <w:t xml:space="preserve"> DHCP</w:t>
      </w:r>
      <w:bookmarkEnd w:id="408"/>
    </w:p>
    <w:p w14:paraId="444984B5" w14:textId="447B7AA9" w:rsidR="001B02F1" w:rsidRPr="00A12EE6" w:rsidRDefault="001B02F1" w:rsidP="00AB0B37">
      <w:pPr>
        <w:pStyle w:val="Odsekzoznamu"/>
        <w:numPr>
          <w:ilvl w:val="0"/>
          <w:numId w:val="38"/>
        </w:numPr>
        <w:ind w:left="454" w:hanging="454"/>
        <w:jc w:val="both"/>
      </w:pPr>
      <w:r w:rsidRPr="00A12EE6">
        <w:t xml:space="preserve">Po zvolení možnosti konfigurácie </w:t>
      </w:r>
      <w:proofErr w:type="spellStart"/>
      <w:r w:rsidRPr="00A12EE6">
        <w:t>failover</w:t>
      </w:r>
      <w:proofErr w:type="spellEnd"/>
      <w:r w:rsidRPr="00A12EE6">
        <w:t xml:space="preserve"> sa zobrazí nové okno s názvom </w:t>
      </w:r>
      <w:proofErr w:type="spellStart"/>
      <w:r w:rsidRPr="00A12EE6">
        <w:t>Configure</w:t>
      </w:r>
      <w:proofErr w:type="spellEnd"/>
      <w:r w:rsidRPr="00A12EE6">
        <w:t xml:space="preserve"> </w:t>
      </w:r>
      <w:proofErr w:type="spellStart"/>
      <w:r w:rsidRPr="00A12EE6">
        <w:t>Failover</w:t>
      </w:r>
      <w:proofErr w:type="spellEnd"/>
      <w:r w:rsidRPr="00A12EE6">
        <w:t>, kde môžeme zvoliť</w:t>
      </w:r>
      <w:r w:rsidR="001F4A21">
        <w:t>,</w:t>
      </w:r>
      <w:r w:rsidRPr="00A12EE6">
        <w:t xml:space="preserve"> ktoré oblasti majú byť zahrnuté vo funkcii </w:t>
      </w:r>
      <w:proofErr w:type="spellStart"/>
      <w:r w:rsidRPr="00A12EE6">
        <w:t>failover</w:t>
      </w:r>
      <w:proofErr w:type="spellEnd"/>
      <w:r w:rsidRPr="00A12EE6">
        <w:t xml:space="preserve">. Keďže máme len jednu oblasť </w:t>
      </w:r>
      <w:r w:rsidRPr="00A12EE6">
        <w:rPr>
          <w:b/>
          <w:bCs/>
          <w:i/>
          <w:iCs/>
        </w:rPr>
        <w:t>172.20.50.0</w:t>
      </w:r>
      <w:r w:rsidRPr="00A12EE6">
        <w:t xml:space="preserve">, je táto možnosť zvolená. V tomto okne sa taktiež dočítame na čo slúži DHCP </w:t>
      </w:r>
      <w:proofErr w:type="spellStart"/>
      <w:r w:rsidRPr="00A12EE6">
        <w:t>Failover</w:t>
      </w:r>
      <w:proofErr w:type="spellEnd"/>
      <w:r w:rsidRPr="00A12EE6">
        <w:t xml:space="preserve">. Môžeme pokračovať voľbou </w:t>
      </w:r>
      <w:proofErr w:type="spellStart"/>
      <w:r w:rsidRPr="001F4A21">
        <w:rPr>
          <w:b/>
          <w:bCs/>
          <w:i/>
          <w:iCs/>
          <w:bdr w:val="single" w:sz="8" w:space="0" w:color="auto" w:shadow="1"/>
          <w:shd w:val="clear" w:color="auto" w:fill="D9D9D9" w:themeFill="background1" w:themeFillShade="D9"/>
        </w:rPr>
        <w:t>Next</w:t>
      </w:r>
      <w:proofErr w:type="spellEnd"/>
      <w:r w:rsidRPr="00A12EE6">
        <w:t>.</w:t>
      </w:r>
    </w:p>
    <w:p w14:paraId="47F031D7" w14:textId="77777777" w:rsidR="001B02F1" w:rsidRPr="00A12EE6" w:rsidRDefault="001B02F1" w:rsidP="001B02F1">
      <w:pPr>
        <w:keepNext/>
        <w:jc w:val="center"/>
      </w:pPr>
      <w:r w:rsidRPr="00A12EE6">
        <w:rPr>
          <w:noProof/>
          <w:lang w:eastAsia="sk-SK"/>
        </w:rPr>
        <w:lastRenderedPageBreak/>
        <w:drawing>
          <wp:inline distT="0" distB="0" distL="0" distR="0" wp14:anchorId="393024F2" wp14:editId="1DC1BFFE">
            <wp:extent cx="4820323" cy="5210902"/>
            <wp:effectExtent l="38100" t="38100" r="94615" b="104140"/>
            <wp:docPr id="1463329034"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9034" name="Obrázok 1" descr="Obrázok, na ktorom je text, elektronika, snímka obrazovky, softvér&#10;&#10;Automaticky generovaný popis"/>
                    <pic:cNvPicPr/>
                  </pic:nvPicPr>
                  <pic:blipFill>
                    <a:blip r:embed="rId209"/>
                    <a:stretch>
                      <a:fillRect/>
                    </a:stretch>
                  </pic:blipFill>
                  <pic:spPr>
                    <a:xfrm>
                      <a:off x="0" y="0"/>
                      <a:ext cx="4820323" cy="5210902"/>
                    </a:xfrm>
                    <a:prstGeom prst="rect">
                      <a:avLst/>
                    </a:prstGeom>
                    <a:effectLst>
                      <a:outerShdw blurRad="50800" dist="38100" dir="2700000" algn="tl" rotWithShape="0">
                        <a:prstClr val="black">
                          <a:alpha val="40000"/>
                        </a:prstClr>
                      </a:outerShdw>
                    </a:effectLst>
                  </pic:spPr>
                </pic:pic>
              </a:graphicData>
            </a:graphic>
          </wp:inline>
        </w:drawing>
      </w:r>
    </w:p>
    <w:p w14:paraId="11BABFB9" w14:textId="4E24CC31" w:rsidR="001B02F1" w:rsidRPr="00A12EE6" w:rsidRDefault="001B02F1" w:rsidP="001B02F1">
      <w:pPr>
        <w:pStyle w:val="Popis"/>
        <w:jc w:val="center"/>
      </w:pPr>
      <w:bookmarkStart w:id="409" w:name="_Toc182423434"/>
      <w:r w:rsidRPr="00A12EE6">
        <w:t xml:space="preserve">Obr. </w:t>
      </w:r>
      <w:fldSimple w:instr=" STYLEREF 1 \s ">
        <w:r w:rsidR="005418FC">
          <w:rPr>
            <w:noProof/>
          </w:rPr>
          <w:t>4</w:t>
        </w:r>
      </w:fldSimple>
      <w:r w:rsidR="00E37B0B" w:rsidRPr="00A12EE6">
        <w:noBreakHyphen/>
      </w:r>
      <w:fldSimple w:instr=" SEQ Obr. \* ARABIC \s 1 ">
        <w:r w:rsidR="005418FC">
          <w:rPr>
            <w:noProof/>
          </w:rPr>
          <w:t>36</w:t>
        </w:r>
      </w:fldSimple>
      <w:r w:rsidRPr="00A12EE6">
        <w:t xml:space="preserve">. Úvod DHCP </w:t>
      </w:r>
      <w:proofErr w:type="spellStart"/>
      <w:r w:rsidRPr="00A12EE6">
        <w:t>Failover</w:t>
      </w:r>
      <w:bookmarkEnd w:id="409"/>
      <w:proofErr w:type="spellEnd"/>
    </w:p>
    <w:p w14:paraId="705324E8" w14:textId="5503181E" w:rsidR="00530F5E" w:rsidRPr="00A12EE6" w:rsidRDefault="001B02F1" w:rsidP="00AB0B37">
      <w:pPr>
        <w:pStyle w:val="Odsekzoznamu"/>
        <w:numPr>
          <w:ilvl w:val="0"/>
          <w:numId w:val="38"/>
        </w:numPr>
        <w:ind w:left="454" w:hanging="454"/>
        <w:jc w:val="both"/>
      </w:pPr>
      <w:r w:rsidRPr="00A12EE6">
        <w:t xml:space="preserve">Zobrazí sa stránka s nastavením partnerského servera. V našom prípade bude partnerský server </w:t>
      </w:r>
      <w:r w:rsidRPr="00A12EE6">
        <w:rPr>
          <w:b/>
          <w:bCs/>
          <w:i/>
          <w:iCs/>
        </w:rPr>
        <w:t>server-b</w:t>
      </w:r>
      <w:r w:rsidRPr="00A12EE6">
        <w:t>. Vyberieme</w:t>
      </w:r>
      <w:r w:rsidR="003027A6" w:rsidRPr="00A12EE6">
        <w:t xml:space="preserve"> </w:t>
      </w:r>
      <w:r w:rsidRPr="00A12EE6">
        <w:t xml:space="preserve">ho pomocou tlačidla </w:t>
      </w:r>
      <w:proofErr w:type="spellStart"/>
      <w:r w:rsidRPr="001F4A21">
        <w:rPr>
          <w:b/>
          <w:bCs/>
          <w:i/>
          <w:iCs/>
          <w:bdr w:val="single" w:sz="8" w:space="0" w:color="auto" w:shadow="1"/>
          <w:shd w:val="clear" w:color="auto" w:fill="D9D9D9" w:themeFill="background1" w:themeFillShade="D9"/>
        </w:rPr>
        <w:t>Add</w:t>
      </w:r>
      <w:proofErr w:type="spellEnd"/>
      <w:r w:rsidRPr="001F4A21">
        <w:rPr>
          <w:b/>
          <w:bCs/>
          <w:i/>
          <w:iCs/>
          <w:bdr w:val="single" w:sz="8" w:space="0" w:color="auto" w:shadow="1"/>
          <w:shd w:val="clear" w:color="auto" w:fill="D9D9D9" w:themeFill="background1" w:themeFillShade="D9"/>
        </w:rPr>
        <w:t xml:space="preserve"> Server</w:t>
      </w:r>
      <w:r w:rsidRPr="00A12EE6">
        <w:t>.</w:t>
      </w:r>
    </w:p>
    <w:p w14:paraId="0F162DA1" w14:textId="77777777" w:rsidR="001B02F1" w:rsidRPr="00A12EE6" w:rsidRDefault="001B02F1" w:rsidP="001B02F1">
      <w:pPr>
        <w:keepNext/>
        <w:jc w:val="center"/>
      </w:pPr>
      <w:r w:rsidRPr="00A12EE6">
        <w:rPr>
          <w:noProof/>
          <w:lang w:eastAsia="sk-SK"/>
        </w:rPr>
        <w:drawing>
          <wp:inline distT="0" distB="0" distL="0" distR="0" wp14:anchorId="5298FC66" wp14:editId="2A3CB288">
            <wp:extent cx="4800601" cy="2215816"/>
            <wp:effectExtent l="38100" t="38100" r="95250" b="89535"/>
            <wp:docPr id="1503858845"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58845" name="Obrázok 1" descr="Obrázok, na ktorom je text, snímka obrazovky, písmo, číslo&#10;&#10;Automaticky generovaný popis"/>
                    <pic:cNvPicPr/>
                  </pic:nvPicPr>
                  <pic:blipFill rotWithShape="1">
                    <a:blip r:embed="rId210"/>
                    <a:srcRect b="4659"/>
                    <a:stretch/>
                  </pic:blipFill>
                  <pic:spPr bwMode="auto">
                    <a:xfrm>
                      <a:off x="0" y="0"/>
                      <a:ext cx="4801270" cy="22161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7A52F0" w14:textId="7FB0B96F" w:rsidR="001B02F1" w:rsidRPr="00A12EE6" w:rsidRDefault="001B02F1" w:rsidP="001B02F1">
      <w:pPr>
        <w:pStyle w:val="Popis"/>
        <w:jc w:val="center"/>
      </w:pPr>
      <w:bookmarkStart w:id="410" w:name="_Toc182423435"/>
      <w:r w:rsidRPr="00A12EE6">
        <w:t xml:space="preserve">Obr. </w:t>
      </w:r>
      <w:fldSimple w:instr=" STYLEREF 1 \s ">
        <w:r w:rsidR="005418FC">
          <w:rPr>
            <w:noProof/>
          </w:rPr>
          <w:t>4</w:t>
        </w:r>
      </w:fldSimple>
      <w:r w:rsidR="00E37B0B" w:rsidRPr="00A12EE6">
        <w:noBreakHyphen/>
      </w:r>
      <w:fldSimple w:instr=" SEQ Obr. \* ARABIC \s 1 ">
        <w:r w:rsidR="005418FC">
          <w:rPr>
            <w:noProof/>
          </w:rPr>
          <w:t>37</w:t>
        </w:r>
      </w:fldSimple>
      <w:r w:rsidRPr="00A12EE6">
        <w:t>. Definovanie partnerského servera DHCP</w:t>
      </w:r>
      <w:bookmarkEnd w:id="410"/>
    </w:p>
    <w:p w14:paraId="419DAD8A" w14:textId="01160603" w:rsidR="001B02F1" w:rsidRPr="00A12EE6" w:rsidRDefault="001B02F1" w:rsidP="00AB0B37">
      <w:pPr>
        <w:pStyle w:val="Odsekzoznamu"/>
        <w:numPr>
          <w:ilvl w:val="0"/>
          <w:numId w:val="38"/>
        </w:numPr>
        <w:ind w:left="454" w:hanging="454"/>
        <w:jc w:val="both"/>
      </w:pPr>
      <w:r w:rsidRPr="00A12EE6">
        <w:lastRenderedPageBreak/>
        <w:t xml:space="preserve">Po kliknutí na tlačidlo </w:t>
      </w:r>
      <w:proofErr w:type="spellStart"/>
      <w:r w:rsidRPr="001F4A21">
        <w:rPr>
          <w:b/>
          <w:bCs/>
          <w:i/>
          <w:iCs/>
          <w:bdr w:val="single" w:sz="8" w:space="0" w:color="auto" w:shadow="1"/>
          <w:shd w:val="clear" w:color="auto" w:fill="D9D9D9" w:themeFill="background1" w:themeFillShade="D9"/>
        </w:rPr>
        <w:t>Add</w:t>
      </w:r>
      <w:proofErr w:type="spellEnd"/>
      <w:r w:rsidRPr="001F4A21">
        <w:rPr>
          <w:b/>
          <w:bCs/>
          <w:i/>
          <w:iCs/>
          <w:bdr w:val="single" w:sz="8" w:space="0" w:color="auto" w:shadow="1"/>
          <w:shd w:val="clear" w:color="auto" w:fill="D9D9D9" w:themeFill="background1" w:themeFillShade="D9"/>
        </w:rPr>
        <w:t xml:space="preserve"> Server</w:t>
      </w:r>
      <w:r w:rsidRPr="00A12EE6">
        <w:t xml:space="preserve"> sa zobrazí nové okno s názvom </w:t>
      </w:r>
      <w:proofErr w:type="spellStart"/>
      <w:r w:rsidRPr="00A12EE6">
        <w:t>Add</w:t>
      </w:r>
      <w:proofErr w:type="spellEnd"/>
      <w:r w:rsidRPr="00A12EE6">
        <w:t xml:space="preserve"> Server, kde zvolíme autorizovaný DHCP server </w:t>
      </w:r>
      <w:r w:rsidRPr="00A12EE6">
        <w:rPr>
          <w:b/>
          <w:bCs/>
          <w:i/>
          <w:iCs/>
        </w:rPr>
        <w:t>server-</w:t>
      </w:r>
      <w:proofErr w:type="spellStart"/>
      <w:r w:rsidRPr="00A12EE6">
        <w:rPr>
          <w:b/>
          <w:bCs/>
          <w:i/>
          <w:iCs/>
        </w:rPr>
        <w:t>b.kti.local</w:t>
      </w:r>
      <w:proofErr w:type="spellEnd"/>
      <w:r w:rsidRPr="00A12EE6">
        <w:t xml:space="preserve">. Voľbu potvrdíme tlačidlom </w:t>
      </w:r>
      <w:r w:rsidRPr="001F4A21">
        <w:rPr>
          <w:b/>
          <w:bCs/>
          <w:i/>
          <w:iCs/>
          <w:bdr w:val="single" w:sz="8" w:space="0" w:color="auto" w:shadow="1"/>
          <w:shd w:val="clear" w:color="auto" w:fill="D9D9D9" w:themeFill="background1" w:themeFillShade="D9"/>
        </w:rPr>
        <w:t>OK</w:t>
      </w:r>
      <w:r w:rsidRPr="00A12EE6">
        <w:t>.</w:t>
      </w:r>
    </w:p>
    <w:p w14:paraId="76CB3834" w14:textId="77777777" w:rsidR="001B02F1" w:rsidRPr="00A12EE6" w:rsidRDefault="001B02F1" w:rsidP="00CF4044">
      <w:pPr>
        <w:keepNext/>
        <w:jc w:val="center"/>
      </w:pPr>
      <w:r w:rsidRPr="00A12EE6">
        <w:rPr>
          <w:noProof/>
          <w:lang w:eastAsia="sk-SK"/>
        </w:rPr>
        <w:drawing>
          <wp:inline distT="0" distB="0" distL="0" distR="0" wp14:anchorId="15DB5288" wp14:editId="2C12ED32">
            <wp:extent cx="4182059" cy="3029373"/>
            <wp:effectExtent l="38100" t="38100" r="104775" b="95250"/>
            <wp:docPr id="603194265" name="Obrázok 1" descr="Obrázok, na ktorom je text, snímka obrazovky, displej,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4265" name="Obrázok 1" descr="Obrázok, na ktorom je text, snímka obrazovky, displej, softvér&#10;&#10;Automaticky generovaný popis"/>
                    <pic:cNvPicPr/>
                  </pic:nvPicPr>
                  <pic:blipFill>
                    <a:blip r:embed="rId211"/>
                    <a:stretch>
                      <a:fillRect/>
                    </a:stretch>
                  </pic:blipFill>
                  <pic:spPr>
                    <a:xfrm>
                      <a:off x="0" y="0"/>
                      <a:ext cx="4182059" cy="3029373"/>
                    </a:xfrm>
                    <a:prstGeom prst="rect">
                      <a:avLst/>
                    </a:prstGeom>
                    <a:effectLst>
                      <a:outerShdw blurRad="50800" dist="38100" dir="2700000" algn="tl" rotWithShape="0">
                        <a:prstClr val="black">
                          <a:alpha val="40000"/>
                        </a:prstClr>
                      </a:outerShdw>
                    </a:effectLst>
                  </pic:spPr>
                </pic:pic>
              </a:graphicData>
            </a:graphic>
          </wp:inline>
        </w:drawing>
      </w:r>
    </w:p>
    <w:p w14:paraId="7ED8E45D" w14:textId="5D68FB7D" w:rsidR="001B02F1" w:rsidRPr="00A12EE6" w:rsidRDefault="001B02F1" w:rsidP="00CF4044">
      <w:pPr>
        <w:pStyle w:val="Popis"/>
        <w:jc w:val="center"/>
      </w:pPr>
      <w:bookmarkStart w:id="411" w:name="_Toc182423436"/>
      <w:r w:rsidRPr="00A12EE6">
        <w:t xml:space="preserve">Obr. </w:t>
      </w:r>
      <w:fldSimple w:instr=" STYLEREF 1 \s ">
        <w:r w:rsidR="005418FC">
          <w:rPr>
            <w:noProof/>
          </w:rPr>
          <w:t>4</w:t>
        </w:r>
      </w:fldSimple>
      <w:r w:rsidR="00E37B0B" w:rsidRPr="00A12EE6">
        <w:noBreakHyphen/>
      </w:r>
      <w:fldSimple w:instr=" SEQ Obr. \* ARABIC \s 1 ">
        <w:r w:rsidR="005418FC">
          <w:rPr>
            <w:noProof/>
          </w:rPr>
          <w:t>38</w:t>
        </w:r>
      </w:fldSimple>
      <w:r w:rsidRPr="00A12EE6">
        <w:t>. Voľba partnerského servera</w:t>
      </w:r>
      <w:r w:rsidR="00CF4044" w:rsidRPr="00A12EE6">
        <w:t xml:space="preserve"> DHCP</w:t>
      </w:r>
      <w:bookmarkEnd w:id="411"/>
    </w:p>
    <w:p w14:paraId="3529F8E6" w14:textId="373F1092" w:rsidR="001B02F1" w:rsidRPr="00A12EE6" w:rsidRDefault="00CF4044" w:rsidP="00AB0B37">
      <w:pPr>
        <w:pStyle w:val="Odsekzoznamu"/>
        <w:numPr>
          <w:ilvl w:val="0"/>
          <w:numId w:val="38"/>
        </w:numPr>
        <w:ind w:left="454" w:hanging="454"/>
        <w:jc w:val="both"/>
      </w:pPr>
      <w:r w:rsidRPr="00A12EE6">
        <w:t xml:space="preserve">Po krátkom overení sa server-b nastaví ako partnerský server. Pokračujeme tlačidlom </w:t>
      </w:r>
      <w:proofErr w:type="spellStart"/>
      <w:r w:rsidRPr="001F4A21">
        <w:rPr>
          <w:b/>
          <w:bCs/>
          <w:i/>
          <w:iCs/>
          <w:bdr w:val="single" w:sz="8" w:space="0" w:color="auto" w:shadow="1"/>
          <w:shd w:val="clear" w:color="auto" w:fill="D9D9D9" w:themeFill="background1" w:themeFillShade="D9"/>
        </w:rPr>
        <w:t>Next</w:t>
      </w:r>
      <w:proofErr w:type="spellEnd"/>
      <w:r w:rsidRPr="00A12EE6">
        <w:t>.</w:t>
      </w:r>
    </w:p>
    <w:p w14:paraId="1E5793EB" w14:textId="77777777" w:rsidR="00CF4044" w:rsidRPr="00A12EE6" w:rsidRDefault="00CF4044" w:rsidP="00CF4044">
      <w:pPr>
        <w:keepNext/>
        <w:jc w:val="center"/>
      </w:pPr>
      <w:r w:rsidRPr="00A12EE6">
        <w:rPr>
          <w:noProof/>
          <w:lang w:eastAsia="sk-SK"/>
        </w:rPr>
        <w:lastRenderedPageBreak/>
        <w:drawing>
          <wp:inline distT="0" distB="0" distL="0" distR="0" wp14:anchorId="3D4AA44A" wp14:editId="1DB1418B">
            <wp:extent cx="4820323" cy="5239481"/>
            <wp:effectExtent l="38100" t="38100" r="94615" b="94615"/>
            <wp:docPr id="793279524"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9524" name="Obrázok 1" descr="Obrázok, na ktorom je text, elektronika, snímka obrazovky, softvér&#10;&#10;Automaticky generovaný popis"/>
                    <pic:cNvPicPr/>
                  </pic:nvPicPr>
                  <pic:blipFill>
                    <a:blip r:embed="rId212"/>
                    <a:stretch>
                      <a:fillRect/>
                    </a:stretch>
                  </pic:blipFill>
                  <pic:spPr>
                    <a:xfrm>
                      <a:off x="0" y="0"/>
                      <a:ext cx="4820323" cy="5239481"/>
                    </a:xfrm>
                    <a:prstGeom prst="rect">
                      <a:avLst/>
                    </a:prstGeom>
                    <a:effectLst>
                      <a:outerShdw blurRad="50800" dist="38100" dir="2700000" algn="tl" rotWithShape="0">
                        <a:prstClr val="black">
                          <a:alpha val="40000"/>
                        </a:prstClr>
                      </a:outerShdw>
                    </a:effectLst>
                  </pic:spPr>
                </pic:pic>
              </a:graphicData>
            </a:graphic>
          </wp:inline>
        </w:drawing>
      </w:r>
    </w:p>
    <w:p w14:paraId="5C4AA851" w14:textId="0BAA174A" w:rsidR="00CF4044" w:rsidRPr="00A12EE6" w:rsidRDefault="00CF4044" w:rsidP="00CF4044">
      <w:pPr>
        <w:pStyle w:val="Popis"/>
        <w:jc w:val="center"/>
      </w:pPr>
      <w:bookmarkStart w:id="412" w:name="_Toc182423437"/>
      <w:r w:rsidRPr="00A12EE6">
        <w:t xml:space="preserve">Obr. </w:t>
      </w:r>
      <w:fldSimple w:instr=" STYLEREF 1 \s ">
        <w:r w:rsidR="005418FC">
          <w:rPr>
            <w:noProof/>
          </w:rPr>
          <w:t>4</w:t>
        </w:r>
      </w:fldSimple>
      <w:r w:rsidR="00E37B0B" w:rsidRPr="00A12EE6">
        <w:noBreakHyphen/>
      </w:r>
      <w:fldSimple w:instr=" SEQ Obr. \* ARABIC \s 1 ">
        <w:r w:rsidR="005418FC">
          <w:rPr>
            <w:noProof/>
          </w:rPr>
          <w:t>39</w:t>
        </w:r>
      </w:fldSimple>
      <w:r w:rsidRPr="00A12EE6">
        <w:t>. Definovanie partnerského servera DHCP, server-b</w:t>
      </w:r>
      <w:bookmarkEnd w:id="412"/>
    </w:p>
    <w:p w14:paraId="7B4BE778" w14:textId="4B5ADD93" w:rsidR="00CF4044" w:rsidRPr="00A12EE6" w:rsidRDefault="001F4A21" w:rsidP="00AB0B37">
      <w:pPr>
        <w:pStyle w:val="Odsekzoznamu"/>
        <w:numPr>
          <w:ilvl w:val="0"/>
          <w:numId w:val="38"/>
        </w:numPr>
        <w:ind w:left="454" w:hanging="454"/>
        <w:jc w:val="both"/>
      </w:pPr>
      <w:bookmarkStart w:id="413" w:name="_Ref176453106"/>
      <w:r>
        <w:t>Nasleduje</w:t>
      </w:r>
      <w:r w:rsidR="00CF4044" w:rsidRPr="00A12EE6">
        <w:t xml:space="preserve"> možnosť vytvorenia nového vzťahu </w:t>
      </w:r>
      <w:proofErr w:type="spellStart"/>
      <w:r w:rsidR="00CF4044" w:rsidRPr="00A12EE6">
        <w:t>failover</w:t>
      </w:r>
      <w:proofErr w:type="spellEnd"/>
      <w:r w:rsidR="00CF4044" w:rsidRPr="00A12EE6">
        <w:t xml:space="preserve">. Tu potrebujeme definovať voľbu </w:t>
      </w:r>
      <w:r w:rsidR="00CF4044" w:rsidRPr="00A12EE6">
        <w:rPr>
          <w:b/>
          <w:bCs/>
          <w:i/>
          <w:iCs/>
        </w:rPr>
        <w:t xml:space="preserve">Maximum </w:t>
      </w:r>
      <w:proofErr w:type="spellStart"/>
      <w:r w:rsidR="00CF4044" w:rsidRPr="00A12EE6">
        <w:rPr>
          <w:b/>
          <w:bCs/>
          <w:i/>
          <w:iCs/>
        </w:rPr>
        <w:t>Client</w:t>
      </w:r>
      <w:proofErr w:type="spellEnd"/>
      <w:r w:rsidR="00CF4044" w:rsidRPr="00A12EE6">
        <w:rPr>
          <w:b/>
          <w:bCs/>
          <w:i/>
          <w:iCs/>
        </w:rPr>
        <w:t xml:space="preserve"> </w:t>
      </w:r>
      <w:proofErr w:type="spellStart"/>
      <w:r w:rsidR="00CF4044" w:rsidRPr="00A12EE6">
        <w:rPr>
          <w:b/>
          <w:bCs/>
          <w:i/>
          <w:iCs/>
        </w:rPr>
        <w:t>Lead</w:t>
      </w:r>
      <w:proofErr w:type="spellEnd"/>
      <w:r w:rsidR="00CF4044" w:rsidRPr="00A12EE6">
        <w:rPr>
          <w:b/>
          <w:bCs/>
          <w:i/>
          <w:iCs/>
        </w:rPr>
        <w:t xml:space="preserve"> </w:t>
      </w:r>
      <w:proofErr w:type="spellStart"/>
      <w:r w:rsidR="00CF4044" w:rsidRPr="00A12EE6">
        <w:rPr>
          <w:b/>
          <w:bCs/>
          <w:i/>
          <w:iCs/>
        </w:rPr>
        <w:t>Time</w:t>
      </w:r>
      <w:proofErr w:type="spellEnd"/>
      <w:r w:rsidR="00CF4044" w:rsidRPr="00A12EE6">
        <w:t xml:space="preserve">, čas na vybavenie klienta. Jedná sa o dobu, za ktorú vyzve </w:t>
      </w:r>
      <w:r>
        <w:t xml:space="preserve">server </w:t>
      </w:r>
      <w:r w:rsidR="00CF4044" w:rsidRPr="00A12EE6">
        <w:t xml:space="preserve">klienta na obnovu zapožičania IP adresy. Preddefinovaná hodnota je 1 hodina, ale pre naše cvičné prostredie definujeme hodnotu 1 minúta. Následne ešte musíme definovať zdieľané tajomstvo, </w:t>
      </w:r>
      <w:proofErr w:type="spellStart"/>
      <w:r w:rsidR="00CF4044" w:rsidRPr="00A12EE6">
        <w:rPr>
          <w:b/>
          <w:bCs/>
          <w:i/>
          <w:iCs/>
        </w:rPr>
        <w:t>Shared</w:t>
      </w:r>
      <w:proofErr w:type="spellEnd"/>
      <w:r w:rsidR="00CF4044" w:rsidRPr="00A12EE6">
        <w:rPr>
          <w:b/>
          <w:bCs/>
          <w:i/>
          <w:iCs/>
        </w:rPr>
        <w:t xml:space="preserve"> </w:t>
      </w:r>
      <w:proofErr w:type="spellStart"/>
      <w:r w:rsidR="00CF4044" w:rsidRPr="00A12EE6">
        <w:rPr>
          <w:b/>
          <w:bCs/>
          <w:i/>
          <w:iCs/>
        </w:rPr>
        <w:t>Secret</w:t>
      </w:r>
      <w:proofErr w:type="spellEnd"/>
      <w:r w:rsidR="00CF4044" w:rsidRPr="00A12EE6">
        <w:t>. Tu si zvolíme nejaké tajné heslo.</w:t>
      </w:r>
      <w:r w:rsidR="002102ED" w:rsidRPr="00A12EE6">
        <w:t xml:space="preserve"> Ďalej tu môžeme nastaviť </w:t>
      </w:r>
      <w:proofErr w:type="spellStart"/>
      <w:r w:rsidR="002102ED" w:rsidRPr="00A12EE6">
        <w:rPr>
          <w:b/>
          <w:bCs/>
          <w:i/>
          <w:iCs/>
        </w:rPr>
        <w:t>Mode</w:t>
      </w:r>
      <w:proofErr w:type="spellEnd"/>
      <w:r w:rsidR="002102ED" w:rsidRPr="00A12EE6">
        <w:t xml:space="preserve"> v akom má DHCP </w:t>
      </w:r>
      <w:proofErr w:type="spellStart"/>
      <w:r w:rsidR="002102ED" w:rsidRPr="00A12EE6">
        <w:t>failover</w:t>
      </w:r>
      <w:proofErr w:type="spellEnd"/>
      <w:r w:rsidR="002102ED" w:rsidRPr="00A12EE6">
        <w:t xml:space="preserve"> pracovať. Na výber máme z</w:t>
      </w:r>
      <w:r>
        <w:t> dvoch možností</w:t>
      </w:r>
      <w:r w:rsidR="002102ED" w:rsidRPr="00A12EE6">
        <w:t> </w:t>
      </w:r>
      <w:proofErr w:type="spellStart"/>
      <w:r w:rsidR="002102ED" w:rsidRPr="00A12EE6">
        <w:rPr>
          <w:b/>
          <w:bCs/>
          <w:i/>
          <w:iCs/>
        </w:rPr>
        <w:t>Load</w:t>
      </w:r>
      <w:proofErr w:type="spellEnd"/>
      <w:r w:rsidR="002102ED" w:rsidRPr="00A12EE6">
        <w:rPr>
          <w:b/>
          <w:bCs/>
          <w:i/>
          <w:iCs/>
        </w:rPr>
        <w:t xml:space="preserve"> </w:t>
      </w:r>
      <w:proofErr w:type="spellStart"/>
      <w:r w:rsidR="002102ED" w:rsidRPr="00A12EE6">
        <w:rPr>
          <w:b/>
          <w:bCs/>
          <w:i/>
          <w:iCs/>
        </w:rPr>
        <w:t>balance</w:t>
      </w:r>
      <w:proofErr w:type="spellEnd"/>
      <w:r w:rsidR="002102ED" w:rsidRPr="00A12EE6">
        <w:t xml:space="preserve"> a </w:t>
      </w:r>
      <w:r w:rsidR="002102ED" w:rsidRPr="00A12EE6">
        <w:rPr>
          <w:b/>
          <w:bCs/>
          <w:i/>
          <w:iCs/>
        </w:rPr>
        <w:t xml:space="preserve">Hot </w:t>
      </w:r>
      <w:proofErr w:type="spellStart"/>
      <w:r w:rsidR="002102ED" w:rsidRPr="00A12EE6">
        <w:rPr>
          <w:b/>
          <w:bCs/>
          <w:i/>
          <w:iCs/>
        </w:rPr>
        <w:t>standby</w:t>
      </w:r>
      <w:proofErr w:type="spellEnd"/>
      <w:r w:rsidR="002102ED" w:rsidRPr="00A12EE6">
        <w:t xml:space="preserve">. Zvolíme </w:t>
      </w:r>
      <w:proofErr w:type="spellStart"/>
      <w:r w:rsidR="002102ED" w:rsidRPr="00A12EE6">
        <w:rPr>
          <w:b/>
          <w:bCs/>
          <w:i/>
          <w:iCs/>
        </w:rPr>
        <w:t>Load</w:t>
      </w:r>
      <w:proofErr w:type="spellEnd"/>
      <w:r w:rsidR="002102ED" w:rsidRPr="00A12EE6">
        <w:rPr>
          <w:b/>
          <w:bCs/>
          <w:i/>
          <w:iCs/>
        </w:rPr>
        <w:t xml:space="preserve"> </w:t>
      </w:r>
      <w:proofErr w:type="spellStart"/>
      <w:r w:rsidR="002102ED" w:rsidRPr="00A12EE6">
        <w:rPr>
          <w:b/>
          <w:bCs/>
          <w:i/>
          <w:iCs/>
        </w:rPr>
        <w:t>balance</w:t>
      </w:r>
      <w:proofErr w:type="spellEnd"/>
      <w:r w:rsidR="002102ED" w:rsidRPr="00A12EE6">
        <w:t xml:space="preserve"> pre rovnomerné rozloženie záťaže. Hot </w:t>
      </w:r>
      <w:proofErr w:type="spellStart"/>
      <w:r w:rsidR="002102ED" w:rsidRPr="00A12EE6">
        <w:t>standby</w:t>
      </w:r>
      <w:proofErr w:type="spellEnd"/>
      <w:r w:rsidR="002102ED" w:rsidRPr="00A12EE6">
        <w:t xml:space="preserve"> by pracoval len v</w:t>
      </w:r>
      <w:r>
        <w:t> </w:t>
      </w:r>
      <w:r w:rsidR="002102ED" w:rsidRPr="00A12EE6">
        <w:t>prípade</w:t>
      </w:r>
      <w:r>
        <w:t>,</w:t>
      </w:r>
      <w:r w:rsidR="002102ED" w:rsidRPr="00A12EE6">
        <w:t xml:space="preserve"> ak by mal primárny server poruchu. </w:t>
      </w:r>
      <w:r>
        <w:t>Ostatné voľby</w:t>
      </w:r>
      <w:r w:rsidR="002102ED" w:rsidRPr="00A12EE6">
        <w:t xml:space="preserve"> ponecháme na </w:t>
      </w:r>
      <w:r>
        <w:t>pôvodných</w:t>
      </w:r>
      <w:r w:rsidR="002102ED" w:rsidRPr="00A12EE6">
        <w:t xml:space="preserve"> hodnotách a budeme pokračovať </w:t>
      </w:r>
      <w:r>
        <w:t>stlačením</w:t>
      </w:r>
      <w:r w:rsidR="002102ED" w:rsidRPr="00A12EE6">
        <w:t xml:space="preserve"> </w:t>
      </w:r>
      <w:proofErr w:type="spellStart"/>
      <w:r w:rsidR="002102ED" w:rsidRPr="001F4A21">
        <w:rPr>
          <w:b/>
          <w:bCs/>
          <w:i/>
          <w:iCs/>
          <w:bdr w:val="single" w:sz="8" w:space="0" w:color="auto" w:shadow="1"/>
          <w:shd w:val="clear" w:color="auto" w:fill="D9D9D9" w:themeFill="background1" w:themeFillShade="D9"/>
        </w:rPr>
        <w:t>Next</w:t>
      </w:r>
      <w:proofErr w:type="spellEnd"/>
      <w:r w:rsidR="002102ED" w:rsidRPr="00A12EE6">
        <w:t>.</w:t>
      </w:r>
      <w:bookmarkEnd w:id="413"/>
    </w:p>
    <w:p w14:paraId="228D5821" w14:textId="77777777" w:rsidR="002102ED" w:rsidRPr="00A12EE6" w:rsidRDefault="002102ED" w:rsidP="002102ED">
      <w:pPr>
        <w:keepNext/>
        <w:jc w:val="center"/>
      </w:pPr>
      <w:r w:rsidRPr="00A12EE6">
        <w:rPr>
          <w:noProof/>
          <w:lang w:eastAsia="sk-SK"/>
        </w:rPr>
        <w:lastRenderedPageBreak/>
        <w:drawing>
          <wp:inline distT="0" distB="0" distL="0" distR="0" wp14:anchorId="1DB17CE4" wp14:editId="470A6F93">
            <wp:extent cx="4801270" cy="5229955"/>
            <wp:effectExtent l="38100" t="38100" r="94615" b="104140"/>
            <wp:docPr id="66703734" name="Obrázok 1" descr="Obrázok, na ktorom je text, snímka obrazovky, softvér,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34" name="Obrázok 1" descr="Obrázok, na ktorom je text, snímka obrazovky, softvér, displej&#10;&#10;Automaticky generovaný popis"/>
                    <pic:cNvPicPr/>
                  </pic:nvPicPr>
                  <pic:blipFill>
                    <a:blip r:embed="rId213"/>
                    <a:stretch>
                      <a:fillRect/>
                    </a:stretch>
                  </pic:blipFill>
                  <pic:spPr>
                    <a:xfrm>
                      <a:off x="0" y="0"/>
                      <a:ext cx="4801270" cy="5229955"/>
                    </a:xfrm>
                    <a:prstGeom prst="rect">
                      <a:avLst/>
                    </a:prstGeom>
                    <a:effectLst>
                      <a:outerShdw blurRad="50800" dist="38100" dir="2700000" algn="tl" rotWithShape="0">
                        <a:prstClr val="black">
                          <a:alpha val="40000"/>
                        </a:prstClr>
                      </a:outerShdw>
                    </a:effectLst>
                  </pic:spPr>
                </pic:pic>
              </a:graphicData>
            </a:graphic>
          </wp:inline>
        </w:drawing>
      </w:r>
    </w:p>
    <w:p w14:paraId="583B8F8E" w14:textId="12006F60" w:rsidR="002102ED" w:rsidRPr="00A12EE6" w:rsidRDefault="002102ED" w:rsidP="002102ED">
      <w:pPr>
        <w:pStyle w:val="Popis"/>
        <w:jc w:val="center"/>
      </w:pPr>
      <w:bookmarkStart w:id="414" w:name="_Toc182423438"/>
      <w:r w:rsidRPr="00A12EE6">
        <w:t xml:space="preserve">Obr. </w:t>
      </w:r>
      <w:fldSimple w:instr=" STYLEREF 1 \s ">
        <w:r w:rsidR="005418FC">
          <w:rPr>
            <w:noProof/>
          </w:rPr>
          <w:t>4</w:t>
        </w:r>
      </w:fldSimple>
      <w:r w:rsidR="00E37B0B" w:rsidRPr="00A12EE6">
        <w:noBreakHyphen/>
      </w:r>
      <w:fldSimple w:instr=" SEQ Obr. \* ARABIC \s 1 ">
        <w:r w:rsidR="005418FC">
          <w:rPr>
            <w:noProof/>
          </w:rPr>
          <w:t>40</w:t>
        </w:r>
      </w:fldSimple>
      <w:r w:rsidRPr="00A12EE6">
        <w:t xml:space="preserve">. Vzťah </w:t>
      </w:r>
      <w:proofErr w:type="spellStart"/>
      <w:r w:rsidRPr="00A12EE6">
        <w:t>failover</w:t>
      </w:r>
      <w:bookmarkEnd w:id="414"/>
      <w:proofErr w:type="spellEnd"/>
    </w:p>
    <w:p w14:paraId="592E095F" w14:textId="601FDDA9" w:rsidR="001B02F1" w:rsidRPr="00A12EE6" w:rsidRDefault="001F4A21" w:rsidP="00AB0B37">
      <w:pPr>
        <w:pStyle w:val="Odsekzoznamu"/>
        <w:numPr>
          <w:ilvl w:val="0"/>
          <w:numId w:val="38"/>
        </w:numPr>
        <w:ind w:left="454" w:hanging="454"/>
        <w:jc w:val="both"/>
      </w:pPr>
      <w:r>
        <w:t>S</w:t>
      </w:r>
      <w:r w:rsidR="002102ED" w:rsidRPr="00A12EE6">
        <w:t>umarizáci</w:t>
      </w:r>
      <w:r>
        <w:t>u</w:t>
      </w:r>
      <w:r w:rsidR="002102ED" w:rsidRPr="00A12EE6">
        <w:t xml:space="preserve"> nastavení potvrdí</w:t>
      </w:r>
      <w:r>
        <w:t>me</w:t>
      </w:r>
      <w:r w:rsidR="002102ED" w:rsidRPr="00A12EE6">
        <w:t xml:space="preserve"> tlačidlom </w:t>
      </w:r>
      <w:proofErr w:type="spellStart"/>
      <w:r w:rsidR="002102ED" w:rsidRPr="001F4A21">
        <w:rPr>
          <w:b/>
          <w:bCs/>
          <w:i/>
          <w:iCs/>
          <w:bdr w:val="single" w:sz="8" w:space="0" w:color="auto" w:shadow="1"/>
          <w:shd w:val="clear" w:color="auto" w:fill="D9D9D9" w:themeFill="background1" w:themeFillShade="D9"/>
        </w:rPr>
        <w:t>Finish</w:t>
      </w:r>
      <w:proofErr w:type="spellEnd"/>
      <w:r w:rsidR="002102ED" w:rsidRPr="00A12EE6">
        <w:t>.</w:t>
      </w:r>
    </w:p>
    <w:p w14:paraId="2B056542" w14:textId="77777777" w:rsidR="002102ED" w:rsidRPr="00A12EE6" w:rsidRDefault="002102ED" w:rsidP="002102ED">
      <w:pPr>
        <w:keepNext/>
        <w:jc w:val="center"/>
      </w:pPr>
      <w:r w:rsidRPr="00A12EE6">
        <w:rPr>
          <w:noProof/>
          <w:lang w:eastAsia="sk-SK"/>
        </w:rPr>
        <w:lastRenderedPageBreak/>
        <w:drawing>
          <wp:inline distT="0" distB="0" distL="0" distR="0" wp14:anchorId="1BFC4254" wp14:editId="56B2D382">
            <wp:extent cx="4791744" cy="5229955"/>
            <wp:effectExtent l="38100" t="38100" r="104140" b="104140"/>
            <wp:docPr id="682217700" name="Obrázok 1" descr="Obrázok, na ktorom je text, snímka obrazovky, displej,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7700" name="Obrázok 1" descr="Obrázok, na ktorom je text, snímka obrazovky, displej, softvér&#10;&#10;Automaticky generovaný popis"/>
                    <pic:cNvPicPr/>
                  </pic:nvPicPr>
                  <pic:blipFill>
                    <a:blip r:embed="rId214"/>
                    <a:stretch>
                      <a:fillRect/>
                    </a:stretch>
                  </pic:blipFill>
                  <pic:spPr>
                    <a:xfrm>
                      <a:off x="0" y="0"/>
                      <a:ext cx="4791744" cy="5229955"/>
                    </a:xfrm>
                    <a:prstGeom prst="rect">
                      <a:avLst/>
                    </a:prstGeom>
                    <a:effectLst>
                      <a:outerShdw blurRad="50800" dist="38100" dir="2700000" algn="tl" rotWithShape="0">
                        <a:prstClr val="black">
                          <a:alpha val="40000"/>
                        </a:prstClr>
                      </a:outerShdw>
                    </a:effectLst>
                  </pic:spPr>
                </pic:pic>
              </a:graphicData>
            </a:graphic>
          </wp:inline>
        </w:drawing>
      </w:r>
    </w:p>
    <w:p w14:paraId="2C328DA2" w14:textId="2F45948F" w:rsidR="002102ED" w:rsidRPr="00A12EE6" w:rsidRDefault="002102ED" w:rsidP="002102ED">
      <w:pPr>
        <w:pStyle w:val="Popis"/>
        <w:jc w:val="center"/>
      </w:pPr>
      <w:bookmarkStart w:id="415" w:name="_Toc182423439"/>
      <w:r w:rsidRPr="00A12EE6">
        <w:t xml:space="preserve">Obr. </w:t>
      </w:r>
      <w:fldSimple w:instr=" STYLEREF 1 \s ">
        <w:r w:rsidR="005418FC">
          <w:rPr>
            <w:noProof/>
          </w:rPr>
          <w:t>4</w:t>
        </w:r>
      </w:fldSimple>
      <w:r w:rsidR="00E37B0B" w:rsidRPr="00A12EE6">
        <w:noBreakHyphen/>
      </w:r>
      <w:fldSimple w:instr=" SEQ Obr. \* ARABIC \s 1 ">
        <w:r w:rsidR="005418FC">
          <w:rPr>
            <w:noProof/>
          </w:rPr>
          <w:t>41</w:t>
        </w:r>
      </w:fldSimple>
      <w:r w:rsidRPr="00A12EE6">
        <w:t xml:space="preserve">. Sumarizácia </w:t>
      </w:r>
      <w:proofErr w:type="spellStart"/>
      <w:r w:rsidRPr="00A12EE6">
        <w:t>failover</w:t>
      </w:r>
      <w:bookmarkEnd w:id="415"/>
      <w:proofErr w:type="spellEnd"/>
    </w:p>
    <w:p w14:paraId="1E4B7EF9" w14:textId="7271C8B0" w:rsidR="00530F5E" w:rsidRPr="00A12EE6" w:rsidRDefault="001F4A21" w:rsidP="00AB0B37">
      <w:pPr>
        <w:pStyle w:val="Odsekzoznamu"/>
        <w:numPr>
          <w:ilvl w:val="0"/>
          <w:numId w:val="38"/>
        </w:numPr>
        <w:ind w:left="454" w:hanging="454"/>
        <w:jc w:val="both"/>
      </w:pPr>
      <w:r>
        <w:t>Z</w:t>
      </w:r>
      <w:r w:rsidR="002102ED" w:rsidRPr="00A12EE6">
        <w:t>obrazí</w:t>
      </w:r>
      <w:r>
        <w:t xml:space="preserve"> sa</w:t>
      </w:r>
      <w:r w:rsidR="002102ED" w:rsidRPr="00A12EE6">
        <w:t xml:space="preserve"> nové okno, v ktorom môžeme vidieť priebeh konfigurácie. Ak </w:t>
      </w:r>
      <w:r>
        <w:t>bol</w:t>
      </w:r>
      <w:r w:rsidR="002102ED" w:rsidRPr="00A12EE6">
        <w:t xml:space="preserve"> proces konfigurácie </w:t>
      </w:r>
      <w:proofErr w:type="spellStart"/>
      <w:r w:rsidR="002102ED" w:rsidRPr="00A12EE6">
        <w:t>failover</w:t>
      </w:r>
      <w:proofErr w:type="spellEnd"/>
      <w:r w:rsidR="002102ED" w:rsidRPr="00A12EE6">
        <w:t xml:space="preserve"> vykonaný úspešne </w:t>
      </w:r>
      <w:r>
        <w:t>s</w:t>
      </w:r>
      <w:r w:rsidR="002102ED" w:rsidRPr="00A12EE6">
        <w:t>tlač</w:t>
      </w:r>
      <w:r>
        <w:t>íme</w:t>
      </w:r>
      <w:r w:rsidR="002102ED" w:rsidRPr="00A12EE6">
        <w:t xml:space="preserve"> </w:t>
      </w:r>
      <w:proofErr w:type="spellStart"/>
      <w:r w:rsidR="002102ED" w:rsidRPr="001F4A21">
        <w:rPr>
          <w:b/>
          <w:bCs/>
          <w:i/>
          <w:iCs/>
          <w:bdr w:val="single" w:sz="8" w:space="0" w:color="auto" w:shadow="1"/>
          <w:shd w:val="clear" w:color="auto" w:fill="D9D9D9" w:themeFill="background1" w:themeFillShade="D9"/>
        </w:rPr>
        <w:t>Close</w:t>
      </w:r>
      <w:proofErr w:type="spellEnd"/>
      <w:r w:rsidR="002102ED" w:rsidRPr="00A12EE6">
        <w:t xml:space="preserve"> </w:t>
      </w:r>
      <w:r>
        <w:t>a</w:t>
      </w:r>
      <w:r w:rsidR="002102ED" w:rsidRPr="00A12EE6">
        <w:t xml:space="preserve"> všetky okná </w:t>
      </w:r>
      <w:proofErr w:type="spellStart"/>
      <w:r w:rsidR="002102ED" w:rsidRPr="00A12EE6">
        <w:t>Configure</w:t>
      </w:r>
      <w:proofErr w:type="spellEnd"/>
      <w:r w:rsidR="002102ED" w:rsidRPr="00A12EE6">
        <w:t xml:space="preserve"> </w:t>
      </w:r>
      <w:proofErr w:type="spellStart"/>
      <w:r w:rsidR="002102ED" w:rsidRPr="00A12EE6">
        <w:t>Failover</w:t>
      </w:r>
      <w:proofErr w:type="spellEnd"/>
      <w:r w:rsidR="002102ED" w:rsidRPr="00A12EE6">
        <w:t xml:space="preserve"> </w:t>
      </w:r>
      <w:r>
        <w:t xml:space="preserve">sa </w:t>
      </w:r>
      <w:r w:rsidR="002102ED" w:rsidRPr="00A12EE6">
        <w:t>zatvoria.</w:t>
      </w:r>
    </w:p>
    <w:p w14:paraId="28657DDD" w14:textId="77777777" w:rsidR="002102ED" w:rsidRPr="00A12EE6" w:rsidRDefault="002102ED" w:rsidP="002102ED">
      <w:pPr>
        <w:keepNext/>
        <w:jc w:val="center"/>
      </w:pPr>
      <w:r w:rsidRPr="00A12EE6">
        <w:rPr>
          <w:noProof/>
          <w:lang w:eastAsia="sk-SK"/>
        </w:rPr>
        <w:lastRenderedPageBreak/>
        <w:drawing>
          <wp:inline distT="0" distB="0" distL="0" distR="0" wp14:anchorId="693843FC" wp14:editId="6F3C182C">
            <wp:extent cx="4086795" cy="3248478"/>
            <wp:effectExtent l="38100" t="38100" r="104775" b="104775"/>
            <wp:docPr id="609899657"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9657" name="Obrázok 1" descr="Obrázok, na ktorom je text, elektronika, snímka obrazovky, displej&#10;&#10;Automaticky generovaný popis"/>
                    <pic:cNvPicPr/>
                  </pic:nvPicPr>
                  <pic:blipFill>
                    <a:blip r:embed="rId215"/>
                    <a:stretch>
                      <a:fillRect/>
                    </a:stretch>
                  </pic:blipFill>
                  <pic:spPr>
                    <a:xfrm>
                      <a:off x="0" y="0"/>
                      <a:ext cx="4086795" cy="3248478"/>
                    </a:xfrm>
                    <a:prstGeom prst="rect">
                      <a:avLst/>
                    </a:prstGeom>
                    <a:effectLst>
                      <a:outerShdw blurRad="50800" dist="38100" dir="2700000" algn="tl" rotWithShape="0">
                        <a:prstClr val="black">
                          <a:alpha val="40000"/>
                        </a:prstClr>
                      </a:outerShdw>
                    </a:effectLst>
                  </pic:spPr>
                </pic:pic>
              </a:graphicData>
            </a:graphic>
          </wp:inline>
        </w:drawing>
      </w:r>
    </w:p>
    <w:p w14:paraId="223FC419" w14:textId="14912522" w:rsidR="002102ED" w:rsidRPr="00A12EE6" w:rsidRDefault="002102ED" w:rsidP="002102ED">
      <w:pPr>
        <w:pStyle w:val="Popis"/>
        <w:jc w:val="center"/>
      </w:pPr>
      <w:bookmarkStart w:id="416" w:name="_Toc182423440"/>
      <w:r w:rsidRPr="00A12EE6">
        <w:t xml:space="preserve">Obr. </w:t>
      </w:r>
      <w:fldSimple w:instr=" STYLEREF 1 \s ">
        <w:r w:rsidR="005418FC">
          <w:rPr>
            <w:noProof/>
          </w:rPr>
          <w:t>4</w:t>
        </w:r>
      </w:fldSimple>
      <w:r w:rsidR="00E37B0B" w:rsidRPr="00A12EE6">
        <w:noBreakHyphen/>
      </w:r>
      <w:fldSimple w:instr=" SEQ Obr. \* ARABIC \s 1 ">
        <w:r w:rsidR="005418FC">
          <w:rPr>
            <w:noProof/>
          </w:rPr>
          <w:t>42</w:t>
        </w:r>
      </w:fldSimple>
      <w:r w:rsidRPr="00A12EE6">
        <w:t xml:space="preserve">. Priebeh nastavenia </w:t>
      </w:r>
      <w:proofErr w:type="spellStart"/>
      <w:r w:rsidRPr="00A12EE6">
        <w:t>failover</w:t>
      </w:r>
      <w:bookmarkEnd w:id="416"/>
      <w:proofErr w:type="spellEnd"/>
    </w:p>
    <w:p w14:paraId="51E4412B" w14:textId="41E9CF92" w:rsidR="00530F5E" w:rsidRPr="00A12EE6" w:rsidRDefault="007F040B" w:rsidP="00AB0B37">
      <w:pPr>
        <w:pStyle w:val="Odsekzoznamu"/>
        <w:numPr>
          <w:ilvl w:val="0"/>
          <w:numId w:val="38"/>
        </w:numPr>
        <w:ind w:left="454" w:hanging="454"/>
        <w:jc w:val="both"/>
      </w:pPr>
      <w:r w:rsidRPr="00A12EE6">
        <w:t>Pre overenie funkcionality prideľovania IP adries serverom-b, vypneme server-a</w:t>
      </w:r>
      <w:r w:rsidR="001F4A21">
        <w:t>.</w:t>
      </w:r>
      <w:r w:rsidRPr="00A12EE6">
        <w:t> </w:t>
      </w:r>
      <w:r w:rsidR="001F4A21">
        <w:t>N</w:t>
      </w:r>
      <w:r w:rsidRPr="00A12EE6">
        <w:t>a počítači s nainštalovaným operačným systémom Windows 10</w:t>
      </w:r>
      <w:r w:rsidR="001F4A21">
        <w:t>,</w:t>
      </w:r>
      <w:r w:rsidRPr="00A12EE6">
        <w:t xml:space="preserve"> počkáme minútu (to je hodnota </w:t>
      </w:r>
      <w:r w:rsidR="001F4A21">
        <w:t>ktorú</w:t>
      </w:r>
      <w:r w:rsidRPr="00A12EE6">
        <w:t xml:space="preserve"> sme nastavovali </w:t>
      </w:r>
      <w:r w:rsidR="001F4A21">
        <w:t xml:space="preserve">v </w:t>
      </w:r>
      <w:r w:rsidR="003027A6" w:rsidRPr="00A12EE6">
        <w:t xml:space="preserve">kroku </w:t>
      </w:r>
      <w:r w:rsidR="003027A6" w:rsidRPr="00A12EE6">
        <w:rPr>
          <w:b/>
          <w:bCs/>
          <w:color w:val="00B0F0"/>
        </w:rPr>
        <w:fldChar w:fldCharType="begin"/>
      </w:r>
      <w:r w:rsidR="003027A6" w:rsidRPr="00A12EE6">
        <w:rPr>
          <w:b/>
          <w:bCs/>
          <w:color w:val="00B0F0"/>
        </w:rPr>
        <w:instrText xml:space="preserve"> REF _Ref176453106 \r \h  \* MERGEFORMAT </w:instrText>
      </w:r>
      <w:r w:rsidR="003027A6" w:rsidRPr="00A12EE6">
        <w:rPr>
          <w:b/>
          <w:bCs/>
          <w:color w:val="00B0F0"/>
        </w:rPr>
      </w:r>
      <w:r w:rsidR="003027A6" w:rsidRPr="00A12EE6">
        <w:rPr>
          <w:b/>
          <w:bCs/>
          <w:color w:val="00B0F0"/>
        </w:rPr>
        <w:fldChar w:fldCharType="separate"/>
      </w:r>
      <w:r w:rsidR="005418FC">
        <w:rPr>
          <w:b/>
          <w:bCs/>
          <w:color w:val="00B0F0"/>
        </w:rPr>
        <w:t>6</w:t>
      </w:r>
      <w:r w:rsidR="003027A6" w:rsidRPr="00A12EE6">
        <w:rPr>
          <w:b/>
          <w:bCs/>
          <w:color w:val="00B0F0"/>
        </w:rPr>
        <w:fldChar w:fldCharType="end"/>
      </w:r>
      <w:r w:rsidR="003027A6" w:rsidRPr="00A12EE6">
        <w:t xml:space="preserve"> </w:t>
      </w:r>
      <w:r w:rsidRPr="00A12EE6">
        <w:t xml:space="preserve">) a skontrolujeme nastavenie IP adresy. Ako </w:t>
      </w:r>
      <w:r w:rsidR="001F4A21" w:rsidRPr="00A12EE6">
        <w:t>môž</w:t>
      </w:r>
      <w:r w:rsidR="001F4A21">
        <w:t>em</w:t>
      </w:r>
      <w:r w:rsidR="001F4A21" w:rsidRPr="00A12EE6">
        <w:t>e</w:t>
      </w:r>
      <w:r w:rsidRPr="00A12EE6">
        <w:t xml:space="preserve"> vidieť IP adresa bola zapožičaná DHCP serverom s IP adresou </w:t>
      </w:r>
      <w:r w:rsidRPr="00A12EE6">
        <w:rPr>
          <w:b/>
          <w:bCs/>
          <w:i/>
          <w:iCs/>
        </w:rPr>
        <w:t>172.20.50.12</w:t>
      </w:r>
      <w:r w:rsidRPr="00A12EE6">
        <w:t>.</w:t>
      </w:r>
    </w:p>
    <w:p w14:paraId="04176908" w14:textId="77777777" w:rsidR="007F040B" w:rsidRPr="00A12EE6" w:rsidRDefault="007F040B" w:rsidP="007F040B">
      <w:pPr>
        <w:keepNext/>
        <w:jc w:val="center"/>
      </w:pPr>
      <w:r w:rsidRPr="00A12EE6">
        <w:rPr>
          <w:noProof/>
          <w:lang w:eastAsia="sk-SK"/>
        </w:rPr>
        <w:drawing>
          <wp:inline distT="0" distB="0" distL="0" distR="0" wp14:anchorId="625B2570" wp14:editId="25A651A5">
            <wp:extent cx="3283613" cy="3888000"/>
            <wp:effectExtent l="38100" t="38100" r="88265" b="93980"/>
            <wp:docPr id="887297921" name="Obrázok 1" descr="Obrázok, na ktorom je text, snímka obrazovky, displej,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97921" name="Obrázok 1" descr="Obrázok, na ktorom je text, snímka obrazovky, displej, číslo&#10;&#10;Automaticky generovaný popis"/>
                    <pic:cNvPicPr/>
                  </pic:nvPicPr>
                  <pic:blipFill rotWithShape="1">
                    <a:blip r:embed="rId216"/>
                    <a:srcRect b="718"/>
                    <a:stretch/>
                  </pic:blipFill>
                  <pic:spPr bwMode="auto">
                    <a:xfrm>
                      <a:off x="0" y="0"/>
                      <a:ext cx="3283613" cy="38880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B30000" w14:textId="3B209BE4" w:rsidR="001F177B" w:rsidRPr="00A12EE6" w:rsidRDefault="007F040B" w:rsidP="007F040B">
      <w:pPr>
        <w:pStyle w:val="Popis"/>
        <w:jc w:val="center"/>
      </w:pPr>
      <w:bookmarkStart w:id="417" w:name="_Toc182423441"/>
      <w:r w:rsidRPr="00A12EE6">
        <w:t xml:space="preserve">Obr. </w:t>
      </w:r>
      <w:fldSimple w:instr=" STYLEREF 1 \s ">
        <w:r w:rsidR="005418FC">
          <w:rPr>
            <w:noProof/>
          </w:rPr>
          <w:t>4</w:t>
        </w:r>
      </w:fldSimple>
      <w:r w:rsidR="00E37B0B" w:rsidRPr="00A12EE6">
        <w:noBreakHyphen/>
      </w:r>
      <w:fldSimple w:instr=" SEQ Obr. \* ARABIC \s 1 ">
        <w:r w:rsidR="005418FC">
          <w:rPr>
            <w:noProof/>
          </w:rPr>
          <w:t>43</w:t>
        </w:r>
      </w:fldSimple>
      <w:r w:rsidRPr="00A12EE6">
        <w:t>. Pridelenie IP adresy zo servera 172.20.50.12</w:t>
      </w:r>
      <w:bookmarkEnd w:id="417"/>
    </w:p>
    <w:p w14:paraId="787EB242" w14:textId="413647B4" w:rsidR="00914BD4" w:rsidRPr="00A12EE6" w:rsidRDefault="00914BD4" w:rsidP="00AB0B37">
      <w:pPr>
        <w:pStyle w:val="Nadpis1"/>
        <w:ind w:left="454" w:hanging="454"/>
        <w:jc w:val="both"/>
      </w:pPr>
      <w:bookmarkStart w:id="418" w:name="_Ref182410147"/>
      <w:bookmarkStart w:id="419" w:name="_Ref182410185"/>
      <w:bookmarkStart w:id="420" w:name="_Ref182410225"/>
      <w:bookmarkStart w:id="421" w:name="_Ref182410263"/>
      <w:bookmarkStart w:id="422" w:name="_Toc182423525"/>
      <w:r w:rsidRPr="00A12EE6">
        <w:lastRenderedPageBreak/>
        <w:t>Povýšenie domény</w:t>
      </w:r>
      <w:bookmarkEnd w:id="418"/>
      <w:bookmarkEnd w:id="419"/>
      <w:bookmarkEnd w:id="420"/>
      <w:bookmarkEnd w:id="421"/>
      <w:bookmarkEnd w:id="422"/>
      <w:r w:rsidRPr="00A12EE6">
        <w:t xml:space="preserve"> </w:t>
      </w:r>
    </w:p>
    <w:p w14:paraId="759D1C28" w14:textId="71BF98EA" w:rsidR="00914BD4" w:rsidRPr="00A12EE6" w:rsidRDefault="00914BD4" w:rsidP="00AB0B37">
      <w:pPr>
        <w:ind w:firstLine="454"/>
        <w:jc w:val="both"/>
      </w:pPr>
      <w:r w:rsidRPr="00A12EE6">
        <w:t>V poslednej kapitole ukážeme ako povýšiť doménu s použitím nového radiča domény a ako odstrániť starý radič domény.</w:t>
      </w:r>
      <w:r w:rsidR="007B4615" w:rsidRPr="00A12EE6">
        <w:t xml:space="preserve"> Povýšením domény rozumieme zvýšenie úrovne doménového lesa</w:t>
      </w:r>
      <w:r w:rsidR="00851695">
        <w:t xml:space="preserve"> (</w:t>
      </w:r>
      <w:proofErr w:type="spellStart"/>
      <w:r w:rsidR="007B4615" w:rsidRPr="00A12EE6">
        <w:t>Forest</w:t>
      </w:r>
      <w:proofErr w:type="spellEnd"/>
      <w:r w:rsidR="007B4615" w:rsidRPr="00A12EE6">
        <w:t xml:space="preserve"> </w:t>
      </w:r>
      <w:proofErr w:type="spellStart"/>
      <w:r w:rsidR="007B4615" w:rsidRPr="00A12EE6">
        <w:t>funcional</w:t>
      </w:r>
      <w:proofErr w:type="spellEnd"/>
      <w:r w:rsidR="007B4615" w:rsidRPr="00A12EE6">
        <w:t xml:space="preserve"> level</w:t>
      </w:r>
      <w:r w:rsidR="00851695">
        <w:t>)</w:t>
      </w:r>
      <w:r w:rsidR="007B4615" w:rsidRPr="00A12EE6">
        <w:t xml:space="preserve"> ako aj úrovne domény</w:t>
      </w:r>
      <w:r w:rsidR="00851695">
        <w:t xml:space="preserve"> (</w:t>
      </w:r>
      <w:proofErr w:type="spellStart"/>
      <w:r w:rsidR="007B4615" w:rsidRPr="00A12EE6">
        <w:t>Domain</w:t>
      </w:r>
      <w:proofErr w:type="spellEnd"/>
      <w:r w:rsidR="007B4615" w:rsidRPr="00A12EE6">
        <w:t xml:space="preserve"> </w:t>
      </w:r>
      <w:proofErr w:type="spellStart"/>
      <w:r w:rsidR="007B4615" w:rsidRPr="00A12EE6">
        <w:t>functional</w:t>
      </w:r>
      <w:proofErr w:type="spellEnd"/>
      <w:r w:rsidR="007B4615" w:rsidRPr="00A12EE6">
        <w:t xml:space="preserve"> level</w:t>
      </w:r>
      <w:r w:rsidR="00851695">
        <w:t>)</w:t>
      </w:r>
      <w:r w:rsidR="007B4615" w:rsidRPr="00A12EE6">
        <w:t xml:space="preserve">. Použijeme na to nový nainštalovaný server s operačným systémom Windows Server 2022 Standard </w:t>
      </w:r>
      <w:proofErr w:type="spellStart"/>
      <w:r w:rsidR="007B4615" w:rsidRPr="00A12EE6">
        <w:t>Edition</w:t>
      </w:r>
      <w:proofErr w:type="spellEnd"/>
      <w:r w:rsidR="007B4615" w:rsidRPr="00A12EE6">
        <w:t xml:space="preserve"> s grafickým prostredím. Pre zjednodušenie práce najskôr odstránime doménový radič server-b, následne nainštalujeme rolu </w:t>
      </w:r>
      <w:proofErr w:type="spellStart"/>
      <w:r w:rsidR="007B4615" w:rsidRPr="00A12EE6">
        <w:t>Active</w:t>
      </w:r>
      <w:proofErr w:type="spellEnd"/>
      <w:r w:rsidR="007B4615" w:rsidRPr="00A12EE6">
        <w:t xml:space="preserve"> </w:t>
      </w:r>
      <w:proofErr w:type="spellStart"/>
      <w:r w:rsidR="007B4615" w:rsidRPr="00A12EE6">
        <w:t>Directory</w:t>
      </w:r>
      <w:proofErr w:type="spellEnd"/>
      <w:r w:rsidR="007B4615" w:rsidRPr="00A12EE6">
        <w:t xml:space="preserve"> </w:t>
      </w:r>
      <w:proofErr w:type="spellStart"/>
      <w:r w:rsidR="007B4615" w:rsidRPr="00A12EE6">
        <w:t>Domain</w:t>
      </w:r>
      <w:proofErr w:type="spellEnd"/>
      <w:r w:rsidR="007B4615" w:rsidRPr="00A12EE6">
        <w:t xml:space="preserve"> </w:t>
      </w:r>
      <w:proofErr w:type="spellStart"/>
      <w:r w:rsidR="007B4615" w:rsidRPr="00A12EE6">
        <w:t>Services</w:t>
      </w:r>
      <w:proofErr w:type="spellEnd"/>
      <w:r w:rsidR="007B4615" w:rsidRPr="00A12EE6">
        <w:t xml:space="preserve"> na server s operačným systémom Windows Server 2022 a povýšime ho na doménový radič s globálnym katalógom</w:t>
      </w:r>
      <w:r w:rsidR="00851695">
        <w:t>.</w:t>
      </w:r>
      <w:r w:rsidR="007B4615" w:rsidRPr="00A12EE6">
        <w:t xml:space="preserve"> </w:t>
      </w:r>
      <w:r w:rsidR="00851695">
        <w:t>Nakoniec</w:t>
      </w:r>
      <w:r w:rsidR="007B4615" w:rsidRPr="00A12EE6">
        <w:t xml:space="preserve"> odstránime pôvodný doménový radič server-a.</w:t>
      </w:r>
    </w:p>
    <w:p w14:paraId="3CC67E31" w14:textId="0059A295" w:rsidR="008A7381" w:rsidRPr="00A12EE6" w:rsidRDefault="008A7381" w:rsidP="00AB0B37">
      <w:pPr>
        <w:pStyle w:val="Nadpis2"/>
        <w:ind w:left="624" w:hanging="624"/>
      </w:pPr>
      <w:bookmarkStart w:id="423" w:name="_Ref176454796"/>
      <w:bookmarkStart w:id="424" w:name="_Toc182423526"/>
      <w:r w:rsidRPr="00A12EE6">
        <w:t>Odstránenie radiča domény</w:t>
      </w:r>
      <w:bookmarkEnd w:id="423"/>
      <w:bookmarkEnd w:id="424"/>
    </w:p>
    <w:p w14:paraId="738506FA" w14:textId="2B96E1E1" w:rsidR="00183091" w:rsidRPr="00A12EE6" w:rsidRDefault="008A7381" w:rsidP="00AB0B37">
      <w:pPr>
        <w:ind w:firstLine="454"/>
        <w:jc w:val="both"/>
      </w:pPr>
      <w:r w:rsidRPr="00A12EE6">
        <w:t xml:space="preserve">Pre zjednodušenie odstránime radič domény s názvom </w:t>
      </w:r>
      <w:r w:rsidRPr="00A12EE6">
        <w:rPr>
          <w:b/>
          <w:bCs/>
          <w:i/>
          <w:iCs/>
        </w:rPr>
        <w:t>server-b</w:t>
      </w:r>
      <w:r w:rsidRPr="00A12EE6">
        <w:t>, na tomto server</w:t>
      </w:r>
      <w:r w:rsidR="00851695">
        <w:t>i</w:t>
      </w:r>
      <w:r w:rsidRPr="00A12EE6">
        <w:t xml:space="preserve"> sú nainštalované role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w:t>
      </w:r>
      <w:r w:rsidRPr="00A12EE6">
        <w:rPr>
          <w:b/>
          <w:bCs/>
          <w:i/>
          <w:iCs/>
        </w:rPr>
        <w:t>DNS server</w:t>
      </w:r>
      <w:r w:rsidRPr="00A12EE6">
        <w:t xml:space="preserve"> a </w:t>
      </w:r>
      <w:r w:rsidRPr="00A12EE6">
        <w:rPr>
          <w:b/>
          <w:bCs/>
          <w:i/>
          <w:iCs/>
        </w:rPr>
        <w:t>DHCP server</w:t>
      </w:r>
      <w:r w:rsidRPr="00A12EE6">
        <w:t>. Týmto postupom prídeme o všetky tieto služby. Ako prvé sa musíme uistiť</w:t>
      </w:r>
      <w:r w:rsidR="003027A6" w:rsidRPr="00A12EE6">
        <w:t>,</w:t>
      </w:r>
      <w:r w:rsidRPr="00A12EE6">
        <w:t xml:space="preserve"> na ktorých serveroch sa nachádzajú role zo skupiny </w:t>
      </w:r>
      <w:bookmarkStart w:id="425" w:name="_Hlk176701457"/>
      <w:proofErr w:type="spellStart"/>
      <w:r w:rsidRPr="00A12EE6">
        <w:rPr>
          <w:b/>
          <w:bCs/>
          <w:i/>
          <w:iCs/>
        </w:rPr>
        <w:t>Flexible</w:t>
      </w:r>
      <w:proofErr w:type="spellEnd"/>
      <w:r w:rsidRPr="00A12EE6">
        <w:rPr>
          <w:b/>
          <w:bCs/>
          <w:i/>
          <w:iCs/>
        </w:rPr>
        <w:t xml:space="preserve"> Single </w:t>
      </w:r>
      <w:proofErr w:type="spellStart"/>
      <w:r w:rsidRPr="00A12EE6">
        <w:rPr>
          <w:b/>
          <w:bCs/>
          <w:i/>
          <w:iCs/>
        </w:rPr>
        <w:t>Master</w:t>
      </w:r>
      <w:proofErr w:type="spellEnd"/>
      <w:r w:rsidRPr="00A12EE6">
        <w:rPr>
          <w:b/>
          <w:bCs/>
          <w:i/>
          <w:iCs/>
        </w:rPr>
        <w:t xml:space="preserve"> </w:t>
      </w:r>
      <w:proofErr w:type="spellStart"/>
      <w:r w:rsidRPr="00A12EE6">
        <w:rPr>
          <w:b/>
          <w:bCs/>
          <w:i/>
          <w:iCs/>
        </w:rPr>
        <w:t>Operation</w:t>
      </w:r>
      <w:proofErr w:type="spellEnd"/>
      <w:r w:rsidRPr="00A12EE6">
        <w:rPr>
          <w:b/>
          <w:bCs/>
          <w:i/>
          <w:iCs/>
        </w:rPr>
        <w:t xml:space="preserve"> </w:t>
      </w:r>
      <w:bookmarkEnd w:id="425"/>
      <w:r w:rsidRPr="00A12EE6">
        <w:rPr>
          <w:b/>
          <w:bCs/>
          <w:i/>
          <w:iCs/>
        </w:rPr>
        <w:t>(</w:t>
      </w:r>
      <w:bookmarkStart w:id="426" w:name="_Hlk176701448"/>
      <w:r w:rsidRPr="00A12EE6">
        <w:rPr>
          <w:b/>
          <w:bCs/>
          <w:i/>
          <w:iCs/>
        </w:rPr>
        <w:t>FSMO</w:t>
      </w:r>
      <w:bookmarkEnd w:id="426"/>
      <w:r w:rsidRPr="00A12EE6">
        <w:rPr>
          <w:b/>
          <w:bCs/>
          <w:i/>
          <w:iCs/>
        </w:rPr>
        <w:t>)</w:t>
      </w:r>
      <w:r w:rsidRPr="00A12EE6">
        <w:t xml:space="preserve">. </w:t>
      </w:r>
      <w:r w:rsidR="00183091" w:rsidRPr="00A12EE6">
        <w:t xml:space="preserve">Tieto role slúžia na zabezpečenie flexibilného prechodu rolí v rámci radičov domény. Aktuálne rozlišujeme </w:t>
      </w:r>
      <w:r w:rsidR="00F76801" w:rsidRPr="00A12EE6">
        <w:t>päť</w:t>
      </w:r>
      <w:r w:rsidR="00183091" w:rsidRPr="00A12EE6">
        <w:t xml:space="preserve"> FSMO rolí:</w:t>
      </w:r>
    </w:p>
    <w:p w14:paraId="6F5F2EC1" w14:textId="3F0A0274" w:rsidR="00183091" w:rsidRPr="00A12EE6" w:rsidRDefault="00183091" w:rsidP="00AB0B37">
      <w:pPr>
        <w:pStyle w:val="Odsekzoznamu"/>
        <w:numPr>
          <w:ilvl w:val="0"/>
          <w:numId w:val="40"/>
        </w:numPr>
        <w:ind w:left="1304" w:hanging="397"/>
        <w:jc w:val="both"/>
      </w:pPr>
      <w:proofErr w:type="spellStart"/>
      <w:r w:rsidRPr="00A12EE6">
        <w:rPr>
          <w:b/>
          <w:bCs/>
          <w:i/>
          <w:iCs/>
        </w:rPr>
        <w:t>Schema</w:t>
      </w:r>
      <w:proofErr w:type="spellEnd"/>
      <w:r w:rsidRPr="00A12EE6">
        <w:rPr>
          <w:b/>
          <w:bCs/>
          <w:i/>
          <w:iCs/>
        </w:rPr>
        <w:t xml:space="preserve"> </w:t>
      </w:r>
      <w:proofErr w:type="spellStart"/>
      <w:r w:rsidRPr="00A12EE6">
        <w:rPr>
          <w:b/>
          <w:bCs/>
          <w:i/>
          <w:iCs/>
        </w:rPr>
        <w:t>master</w:t>
      </w:r>
      <w:proofErr w:type="spellEnd"/>
      <w:r w:rsidRPr="00A12EE6">
        <w:t xml:space="preserve"> – obsahuje kópiu schémy.</w:t>
      </w:r>
    </w:p>
    <w:p w14:paraId="5EAD611B" w14:textId="1243686E" w:rsidR="00183091" w:rsidRPr="00A12EE6" w:rsidRDefault="00183091" w:rsidP="00AB0B37">
      <w:pPr>
        <w:pStyle w:val="Odsekzoznamu"/>
        <w:numPr>
          <w:ilvl w:val="0"/>
          <w:numId w:val="40"/>
        </w:numPr>
        <w:ind w:left="1304" w:hanging="397"/>
        <w:jc w:val="both"/>
      </w:pPr>
      <w:proofErr w:type="spellStart"/>
      <w:r w:rsidRPr="00A12EE6">
        <w:rPr>
          <w:b/>
          <w:bCs/>
          <w:i/>
          <w:iCs/>
        </w:rPr>
        <w:t>Domain</w:t>
      </w:r>
      <w:proofErr w:type="spellEnd"/>
      <w:r w:rsidRPr="00A12EE6">
        <w:rPr>
          <w:b/>
          <w:bCs/>
          <w:i/>
          <w:iCs/>
        </w:rPr>
        <w:t xml:space="preserve"> </w:t>
      </w:r>
      <w:proofErr w:type="spellStart"/>
      <w:r w:rsidRPr="00A12EE6">
        <w:rPr>
          <w:b/>
          <w:bCs/>
          <w:i/>
          <w:iCs/>
        </w:rPr>
        <w:t>naming</w:t>
      </w:r>
      <w:proofErr w:type="spellEnd"/>
      <w:r w:rsidRPr="00A12EE6">
        <w:rPr>
          <w:b/>
          <w:bCs/>
          <w:i/>
          <w:iCs/>
        </w:rPr>
        <w:t xml:space="preserve"> </w:t>
      </w:r>
      <w:proofErr w:type="spellStart"/>
      <w:r w:rsidRPr="00A12EE6">
        <w:rPr>
          <w:b/>
          <w:bCs/>
          <w:i/>
          <w:iCs/>
        </w:rPr>
        <w:t>master</w:t>
      </w:r>
      <w:proofErr w:type="spellEnd"/>
      <w:r w:rsidRPr="00A12EE6">
        <w:t xml:space="preserve"> – zabezpečuje jedinečnosť názvu domény v rámci lesa.</w:t>
      </w:r>
    </w:p>
    <w:p w14:paraId="3C73444A" w14:textId="036973E2" w:rsidR="00183091" w:rsidRPr="00A12EE6" w:rsidRDefault="00183091" w:rsidP="00AB0B37">
      <w:pPr>
        <w:pStyle w:val="Odsekzoznamu"/>
        <w:numPr>
          <w:ilvl w:val="0"/>
          <w:numId w:val="40"/>
        </w:numPr>
        <w:ind w:left="1304" w:hanging="397"/>
        <w:jc w:val="both"/>
      </w:pPr>
      <w:r w:rsidRPr="00A12EE6">
        <w:rPr>
          <w:b/>
          <w:bCs/>
          <w:i/>
          <w:iCs/>
        </w:rPr>
        <w:t xml:space="preserve">RID </w:t>
      </w:r>
      <w:proofErr w:type="spellStart"/>
      <w:r w:rsidRPr="00A12EE6">
        <w:rPr>
          <w:b/>
          <w:bCs/>
          <w:i/>
          <w:iCs/>
        </w:rPr>
        <w:t>master</w:t>
      </w:r>
      <w:proofErr w:type="spellEnd"/>
      <w:r w:rsidRPr="00A12EE6">
        <w:t xml:space="preserve"> – </w:t>
      </w:r>
      <w:r w:rsidR="00851695">
        <w:t>zabraňuje</w:t>
      </w:r>
      <w:r w:rsidRPr="00A12EE6">
        <w:t xml:space="preserve"> aby sa v doméne nenachádzali dva rovnaké </w:t>
      </w:r>
      <w:bookmarkStart w:id="427" w:name="_Hlk176701664"/>
      <w:r w:rsidRPr="00A12EE6">
        <w:t>ID</w:t>
      </w:r>
      <w:bookmarkEnd w:id="427"/>
      <w:r w:rsidRPr="00A12EE6">
        <w:t xml:space="preserve"> zabezpečenia</w:t>
      </w:r>
      <w:r w:rsidR="00851695">
        <w:t xml:space="preserve"> (</w:t>
      </w:r>
      <w:r w:rsidRPr="00A12EE6">
        <w:t>SID</w:t>
      </w:r>
      <w:r w:rsidR="00851695">
        <w:t>)</w:t>
      </w:r>
      <w:r w:rsidRPr="00A12EE6">
        <w:t xml:space="preserve">. </w:t>
      </w:r>
    </w:p>
    <w:p w14:paraId="2D0FB1E9" w14:textId="103AA5B4" w:rsidR="00183091" w:rsidRPr="00A12EE6" w:rsidRDefault="00183091" w:rsidP="00AB0B37">
      <w:pPr>
        <w:pStyle w:val="Odsekzoznamu"/>
        <w:numPr>
          <w:ilvl w:val="0"/>
          <w:numId w:val="40"/>
        </w:numPr>
        <w:ind w:left="1304" w:hanging="397"/>
        <w:jc w:val="both"/>
      </w:pPr>
      <w:r w:rsidRPr="00A12EE6">
        <w:rPr>
          <w:b/>
          <w:bCs/>
          <w:i/>
          <w:iCs/>
        </w:rPr>
        <w:t xml:space="preserve">PDC </w:t>
      </w:r>
      <w:proofErr w:type="spellStart"/>
      <w:r w:rsidRPr="00A12EE6">
        <w:rPr>
          <w:b/>
          <w:bCs/>
          <w:i/>
          <w:iCs/>
        </w:rPr>
        <w:t>emulator</w:t>
      </w:r>
      <w:proofErr w:type="spellEnd"/>
      <w:r w:rsidRPr="00A12EE6">
        <w:t xml:space="preserve"> –riadi autentizáciu, správu hesiel a objektov Group </w:t>
      </w:r>
      <w:proofErr w:type="spellStart"/>
      <w:r w:rsidRPr="00A12EE6">
        <w:t>Policy</w:t>
      </w:r>
      <w:proofErr w:type="spellEnd"/>
      <w:r w:rsidRPr="00A12EE6">
        <w:t xml:space="preserve"> </w:t>
      </w:r>
      <w:proofErr w:type="spellStart"/>
      <w:r w:rsidRPr="00A12EE6">
        <w:t>Object</w:t>
      </w:r>
      <w:proofErr w:type="spellEnd"/>
      <w:r w:rsidRPr="00A12EE6">
        <w:t xml:space="preserve"> (GPO) v rámci domény. </w:t>
      </w:r>
    </w:p>
    <w:p w14:paraId="6E1528AE" w14:textId="1F4FDCC1" w:rsidR="008A7381" w:rsidRPr="00A12EE6" w:rsidRDefault="00183091" w:rsidP="00AB0B37">
      <w:pPr>
        <w:pStyle w:val="Odsekzoznamu"/>
        <w:numPr>
          <w:ilvl w:val="0"/>
          <w:numId w:val="40"/>
        </w:numPr>
        <w:ind w:left="1304" w:hanging="397"/>
        <w:jc w:val="both"/>
      </w:pPr>
      <w:proofErr w:type="spellStart"/>
      <w:r w:rsidRPr="00A12EE6">
        <w:rPr>
          <w:b/>
          <w:bCs/>
          <w:i/>
          <w:iCs/>
        </w:rPr>
        <w:t>Infrastructure</w:t>
      </w:r>
      <w:proofErr w:type="spellEnd"/>
      <w:r w:rsidRPr="00A12EE6">
        <w:rPr>
          <w:b/>
          <w:bCs/>
          <w:i/>
          <w:iCs/>
        </w:rPr>
        <w:t xml:space="preserve"> </w:t>
      </w:r>
      <w:proofErr w:type="spellStart"/>
      <w:r w:rsidRPr="00A12EE6">
        <w:rPr>
          <w:b/>
          <w:bCs/>
          <w:i/>
          <w:iCs/>
        </w:rPr>
        <w:t>master</w:t>
      </w:r>
      <w:proofErr w:type="spellEnd"/>
      <w:r w:rsidRPr="00A12EE6">
        <w:t xml:space="preserve"> – aktualizuje odkazy na objekty a udržiava ich aktuálne na všetkých kópiách domény.</w:t>
      </w:r>
    </w:p>
    <w:p w14:paraId="0658CC2A" w14:textId="00D72BBB" w:rsidR="007F040B" w:rsidRPr="00A12EE6" w:rsidRDefault="00F76801" w:rsidP="00AB0B37">
      <w:pPr>
        <w:pStyle w:val="Odsekzoznamu"/>
        <w:numPr>
          <w:ilvl w:val="0"/>
          <w:numId w:val="39"/>
        </w:numPr>
        <w:ind w:left="454" w:hanging="454"/>
        <w:jc w:val="both"/>
      </w:pPr>
      <w:bookmarkStart w:id="428" w:name="_Ref176453743"/>
      <w:r w:rsidRPr="00A12EE6">
        <w:t xml:space="preserve">Overenie na ktorých radičoch sa nachádzajú role </w:t>
      </w:r>
      <w:r w:rsidRPr="00A12EE6">
        <w:rPr>
          <w:b/>
          <w:bCs/>
          <w:i/>
          <w:iCs/>
        </w:rPr>
        <w:t>FSMO</w:t>
      </w:r>
      <w:r w:rsidRPr="00A12EE6">
        <w:t xml:space="preserve"> vykonáme príkazom príkazového riadk</w:t>
      </w:r>
      <w:r w:rsidR="00C80D88" w:rsidRPr="00A12EE6">
        <w:t>u</w:t>
      </w:r>
      <w:r w:rsidRPr="00A12EE6">
        <w:t xml:space="preserve"> </w:t>
      </w:r>
      <w:proofErr w:type="spellStart"/>
      <w:r w:rsidRPr="00A12EE6">
        <w:rPr>
          <w:b/>
          <w:bCs/>
          <w:i/>
          <w:iCs/>
        </w:rPr>
        <w:t>netdom</w:t>
      </w:r>
      <w:proofErr w:type="spellEnd"/>
      <w:r w:rsidRPr="00A12EE6">
        <w:rPr>
          <w:b/>
          <w:bCs/>
          <w:i/>
          <w:iCs/>
        </w:rPr>
        <w:t xml:space="preserve"> </w:t>
      </w:r>
      <w:proofErr w:type="spellStart"/>
      <w:r w:rsidRPr="00A12EE6">
        <w:rPr>
          <w:b/>
          <w:bCs/>
          <w:i/>
          <w:iCs/>
        </w:rPr>
        <w:t>query</w:t>
      </w:r>
      <w:proofErr w:type="spellEnd"/>
      <w:r w:rsidRPr="00A12EE6">
        <w:rPr>
          <w:b/>
          <w:bCs/>
          <w:i/>
          <w:iCs/>
        </w:rPr>
        <w:t xml:space="preserve"> </w:t>
      </w:r>
      <w:proofErr w:type="spellStart"/>
      <w:r w:rsidRPr="00A12EE6">
        <w:rPr>
          <w:b/>
          <w:bCs/>
          <w:i/>
          <w:iCs/>
        </w:rPr>
        <w:t>fsmo</w:t>
      </w:r>
      <w:proofErr w:type="spellEnd"/>
      <w:r w:rsidR="00914BD4" w:rsidRPr="00A12EE6">
        <w:t>.</w:t>
      </w:r>
      <w:r w:rsidRPr="00A12EE6">
        <w:t xml:space="preserve"> Je jedno na ktorom radiči domény spustíme tento príkaz. My sme ho spustili na server</w:t>
      </w:r>
      <w:r w:rsidR="00851695">
        <w:t>i</w:t>
      </w:r>
      <w:r w:rsidRPr="00A12EE6">
        <w:t xml:space="preserve"> s názvom </w:t>
      </w:r>
      <w:r w:rsidRPr="00A12EE6">
        <w:rPr>
          <w:b/>
          <w:bCs/>
          <w:i/>
          <w:iCs/>
        </w:rPr>
        <w:t>server-b</w:t>
      </w:r>
      <w:r w:rsidRPr="00A12EE6">
        <w:t xml:space="preserve">, čo je </w:t>
      </w:r>
      <w:proofErr w:type="spellStart"/>
      <w:r w:rsidRPr="00A12EE6">
        <w:t>core</w:t>
      </w:r>
      <w:proofErr w:type="spellEnd"/>
      <w:r w:rsidRPr="00A12EE6">
        <w:t xml:space="preserve"> server. Ako môžeme vidieť všetkých päť rolí je spustených na </w:t>
      </w:r>
      <w:r w:rsidRPr="00A12EE6">
        <w:rPr>
          <w:b/>
          <w:bCs/>
          <w:i/>
          <w:iCs/>
        </w:rPr>
        <w:t>server-</w:t>
      </w:r>
      <w:proofErr w:type="spellStart"/>
      <w:r w:rsidRPr="00A12EE6">
        <w:rPr>
          <w:b/>
          <w:bCs/>
          <w:i/>
          <w:iCs/>
        </w:rPr>
        <w:t>a.kti.local</w:t>
      </w:r>
      <w:proofErr w:type="spellEnd"/>
      <w:r w:rsidRPr="00A12EE6">
        <w:t xml:space="preserve">, </w:t>
      </w:r>
      <w:r w:rsidR="00851695">
        <w:t>tým pádom</w:t>
      </w:r>
      <w:r w:rsidRPr="00A12EE6">
        <w:t xml:space="preserve"> môžeme pristúpiť k odstráneniu servera </w:t>
      </w:r>
      <w:r w:rsidRPr="00A12EE6">
        <w:rPr>
          <w:b/>
          <w:bCs/>
          <w:i/>
          <w:iCs/>
        </w:rPr>
        <w:t>server-b</w:t>
      </w:r>
      <w:r w:rsidRPr="00A12EE6">
        <w:t>.</w:t>
      </w:r>
      <w:bookmarkEnd w:id="428"/>
    </w:p>
    <w:p w14:paraId="0CB92DF6" w14:textId="77777777" w:rsidR="00F76801" w:rsidRPr="00A12EE6" w:rsidRDefault="00F76801" w:rsidP="00F76801">
      <w:pPr>
        <w:keepNext/>
        <w:jc w:val="center"/>
      </w:pPr>
      <w:r w:rsidRPr="00A12EE6">
        <w:rPr>
          <w:noProof/>
          <w:lang w:eastAsia="sk-SK"/>
        </w:rPr>
        <w:drawing>
          <wp:inline distT="0" distB="0" distL="0" distR="0" wp14:anchorId="2883BD07" wp14:editId="5DCFF717">
            <wp:extent cx="5760720" cy="1457325"/>
            <wp:effectExtent l="38100" t="38100" r="87630" b="104775"/>
            <wp:docPr id="9049584"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584" name="Obrázok 1" descr="Obrázok, na ktorom je text, snímka obrazovky, softvér, písmo&#10;&#10;Automaticky generovaný popis"/>
                    <pic:cNvPicPr/>
                  </pic:nvPicPr>
                  <pic:blipFill>
                    <a:blip r:embed="rId217"/>
                    <a:stretch>
                      <a:fillRect/>
                    </a:stretch>
                  </pic:blipFill>
                  <pic:spPr>
                    <a:xfrm>
                      <a:off x="0" y="0"/>
                      <a:ext cx="5760720" cy="1457325"/>
                    </a:xfrm>
                    <a:prstGeom prst="rect">
                      <a:avLst/>
                    </a:prstGeom>
                    <a:effectLst>
                      <a:outerShdw blurRad="50800" dist="38100" dir="2700000" algn="tl" rotWithShape="0">
                        <a:prstClr val="black">
                          <a:alpha val="40000"/>
                        </a:prstClr>
                      </a:outerShdw>
                    </a:effectLst>
                  </pic:spPr>
                </pic:pic>
              </a:graphicData>
            </a:graphic>
          </wp:inline>
        </w:drawing>
      </w:r>
    </w:p>
    <w:p w14:paraId="68E5AEFC" w14:textId="2544A4AF" w:rsidR="00F76801" w:rsidRPr="00A12EE6" w:rsidRDefault="00F76801" w:rsidP="00F76801">
      <w:pPr>
        <w:pStyle w:val="Popis"/>
        <w:jc w:val="center"/>
      </w:pPr>
      <w:bookmarkStart w:id="429" w:name="_Toc182423442"/>
      <w:r w:rsidRPr="00A12EE6">
        <w:t xml:space="preserve">Obr. </w:t>
      </w:r>
      <w:fldSimple w:instr=" STYLEREF 1 \s ">
        <w:r w:rsidR="005418FC">
          <w:rPr>
            <w:noProof/>
          </w:rPr>
          <w:t>5</w:t>
        </w:r>
      </w:fldSimple>
      <w:r w:rsidR="00E37B0B" w:rsidRPr="00A12EE6">
        <w:noBreakHyphen/>
      </w:r>
      <w:fldSimple w:instr=" SEQ Obr. \* ARABIC \s 1 ">
        <w:r w:rsidR="005418FC">
          <w:rPr>
            <w:noProof/>
          </w:rPr>
          <w:t>1</w:t>
        </w:r>
      </w:fldSimple>
      <w:r w:rsidRPr="00A12EE6">
        <w:t>. Zobrazenie rolí FSMO</w:t>
      </w:r>
      <w:bookmarkEnd w:id="429"/>
    </w:p>
    <w:p w14:paraId="5636E2FF" w14:textId="69FC9797" w:rsidR="00F76801" w:rsidRPr="00A12EE6" w:rsidRDefault="00F76801" w:rsidP="00AB0B37">
      <w:pPr>
        <w:pStyle w:val="Odsekzoznamu"/>
        <w:numPr>
          <w:ilvl w:val="0"/>
          <w:numId w:val="39"/>
        </w:numPr>
        <w:ind w:left="454" w:hanging="454"/>
        <w:jc w:val="both"/>
      </w:pPr>
      <w:r w:rsidRPr="00A12EE6">
        <w:t xml:space="preserve">Pomocou konzoly Server Manager pristúpime k odobratiu role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Použijeme konzolu nainštalovanú na server</w:t>
      </w:r>
      <w:r w:rsidR="00851695">
        <w:t>i</w:t>
      </w:r>
      <w:r w:rsidRPr="00A12EE6">
        <w:t xml:space="preserve"> s grafickým rozhraním. V hornom menu zvolíme </w:t>
      </w:r>
      <w:proofErr w:type="spellStart"/>
      <w:r w:rsidRPr="00A12EE6">
        <w:rPr>
          <w:b/>
          <w:bCs/>
          <w:i/>
          <w:iCs/>
        </w:rPr>
        <w:t>Manage</w:t>
      </w:r>
      <w:proofErr w:type="spellEnd"/>
      <w:r w:rsidRPr="00A12EE6">
        <w:t xml:space="preserve"> a tam položku </w:t>
      </w:r>
      <w:proofErr w:type="spellStart"/>
      <w:r w:rsidRPr="00A12EE6">
        <w:rPr>
          <w:b/>
          <w:bCs/>
          <w:i/>
          <w:iCs/>
        </w:rPr>
        <w:t>Remove</w:t>
      </w:r>
      <w:proofErr w:type="spellEnd"/>
      <w:r w:rsidRPr="00A12EE6">
        <w:rPr>
          <w:b/>
          <w:bCs/>
          <w:i/>
          <w:iCs/>
        </w:rPr>
        <w:t xml:space="preserve"> </w:t>
      </w:r>
      <w:proofErr w:type="spellStart"/>
      <w:r w:rsidRPr="00A12EE6">
        <w:rPr>
          <w:b/>
          <w:bCs/>
          <w:i/>
          <w:iCs/>
        </w:rPr>
        <w:t>Roles</w:t>
      </w:r>
      <w:proofErr w:type="spellEnd"/>
      <w:r w:rsidRPr="00A12EE6">
        <w:rPr>
          <w:b/>
          <w:bCs/>
          <w:i/>
          <w:iCs/>
        </w:rPr>
        <w:t xml:space="preserve"> and </w:t>
      </w:r>
      <w:proofErr w:type="spellStart"/>
      <w:r w:rsidRPr="00A12EE6">
        <w:rPr>
          <w:b/>
          <w:bCs/>
          <w:i/>
          <w:iCs/>
        </w:rPr>
        <w:t>Features</w:t>
      </w:r>
      <w:proofErr w:type="spellEnd"/>
      <w:r w:rsidRPr="00A12EE6">
        <w:t>.</w:t>
      </w:r>
    </w:p>
    <w:p w14:paraId="3D510D16" w14:textId="77777777" w:rsidR="00F76801" w:rsidRPr="00A12EE6" w:rsidRDefault="00F76801" w:rsidP="00F76801">
      <w:pPr>
        <w:keepNext/>
        <w:jc w:val="center"/>
      </w:pPr>
      <w:r w:rsidRPr="00A12EE6">
        <w:rPr>
          <w:noProof/>
          <w:lang w:eastAsia="sk-SK"/>
        </w:rPr>
        <w:lastRenderedPageBreak/>
        <w:drawing>
          <wp:inline distT="0" distB="0" distL="0" distR="0" wp14:anchorId="5B19EBB0" wp14:editId="28F7D5FE">
            <wp:extent cx="5760720" cy="1101090"/>
            <wp:effectExtent l="38100" t="38100" r="87630" b="99060"/>
            <wp:docPr id="103344484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4840" name="Obrázok 1" descr="Obrázok, na ktorom je text, snímka obrazovky, písmo, softvér&#10;&#10;Automaticky generovaný popis"/>
                    <pic:cNvPicPr/>
                  </pic:nvPicPr>
                  <pic:blipFill>
                    <a:blip r:embed="rId218"/>
                    <a:stretch>
                      <a:fillRect/>
                    </a:stretch>
                  </pic:blipFill>
                  <pic:spPr>
                    <a:xfrm>
                      <a:off x="0" y="0"/>
                      <a:ext cx="5760720" cy="1101090"/>
                    </a:xfrm>
                    <a:prstGeom prst="rect">
                      <a:avLst/>
                    </a:prstGeom>
                    <a:effectLst>
                      <a:outerShdw blurRad="50800" dist="38100" dir="2700000" algn="tl" rotWithShape="0">
                        <a:prstClr val="black">
                          <a:alpha val="40000"/>
                        </a:prstClr>
                      </a:outerShdw>
                    </a:effectLst>
                  </pic:spPr>
                </pic:pic>
              </a:graphicData>
            </a:graphic>
          </wp:inline>
        </w:drawing>
      </w:r>
    </w:p>
    <w:p w14:paraId="5F4B7BAB" w14:textId="6B4F29DD" w:rsidR="00F76801" w:rsidRPr="00A12EE6" w:rsidRDefault="00F76801" w:rsidP="00F76801">
      <w:pPr>
        <w:pStyle w:val="Popis"/>
        <w:jc w:val="center"/>
      </w:pPr>
      <w:bookmarkStart w:id="430" w:name="_Toc182423443"/>
      <w:r w:rsidRPr="00A12EE6">
        <w:t xml:space="preserve">Obr. </w:t>
      </w:r>
      <w:fldSimple w:instr=" STYLEREF 1 \s ">
        <w:r w:rsidR="005418FC">
          <w:rPr>
            <w:noProof/>
          </w:rPr>
          <w:t>5</w:t>
        </w:r>
      </w:fldSimple>
      <w:r w:rsidR="00E37B0B" w:rsidRPr="00A12EE6">
        <w:noBreakHyphen/>
      </w:r>
      <w:fldSimple w:instr=" SEQ Obr. \* ARABIC \s 1 ">
        <w:r w:rsidR="005418FC">
          <w:rPr>
            <w:noProof/>
          </w:rPr>
          <w:t>2</w:t>
        </w:r>
      </w:fldSimple>
      <w:r w:rsidRPr="00A12EE6">
        <w:t xml:space="preserve">. </w:t>
      </w:r>
      <w:proofErr w:type="spellStart"/>
      <w:r w:rsidRPr="00A12EE6">
        <w:t>Remove</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Server Manager</w:t>
      </w:r>
      <w:bookmarkEnd w:id="430"/>
    </w:p>
    <w:p w14:paraId="7B163959" w14:textId="201C13F1" w:rsidR="006B07E6" w:rsidRPr="00A12EE6" w:rsidRDefault="00F76801" w:rsidP="00AB0B37">
      <w:pPr>
        <w:pStyle w:val="Odsekzoznamu"/>
        <w:numPr>
          <w:ilvl w:val="0"/>
          <w:numId w:val="39"/>
        </w:numPr>
        <w:ind w:left="454" w:hanging="454"/>
        <w:jc w:val="both"/>
      </w:pPr>
      <w:r w:rsidRPr="00A12EE6">
        <w:t xml:space="preserve">Otvorí sa okno s názvom </w:t>
      </w:r>
      <w:proofErr w:type="spellStart"/>
      <w:r w:rsidRPr="00A12EE6">
        <w:t>Remove</w:t>
      </w:r>
      <w:proofErr w:type="spellEnd"/>
      <w:r w:rsidRPr="00A12EE6">
        <w:t xml:space="preserve"> </w:t>
      </w:r>
      <w:proofErr w:type="spellStart"/>
      <w:r w:rsidRPr="00A12EE6">
        <w:t>Roles</w:t>
      </w:r>
      <w:proofErr w:type="spellEnd"/>
      <w:r w:rsidRPr="00A12EE6">
        <w:t xml:space="preserve"> and </w:t>
      </w:r>
      <w:proofErr w:type="spellStart"/>
      <w:r w:rsidRPr="00A12EE6">
        <w:t>Features</w:t>
      </w:r>
      <w:proofErr w:type="spellEnd"/>
      <w:r w:rsidRPr="00A12EE6">
        <w:t xml:space="preserve"> </w:t>
      </w:r>
      <w:proofErr w:type="spellStart"/>
      <w:r w:rsidRPr="00A12EE6">
        <w:t>Wizard</w:t>
      </w:r>
      <w:proofErr w:type="spellEnd"/>
      <w:r w:rsidR="006B07E6" w:rsidRPr="00A12EE6">
        <w:t xml:space="preserve"> so stránkou </w:t>
      </w:r>
      <w:proofErr w:type="spellStart"/>
      <w:r w:rsidR="006B07E6" w:rsidRPr="00A12EE6">
        <w:t>Before</w:t>
      </w:r>
      <w:proofErr w:type="spellEnd"/>
      <w:r w:rsidR="006B07E6" w:rsidRPr="00A12EE6">
        <w:t xml:space="preserve"> </w:t>
      </w:r>
      <w:proofErr w:type="spellStart"/>
      <w:r w:rsidR="006B07E6" w:rsidRPr="00A12EE6">
        <w:t>you</w:t>
      </w:r>
      <w:proofErr w:type="spellEnd"/>
      <w:r w:rsidR="006B07E6" w:rsidRPr="00A12EE6">
        <w:t xml:space="preserve"> </w:t>
      </w:r>
      <w:proofErr w:type="spellStart"/>
      <w:r w:rsidR="006B07E6" w:rsidRPr="00A12EE6">
        <w:t>begin</w:t>
      </w:r>
      <w:proofErr w:type="spellEnd"/>
      <w:r w:rsidR="006B07E6" w:rsidRPr="00A12EE6">
        <w:t>.</w:t>
      </w:r>
      <w:r w:rsidR="00D4213F" w:rsidRPr="00A12EE6">
        <w:t xml:space="preserve"> </w:t>
      </w:r>
      <w:r w:rsidR="006B07E6" w:rsidRPr="00A12EE6">
        <w:t xml:space="preserve">Tieto stránky sú identické ako pri pridávaní novej role, preto ich nebudem bližšie popisovať. Pokračujeme stlačením tlačidla </w:t>
      </w:r>
      <w:proofErr w:type="spellStart"/>
      <w:r w:rsidR="006B07E6" w:rsidRPr="00851695">
        <w:rPr>
          <w:b/>
          <w:bCs/>
          <w:i/>
          <w:iCs/>
          <w:bdr w:val="single" w:sz="8" w:space="0" w:color="auto" w:shadow="1"/>
          <w:shd w:val="clear" w:color="auto" w:fill="D9D9D9" w:themeFill="background1" w:themeFillShade="D9"/>
        </w:rPr>
        <w:t>Next</w:t>
      </w:r>
      <w:proofErr w:type="spellEnd"/>
      <w:r w:rsidR="006B07E6" w:rsidRPr="00A12EE6">
        <w:t>.</w:t>
      </w:r>
    </w:p>
    <w:p w14:paraId="570C24FC" w14:textId="77777777" w:rsidR="006B07E6" w:rsidRPr="00A12EE6" w:rsidRDefault="006B07E6" w:rsidP="006B07E6">
      <w:pPr>
        <w:keepNext/>
        <w:jc w:val="center"/>
      </w:pPr>
      <w:r w:rsidRPr="00A12EE6">
        <w:rPr>
          <w:noProof/>
          <w:lang w:eastAsia="sk-SK"/>
        </w:rPr>
        <w:drawing>
          <wp:inline distT="0" distB="0" distL="0" distR="0" wp14:anchorId="5487B287" wp14:editId="2371E1C8">
            <wp:extent cx="5760720" cy="4070985"/>
            <wp:effectExtent l="38100" t="38100" r="87630" b="100965"/>
            <wp:docPr id="577291361"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91361" name="Obrázok 1" descr="Obrázok, na ktorom je text, snímka obrazovky, softvér, webová stránka&#10;&#10;Automaticky generovaný popis"/>
                    <pic:cNvPicPr/>
                  </pic:nvPicPr>
                  <pic:blipFill>
                    <a:blip r:embed="rId219"/>
                    <a:stretch>
                      <a:fillRect/>
                    </a:stretch>
                  </pic:blipFill>
                  <pic:spPr>
                    <a:xfrm>
                      <a:off x="0" y="0"/>
                      <a:ext cx="5760720" cy="4070985"/>
                    </a:xfrm>
                    <a:prstGeom prst="rect">
                      <a:avLst/>
                    </a:prstGeom>
                    <a:effectLst>
                      <a:outerShdw blurRad="50800" dist="38100" dir="2700000" algn="tl" rotWithShape="0">
                        <a:prstClr val="black">
                          <a:alpha val="40000"/>
                        </a:prstClr>
                      </a:outerShdw>
                    </a:effectLst>
                  </pic:spPr>
                </pic:pic>
              </a:graphicData>
            </a:graphic>
          </wp:inline>
        </w:drawing>
      </w:r>
    </w:p>
    <w:p w14:paraId="4425C4E3" w14:textId="35CFAA21" w:rsidR="006B07E6" w:rsidRPr="00A12EE6" w:rsidRDefault="006B07E6" w:rsidP="006B07E6">
      <w:pPr>
        <w:pStyle w:val="Popis"/>
        <w:jc w:val="center"/>
      </w:pPr>
      <w:bookmarkStart w:id="431" w:name="_Toc182423444"/>
      <w:r w:rsidRPr="00A12EE6">
        <w:t xml:space="preserve">Obr. </w:t>
      </w:r>
      <w:fldSimple w:instr=" STYLEREF 1 \s ">
        <w:r w:rsidR="005418FC">
          <w:rPr>
            <w:noProof/>
          </w:rPr>
          <w:t>5</w:t>
        </w:r>
      </w:fldSimple>
      <w:r w:rsidR="00E37B0B" w:rsidRPr="00A12EE6">
        <w:noBreakHyphen/>
      </w:r>
      <w:fldSimple w:instr=" SEQ Obr. \* ARABIC \s 1 ">
        <w:r w:rsidR="005418FC">
          <w:rPr>
            <w:noProof/>
          </w:rPr>
          <w:t>3</w:t>
        </w:r>
      </w:fldSimple>
      <w:r w:rsidRPr="00A12EE6">
        <w:t xml:space="preserve">. </w:t>
      </w:r>
      <w:proofErr w:type="spellStart"/>
      <w:r w:rsidRPr="00A12EE6">
        <w:t>Before</w:t>
      </w:r>
      <w:proofErr w:type="spellEnd"/>
      <w:r w:rsidRPr="00A12EE6">
        <w:t xml:space="preserve"> </w:t>
      </w:r>
      <w:proofErr w:type="spellStart"/>
      <w:r w:rsidRPr="00A12EE6">
        <w:t>you</w:t>
      </w:r>
      <w:proofErr w:type="spellEnd"/>
      <w:r w:rsidRPr="00A12EE6">
        <w:t xml:space="preserve"> </w:t>
      </w:r>
      <w:proofErr w:type="spellStart"/>
      <w:r w:rsidRPr="00A12EE6">
        <w:t>begin</w:t>
      </w:r>
      <w:proofErr w:type="spellEnd"/>
      <w:r w:rsidRPr="00A12EE6">
        <w:t xml:space="preserve">, </w:t>
      </w:r>
      <w:proofErr w:type="spellStart"/>
      <w:r w:rsidRPr="00A12EE6">
        <w:t>Remove</w:t>
      </w:r>
      <w:proofErr w:type="spellEnd"/>
      <w:r w:rsidRPr="00A12EE6">
        <w:t xml:space="preserve"> </w:t>
      </w:r>
      <w:proofErr w:type="spellStart"/>
      <w:r w:rsidRPr="00A12EE6">
        <w:t>Roles</w:t>
      </w:r>
      <w:proofErr w:type="spellEnd"/>
      <w:r w:rsidRPr="00A12EE6">
        <w:t xml:space="preserve"> and </w:t>
      </w:r>
      <w:proofErr w:type="spellStart"/>
      <w:r w:rsidRPr="00A12EE6">
        <w:t>Features</w:t>
      </w:r>
      <w:bookmarkEnd w:id="431"/>
      <w:proofErr w:type="spellEnd"/>
    </w:p>
    <w:p w14:paraId="18BB5F41" w14:textId="28DA4B71" w:rsidR="00F76801" w:rsidRPr="00A12EE6" w:rsidRDefault="00851695" w:rsidP="00AB0B37">
      <w:pPr>
        <w:pStyle w:val="Odsekzoznamu"/>
        <w:numPr>
          <w:ilvl w:val="0"/>
          <w:numId w:val="39"/>
        </w:numPr>
        <w:ind w:left="454" w:hanging="454"/>
        <w:jc w:val="both"/>
      </w:pPr>
      <w:r>
        <w:t>N</w:t>
      </w:r>
      <w:r w:rsidR="006B07E6" w:rsidRPr="00A12EE6">
        <w:t xml:space="preserve">a stránke </w:t>
      </w:r>
      <w:proofErr w:type="spellStart"/>
      <w:r w:rsidR="006B07E6" w:rsidRPr="00A12EE6">
        <w:t>Select</w:t>
      </w:r>
      <w:proofErr w:type="spellEnd"/>
      <w:r w:rsidR="006B07E6" w:rsidRPr="00A12EE6">
        <w:t xml:space="preserve"> </w:t>
      </w:r>
      <w:proofErr w:type="spellStart"/>
      <w:r w:rsidR="006B07E6" w:rsidRPr="00A12EE6">
        <w:t>destination</w:t>
      </w:r>
      <w:proofErr w:type="spellEnd"/>
      <w:r w:rsidR="006B07E6" w:rsidRPr="00A12EE6">
        <w:t xml:space="preserve"> server zvolíme </w:t>
      </w:r>
      <w:r w:rsidR="003027A6" w:rsidRPr="00A12EE6">
        <w:t xml:space="preserve">server, ktorému chceme odstrániť rolu </w:t>
      </w:r>
      <w:r w:rsidR="006B07E6" w:rsidRPr="00A12EE6">
        <w:t xml:space="preserve">zo zoznamu uvedenom v časti </w:t>
      </w:r>
      <w:r w:rsidR="006B07E6" w:rsidRPr="00A12EE6">
        <w:rPr>
          <w:b/>
          <w:bCs/>
          <w:i/>
          <w:iCs/>
        </w:rPr>
        <w:t xml:space="preserve">Server </w:t>
      </w:r>
      <w:proofErr w:type="spellStart"/>
      <w:r w:rsidR="006B07E6" w:rsidRPr="00A12EE6">
        <w:rPr>
          <w:b/>
          <w:bCs/>
          <w:i/>
          <w:iCs/>
        </w:rPr>
        <w:t>Pool</w:t>
      </w:r>
      <w:proofErr w:type="spellEnd"/>
      <w:r w:rsidR="006B07E6" w:rsidRPr="00A12EE6">
        <w:t>. Vykonáme to kliknutím ľav</w:t>
      </w:r>
      <w:ins w:id="432" w:author="Baráth, Július" w:date="2024-11-14T11:24:00Z" w16du:dateUtc="2024-11-14T10:24:00Z">
        <w:r w:rsidR="005D63FF">
          <w:t>ý</w:t>
        </w:r>
      </w:ins>
      <w:del w:id="433" w:author="Baráth, Július" w:date="2024-11-14T11:24:00Z" w16du:dateUtc="2024-11-14T10:24:00Z">
        <w:r w:rsidR="006B07E6" w:rsidRPr="00A12EE6" w:rsidDel="005D63FF">
          <w:delText>í</w:delText>
        </w:r>
      </w:del>
      <w:r w:rsidR="006B07E6" w:rsidRPr="00A12EE6">
        <w:t xml:space="preserve">m tlačidlom myši na názov </w:t>
      </w:r>
      <w:r w:rsidR="006B07E6" w:rsidRPr="00A12EE6">
        <w:rPr>
          <w:b/>
          <w:bCs/>
          <w:i/>
          <w:iCs/>
        </w:rPr>
        <w:t>server-b</w:t>
      </w:r>
      <w:r>
        <w:t>.</w:t>
      </w:r>
      <w:r w:rsidR="006B07E6" w:rsidRPr="00A12EE6">
        <w:t xml:space="preserve"> </w:t>
      </w:r>
      <w:r>
        <w:t>C</w:t>
      </w:r>
      <w:del w:id="434" w:author="Baráth, Július" w:date="2024-11-14T11:25:00Z" w16du:dateUtc="2024-11-14T10:25:00Z">
        <w:r w:rsidR="006B07E6" w:rsidRPr="00A12EE6" w:rsidDel="005D63FF">
          <w:delText>c</w:delText>
        </w:r>
      </w:del>
      <w:r w:rsidR="006B07E6" w:rsidRPr="00A12EE6">
        <w:t xml:space="preserve">elý riadok sa zvýrazní modrým podfarbením. Pokračujeme voľbou </w:t>
      </w:r>
      <w:proofErr w:type="spellStart"/>
      <w:r w:rsidR="006B07E6" w:rsidRPr="00851695">
        <w:rPr>
          <w:b/>
          <w:bCs/>
          <w:i/>
          <w:iCs/>
          <w:bdr w:val="single" w:sz="8" w:space="0" w:color="auto" w:shadow="1"/>
          <w:shd w:val="clear" w:color="auto" w:fill="D9D9D9" w:themeFill="background1" w:themeFillShade="D9"/>
        </w:rPr>
        <w:t>Next</w:t>
      </w:r>
      <w:proofErr w:type="spellEnd"/>
      <w:r w:rsidR="006B07E6" w:rsidRPr="00A12EE6">
        <w:t>.</w:t>
      </w:r>
    </w:p>
    <w:p w14:paraId="74FEE184" w14:textId="77777777" w:rsidR="006B07E6" w:rsidRPr="00A12EE6" w:rsidRDefault="006B07E6" w:rsidP="006B07E6">
      <w:pPr>
        <w:keepNext/>
        <w:jc w:val="center"/>
      </w:pPr>
      <w:r w:rsidRPr="00A12EE6">
        <w:rPr>
          <w:noProof/>
          <w:lang w:eastAsia="sk-SK"/>
        </w:rPr>
        <w:lastRenderedPageBreak/>
        <w:drawing>
          <wp:inline distT="0" distB="0" distL="0" distR="0" wp14:anchorId="3FD173DB" wp14:editId="0B948325">
            <wp:extent cx="5760720" cy="4064000"/>
            <wp:effectExtent l="38100" t="38100" r="87630" b="88900"/>
            <wp:docPr id="59778233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2337" name="Obrázok 1" descr="Obrázok, na ktorom je text, snímka obrazovky, softvér, webová stránka&#10;&#10;Automaticky generovaný popis"/>
                    <pic:cNvPicPr/>
                  </pic:nvPicPr>
                  <pic:blipFill>
                    <a:blip r:embed="rId220"/>
                    <a:stretch>
                      <a:fillRect/>
                    </a:stretch>
                  </pic:blipFill>
                  <pic:spPr>
                    <a:xfrm>
                      <a:off x="0" y="0"/>
                      <a:ext cx="5760720" cy="4064000"/>
                    </a:xfrm>
                    <a:prstGeom prst="rect">
                      <a:avLst/>
                    </a:prstGeom>
                    <a:effectLst>
                      <a:outerShdw blurRad="50800" dist="38100" dir="2700000" algn="tl" rotWithShape="0">
                        <a:prstClr val="black">
                          <a:alpha val="40000"/>
                        </a:prstClr>
                      </a:outerShdw>
                    </a:effectLst>
                  </pic:spPr>
                </pic:pic>
              </a:graphicData>
            </a:graphic>
          </wp:inline>
        </w:drawing>
      </w:r>
    </w:p>
    <w:p w14:paraId="6F096A25" w14:textId="42D8F9E6" w:rsidR="006B07E6" w:rsidRPr="00A12EE6" w:rsidRDefault="006B07E6" w:rsidP="006B07E6">
      <w:pPr>
        <w:pStyle w:val="Popis"/>
        <w:jc w:val="center"/>
      </w:pPr>
      <w:bookmarkStart w:id="435" w:name="_Toc182423445"/>
      <w:r w:rsidRPr="00A12EE6">
        <w:t xml:space="preserve">Obr. </w:t>
      </w:r>
      <w:fldSimple w:instr=" STYLEREF 1 \s ">
        <w:r w:rsidR="005418FC">
          <w:rPr>
            <w:noProof/>
          </w:rPr>
          <w:t>5</w:t>
        </w:r>
      </w:fldSimple>
      <w:r w:rsidR="00E37B0B" w:rsidRPr="00A12EE6">
        <w:noBreakHyphen/>
      </w:r>
      <w:fldSimple w:instr=" SEQ Obr. \* ARABIC \s 1 ">
        <w:r w:rsidR="005418FC">
          <w:rPr>
            <w:noProof/>
          </w:rPr>
          <w:t>4</w:t>
        </w:r>
      </w:fldSimple>
      <w:r w:rsidRPr="00A12EE6">
        <w:t xml:space="preserve">. </w:t>
      </w:r>
      <w:proofErr w:type="spellStart"/>
      <w:r w:rsidRPr="00A12EE6">
        <w:t>Select</w:t>
      </w:r>
      <w:proofErr w:type="spellEnd"/>
      <w:r w:rsidRPr="00A12EE6">
        <w:t xml:space="preserve"> </w:t>
      </w:r>
      <w:proofErr w:type="spellStart"/>
      <w:r w:rsidRPr="00A12EE6">
        <w:t>destination</w:t>
      </w:r>
      <w:proofErr w:type="spellEnd"/>
      <w:r w:rsidRPr="00A12EE6">
        <w:t xml:space="preserve"> server, </w:t>
      </w:r>
      <w:proofErr w:type="spellStart"/>
      <w:r w:rsidRPr="00A12EE6">
        <w:t>Remove</w:t>
      </w:r>
      <w:proofErr w:type="spellEnd"/>
      <w:r w:rsidRPr="00A12EE6">
        <w:t xml:space="preserve"> </w:t>
      </w:r>
      <w:proofErr w:type="spellStart"/>
      <w:r w:rsidRPr="00A12EE6">
        <w:t>Roles</w:t>
      </w:r>
      <w:proofErr w:type="spellEnd"/>
      <w:r w:rsidRPr="00A12EE6">
        <w:t xml:space="preserve"> and </w:t>
      </w:r>
      <w:proofErr w:type="spellStart"/>
      <w:r w:rsidRPr="00A12EE6">
        <w:t>Features</w:t>
      </w:r>
      <w:bookmarkEnd w:id="435"/>
      <w:proofErr w:type="spellEnd"/>
    </w:p>
    <w:p w14:paraId="59732A25" w14:textId="5F0CF551" w:rsidR="007625FA" w:rsidRPr="00A12EE6" w:rsidRDefault="006B07E6" w:rsidP="00AB0B37">
      <w:pPr>
        <w:pStyle w:val="Odsekzoznamu"/>
        <w:numPr>
          <w:ilvl w:val="0"/>
          <w:numId w:val="39"/>
        </w:numPr>
        <w:ind w:left="454" w:hanging="454"/>
        <w:jc w:val="both"/>
      </w:pPr>
      <w:bookmarkStart w:id="436" w:name="_Ref176453750"/>
      <w:r w:rsidRPr="00A12EE6">
        <w:t xml:space="preserve">Na stránke </w:t>
      </w:r>
      <w:proofErr w:type="spellStart"/>
      <w:r w:rsidRPr="00A12EE6">
        <w:t>Remove</w:t>
      </w:r>
      <w:proofErr w:type="spellEnd"/>
      <w:r w:rsidRPr="00A12EE6">
        <w:t xml:space="preserve"> server </w:t>
      </w:r>
      <w:proofErr w:type="spellStart"/>
      <w:r w:rsidRPr="00A12EE6">
        <w:t>roles</w:t>
      </w:r>
      <w:proofErr w:type="spellEnd"/>
      <w:r w:rsidRPr="00A12EE6">
        <w:t xml:space="preserve"> zvolíme, ktoré role chceme odstrániť. Odstránime všetky role</w:t>
      </w:r>
      <w:r w:rsidR="00851695">
        <w:t>,</w:t>
      </w:r>
      <w:r w:rsidRPr="00A12EE6">
        <w:t xml:space="preserve"> ktoré sme nainštalovali</w:t>
      </w:r>
      <w:r w:rsidR="00851695">
        <w:t>,</w:t>
      </w:r>
      <w:r w:rsidRPr="00A12EE6">
        <w:t xml:space="preserv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w:t>
      </w:r>
      <w:r w:rsidRPr="00A12EE6">
        <w:rPr>
          <w:b/>
          <w:bCs/>
          <w:i/>
          <w:iCs/>
        </w:rPr>
        <w:t>DHCP Server</w:t>
      </w:r>
      <w:r w:rsidRPr="00A12EE6">
        <w:t xml:space="preserve"> a </w:t>
      </w:r>
      <w:r w:rsidRPr="00A12EE6">
        <w:rPr>
          <w:b/>
          <w:bCs/>
          <w:i/>
          <w:iCs/>
        </w:rPr>
        <w:t>DNS Server</w:t>
      </w:r>
      <w:r w:rsidRPr="00A12EE6">
        <w:t xml:space="preserve">. Ako prvú položku odstránime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Po kliknutí na položku sa zobrazí okno, ktoré nám dáva možnosť odstrániť aj prislúchajúce správcovské nástroje a funkcie súvisiace s danou rolou. Zvolíme </w:t>
      </w:r>
      <w:proofErr w:type="spellStart"/>
      <w:r w:rsidRPr="00A12EE6">
        <w:rPr>
          <w:b/>
          <w:bCs/>
          <w:i/>
          <w:iCs/>
        </w:rPr>
        <w:t>Remove</w:t>
      </w:r>
      <w:proofErr w:type="spellEnd"/>
      <w:r w:rsidRPr="00A12EE6">
        <w:rPr>
          <w:b/>
          <w:bCs/>
          <w:i/>
          <w:iCs/>
        </w:rPr>
        <w:t xml:space="preserve"> </w:t>
      </w:r>
      <w:proofErr w:type="spellStart"/>
      <w:r w:rsidRPr="00A12EE6">
        <w:rPr>
          <w:b/>
          <w:bCs/>
          <w:i/>
          <w:iCs/>
        </w:rPr>
        <w:t>Features</w:t>
      </w:r>
      <w:proofErr w:type="spellEnd"/>
      <w:r w:rsidRPr="00A12EE6">
        <w:t xml:space="preserve">. </w:t>
      </w:r>
      <w:r w:rsidR="00851695">
        <w:t>Ďalšie</w:t>
      </w:r>
      <w:r w:rsidR="007625FA" w:rsidRPr="00A12EE6">
        <w:t xml:space="preserve"> okno s bielym krížikom v červenom kruhu </w:t>
      </w:r>
      <w:r w:rsidR="00851695">
        <w:t xml:space="preserve">nás </w:t>
      </w:r>
      <w:r w:rsidR="007625FA" w:rsidRPr="00A12EE6">
        <w:t>upozorňuje, že radič domény musí byť naj</w:t>
      </w:r>
      <w:r w:rsidR="00851695">
        <w:t>prv</w:t>
      </w:r>
      <w:r w:rsidR="007625FA" w:rsidRPr="00A12EE6">
        <w:t xml:space="preserve"> degradovaný (</w:t>
      </w:r>
      <w:proofErr w:type="spellStart"/>
      <w:r w:rsidR="007625FA" w:rsidRPr="00A12EE6">
        <w:rPr>
          <w:b/>
          <w:bCs/>
          <w:i/>
          <w:iCs/>
        </w:rPr>
        <w:t>demoted</w:t>
      </w:r>
      <w:proofErr w:type="spellEnd"/>
      <w:r w:rsidR="007625FA" w:rsidRPr="00A12EE6">
        <w:t xml:space="preserve">), predtým ako bude rola odstránená. Klikneme na modrý text </w:t>
      </w:r>
      <w:proofErr w:type="spellStart"/>
      <w:r w:rsidR="007625FA" w:rsidRPr="00A12EE6">
        <w:rPr>
          <w:b/>
          <w:bCs/>
          <w:i/>
          <w:iCs/>
        </w:rPr>
        <w:t>Demote</w:t>
      </w:r>
      <w:proofErr w:type="spellEnd"/>
      <w:r w:rsidR="007625FA" w:rsidRPr="00A12EE6">
        <w:rPr>
          <w:b/>
          <w:bCs/>
          <w:i/>
          <w:iCs/>
        </w:rPr>
        <w:t xml:space="preserve"> </w:t>
      </w:r>
      <w:proofErr w:type="spellStart"/>
      <w:r w:rsidR="007625FA" w:rsidRPr="00A12EE6">
        <w:rPr>
          <w:b/>
          <w:bCs/>
          <w:i/>
          <w:iCs/>
        </w:rPr>
        <w:t>this</w:t>
      </w:r>
      <w:proofErr w:type="spellEnd"/>
      <w:r w:rsidR="007625FA" w:rsidRPr="00A12EE6">
        <w:rPr>
          <w:b/>
          <w:bCs/>
          <w:i/>
          <w:iCs/>
        </w:rPr>
        <w:t xml:space="preserve"> </w:t>
      </w:r>
      <w:proofErr w:type="spellStart"/>
      <w:r w:rsidR="007625FA" w:rsidRPr="00A12EE6">
        <w:rPr>
          <w:b/>
          <w:bCs/>
          <w:i/>
          <w:iCs/>
        </w:rPr>
        <w:t>domain</w:t>
      </w:r>
      <w:proofErr w:type="spellEnd"/>
      <w:r w:rsidR="007625FA" w:rsidRPr="00A12EE6">
        <w:rPr>
          <w:b/>
          <w:bCs/>
          <w:i/>
          <w:iCs/>
        </w:rPr>
        <w:t xml:space="preserve"> </w:t>
      </w:r>
      <w:proofErr w:type="spellStart"/>
      <w:r w:rsidR="007625FA" w:rsidRPr="00A12EE6">
        <w:rPr>
          <w:b/>
          <w:bCs/>
          <w:i/>
          <w:iCs/>
        </w:rPr>
        <w:t>controller</w:t>
      </w:r>
      <w:proofErr w:type="spellEnd"/>
      <w:r w:rsidR="007625FA" w:rsidRPr="00A12EE6">
        <w:t>.</w:t>
      </w:r>
      <w:bookmarkEnd w:id="436"/>
    </w:p>
    <w:p w14:paraId="2951EF2A" w14:textId="77777777" w:rsidR="007625FA" w:rsidRPr="00A12EE6" w:rsidRDefault="007625FA" w:rsidP="007625FA">
      <w:pPr>
        <w:keepNext/>
        <w:jc w:val="center"/>
      </w:pPr>
      <w:r w:rsidRPr="00A12EE6">
        <w:rPr>
          <w:noProof/>
          <w:lang w:eastAsia="sk-SK"/>
        </w:rPr>
        <w:lastRenderedPageBreak/>
        <w:drawing>
          <wp:inline distT="0" distB="0" distL="0" distR="0" wp14:anchorId="1D1F2A91" wp14:editId="5D15A384">
            <wp:extent cx="5020376" cy="3315163"/>
            <wp:effectExtent l="38100" t="38100" r="104140" b="95250"/>
            <wp:docPr id="2133212634"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2634" name="Obrázok 1" descr="Obrázok, na ktorom je text, elektronika, snímka obrazovky, softvér&#10;&#10;Automaticky generovaný popis"/>
                    <pic:cNvPicPr/>
                  </pic:nvPicPr>
                  <pic:blipFill>
                    <a:blip r:embed="rId221"/>
                    <a:stretch>
                      <a:fillRect/>
                    </a:stretch>
                  </pic:blipFill>
                  <pic:spPr>
                    <a:xfrm>
                      <a:off x="0" y="0"/>
                      <a:ext cx="5020376" cy="3315163"/>
                    </a:xfrm>
                    <a:prstGeom prst="rect">
                      <a:avLst/>
                    </a:prstGeom>
                    <a:effectLst>
                      <a:outerShdw blurRad="50800" dist="38100" dir="2700000" algn="tl" rotWithShape="0">
                        <a:prstClr val="black">
                          <a:alpha val="40000"/>
                        </a:prstClr>
                      </a:outerShdw>
                    </a:effectLst>
                  </pic:spPr>
                </pic:pic>
              </a:graphicData>
            </a:graphic>
          </wp:inline>
        </w:drawing>
      </w:r>
    </w:p>
    <w:p w14:paraId="6024ED76" w14:textId="36D4088B" w:rsidR="006B07E6" w:rsidRPr="00A12EE6" w:rsidRDefault="007625FA" w:rsidP="007625FA">
      <w:pPr>
        <w:pStyle w:val="Popis"/>
        <w:jc w:val="center"/>
      </w:pPr>
      <w:bookmarkStart w:id="437" w:name="_Toc182423446"/>
      <w:r w:rsidRPr="00A12EE6">
        <w:t xml:space="preserve">Obr. </w:t>
      </w:r>
      <w:fldSimple w:instr=" STYLEREF 1 \s ">
        <w:r w:rsidR="005418FC">
          <w:rPr>
            <w:noProof/>
          </w:rPr>
          <w:t>5</w:t>
        </w:r>
      </w:fldSimple>
      <w:r w:rsidR="00E37B0B" w:rsidRPr="00A12EE6">
        <w:noBreakHyphen/>
      </w:r>
      <w:fldSimple w:instr=" SEQ Obr. \* ARABIC \s 1 ">
        <w:r w:rsidR="005418FC">
          <w:rPr>
            <w:noProof/>
          </w:rPr>
          <w:t>5</w:t>
        </w:r>
      </w:fldSimple>
      <w:r w:rsidRPr="00A12EE6">
        <w:t>. Varovanie, potrebné degradovanie radiča domény</w:t>
      </w:r>
      <w:bookmarkEnd w:id="437"/>
    </w:p>
    <w:p w14:paraId="3A234B6E" w14:textId="24945419" w:rsidR="00F76801" w:rsidRPr="00A12EE6" w:rsidRDefault="007625FA" w:rsidP="00AB0B37">
      <w:pPr>
        <w:pStyle w:val="Odsekzoznamu"/>
        <w:numPr>
          <w:ilvl w:val="0"/>
          <w:numId w:val="39"/>
        </w:numPr>
        <w:ind w:left="454" w:hanging="454"/>
        <w:jc w:val="both"/>
      </w:pPr>
      <w:r w:rsidRPr="00A12EE6">
        <w:t xml:space="preserve">Otvorí sa okno s názvom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proofErr w:type="spellEnd"/>
      <w:r w:rsidRPr="00A12EE6">
        <w:t xml:space="preserve">, so stránkou </w:t>
      </w:r>
      <w:proofErr w:type="spellStart"/>
      <w:r w:rsidRPr="00A12EE6">
        <w:t>Credentials</w:t>
      </w:r>
      <w:proofErr w:type="spellEnd"/>
      <w:r w:rsidRPr="00A12EE6">
        <w:t xml:space="preserve">. </w:t>
      </w:r>
      <w:r w:rsidR="00851695">
        <w:t>N</w:t>
      </w:r>
      <w:r w:rsidRPr="00A12EE6">
        <w:t xml:space="preserve">ie sú potrebné ďalšie používateľské oprávnenia, keďže pracujeme pod doménovým administrátorským účtom </w:t>
      </w:r>
      <w:proofErr w:type="spellStart"/>
      <w:r w:rsidRPr="00A12EE6">
        <w:rPr>
          <w:b/>
          <w:bCs/>
          <w:i/>
          <w:iCs/>
        </w:rPr>
        <w:t>kti</w:t>
      </w:r>
      <w:proofErr w:type="spellEnd"/>
      <w:r w:rsidRPr="00A12EE6">
        <w:rPr>
          <w:b/>
          <w:bCs/>
          <w:i/>
          <w:iCs/>
        </w:rPr>
        <w:t>\</w:t>
      </w:r>
      <w:proofErr w:type="spellStart"/>
      <w:r w:rsidRPr="00A12EE6">
        <w:rPr>
          <w:b/>
          <w:bCs/>
          <w:i/>
          <w:iCs/>
        </w:rPr>
        <w:t>administrator</w:t>
      </w:r>
      <w:proofErr w:type="spellEnd"/>
      <w:r w:rsidRPr="00A12EE6">
        <w:t xml:space="preserve">. Voľbu </w:t>
      </w:r>
      <w:proofErr w:type="spellStart"/>
      <w:r w:rsidRPr="00A12EE6">
        <w:rPr>
          <w:b/>
          <w:bCs/>
          <w:i/>
          <w:iCs/>
        </w:rPr>
        <w:t>Force</w:t>
      </w:r>
      <w:proofErr w:type="spellEnd"/>
      <w:r w:rsidRPr="00A12EE6">
        <w:t xml:space="preserve"> sa neodporúča používať ak server pracuje normálne. Táto voľba by sa mala použiť len ak má </w:t>
      </w:r>
      <w:r w:rsidR="00851695" w:rsidRPr="00A12EE6">
        <w:t xml:space="preserve">server </w:t>
      </w:r>
      <w:r w:rsidRPr="00A12EE6">
        <w:t xml:space="preserve">problémy a potrebujeme ho nasilu degradovať. </w:t>
      </w:r>
      <w:r w:rsidR="00913350" w:rsidRPr="00A12EE6">
        <w:t>Sme tiež informovan</w:t>
      </w:r>
      <w:r w:rsidR="00851695">
        <w:t>í</w:t>
      </w:r>
      <w:r w:rsidR="00913350" w:rsidRPr="00A12EE6">
        <w:t xml:space="preserve">, že server sa automaticky reštartuje po dokončení operácie degradovania. </w:t>
      </w:r>
      <w:r w:rsidRPr="00A12EE6">
        <w:t xml:space="preserve">Pokračujeme voľbou </w:t>
      </w:r>
      <w:proofErr w:type="spellStart"/>
      <w:r w:rsidRPr="00851695">
        <w:rPr>
          <w:b/>
          <w:bCs/>
          <w:i/>
          <w:iCs/>
          <w:bdr w:val="single" w:sz="8" w:space="0" w:color="auto" w:shadow="1"/>
          <w:shd w:val="clear" w:color="auto" w:fill="D9D9D9" w:themeFill="background1" w:themeFillShade="D9"/>
        </w:rPr>
        <w:t>Next</w:t>
      </w:r>
      <w:proofErr w:type="spellEnd"/>
      <w:r w:rsidRPr="00A12EE6">
        <w:t>.</w:t>
      </w:r>
    </w:p>
    <w:p w14:paraId="03C7FB57" w14:textId="77777777" w:rsidR="007625FA" w:rsidRPr="00A12EE6" w:rsidRDefault="007625FA" w:rsidP="007625FA">
      <w:pPr>
        <w:keepNext/>
        <w:jc w:val="center"/>
      </w:pPr>
      <w:r w:rsidRPr="00A12EE6">
        <w:rPr>
          <w:noProof/>
          <w:lang w:eastAsia="sk-SK"/>
        </w:rPr>
        <w:lastRenderedPageBreak/>
        <w:drawing>
          <wp:inline distT="0" distB="0" distL="0" distR="0" wp14:anchorId="5EE81B8E" wp14:editId="4C936548">
            <wp:extent cx="5760720" cy="4201795"/>
            <wp:effectExtent l="38100" t="38100" r="87630" b="103505"/>
            <wp:docPr id="2092998880"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8880" name="Obrázok 1" descr="Obrázok, na ktorom je text, snímka obrazovky, softvér, webová stránka&#10;&#10;Automaticky generovaný popis"/>
                    <pic:cNvPicPr/>
                  </pic:nvPicPr>
                  <pic:blipFill>
                    <a:blip r:embed="rId222"/>
                    <a:stretch>
                      <a:fillRect/>
                    </a:stretch>
                  </pic:blipFill>
                  <pic:spPr>
                    <a:xfrm>
                      <a:off x="0" y="0"/>
                      <a:ext cx="5760720" cy="4201795"/>
                    </a:xfrm>
                    <a:prstGeom prst="rect">
                      <a:avLst/>
                    </a:prstGeom>
                    <a:effectLst>
                      <a:outerShdw blurRad="50800" dist="38100" dir="2700000" algn="tl" rotWithShape="0">
                        <a:prstClr val="black">
                          <a:alpha val="40000"/>
                        </a:prstClr>
                      </a:outerShdw>
                    </a:effectLst>
                  </pic:spPr>
                </pic:pic>
              </a:graphicData>
            </a:graphic>
          </wp:inline>
        </w:drawing>
      </w:r>
    </w:p>
    <w:p w14:paraId="38ED05D0" w14:textId="63CAB7C2" w:rsidR="007625FA" w:rsidRPr="00A12EE6" w:rsidRDefault="007625FA" w:rsidP="007625FA">
      <w:pPr>
        <w:pStyle w:val="Popis"/>
        <w:jc w:val="center"/>
      </w:pPr>
      <w:bookmarkStart w:id="438" w:name="_Toc182423447"/>
      <w:r w:rsidRPr="00A12EE6">
        <w:t xml:space="preserve">Obr. </w:t>
      </w:r>
      <w:fldSimple w:instr=" STYLEREF 1 \s ">
        <w:r w:rsidR="005418FC">
          <w:rPr>
            <w:noProof/>
          </w:rPr>
          <w:t>5</w:t>
        </w:r>
      </w:fldSimple>
      <w:r w:rsidR="00E37B0B" w:rsidRPr="00A12EE6">
        <w:noBreakHyphen/>
      </w:r>
      <w:fldSimple w:instr=" SEQ Obr. \* ARABIC \s 1 ">
        <w:r w:rsidR="005418FC">
          <w:rPr>
            <w:noProof/>
          </w:rPr>
          <w:t>6</w:t>
        </w:r>
      </w:fldSimple>
      <w:r w:rsidRPr="00A12EE6">
        <w:t xml:space="preserve">. </w:t>
      </w:r>
      <w:proofErr w:type="spellStart"/>
      <w:r w:rsidRPr="00A12EE6">
        <w:t>Credentials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38"/>
      <w:proofErr w:type="spellEnd"/>
    </w:p>
    <w:p w14:paraId="74F95639" w14:textId="0EA2A22B" w:rsidR="00F76801" w:rsidRPr="00A12EE6" w:rsidRDefault="007625FA" w:rsidP="00AB0B37">
      <w:pPr>
        <w:pStyle w:val="Odsekzoznamu"/>
        <w:numPr>
          <w:ilvl w:val="0"/>
          <w:numId w:val="39"/>
        </w:numPr>
        <w:ind w:left="454" w:hanging="454"/>
        <w:jc w:val="both"/>
      </w:pPr>
      <w:r w:rsidRPr="00A12EE6">
        <w:t xml:space="preserve">Zobrazí sa stránka </w:t>
      </w:r>
      <w:proofErr w:type="spellStart"/>
      <w:r w:rsidRPr="00A12EE6">
        <w:t>Warnings</w:t>
      </w:r>
      <w:proofErr w:type="spellEnd"/>
      <w:r w:rsidRPr="00A12EE6">
        <w:t xml:space="preserve">, kde musíme zvoliť zaškrtávacie pole </w:t>
      </w:r>
      <w:proofErr w:type="spellStart"/>
      <w:r w:rsidRPr="00A12EE6">
        <w:rPr>
          <w:b/>
          <w:bCs/>
          <w:i/>
          <w:iCs/>
        </w:rPr>
        <w:t>Proceed</w:t>
      </w:r>
      <w:proofErr w:type="spellEnd"/>
      <w:r w:rsidRPr="00A12EE6">
        <w:rPr>
          <w:b/>
          <w:bCs/>
          <w:i/>
          <w:iCs/>
        </w:rPr>
        <w:t xml:space="preserve"> </w:t>
      </w:r>
      <w:proofErr w:type="spellStart"/>
      <w:r w:rsidRPr="00A12EE6">
        <w:rPr>
          <w:b/>
          <w:bCs/>
          <w:i/>
          <w:iCs/>
        </w:rPr>
        <w:t>with</w:t>
      </w:r>
      <w:proofErr w:type="spellEnd"/>
      <w:r w:rsidRPr="00A12EE6">
        <w:rPr>
          <w:b/>
          <w:bCs/>
          <w:i/>
          <w:iCs/>
        </w:rPr>
        <w:t xml:space="preserve"> </w:t>
      </w:r>
      <w:proofErr w:type="spellStart"/>
      <w:r w:rsidRPr="00A12EE6">
        <w:rPr>
          <w:b/>
          <w:bCs/>
          <w:i/>
          <w:iCs/>
        </w:rPr>
        <w:t>removal</w:t>
      </w:r>
      <w:proofErr w:type="spellEnd"/>
      <w:r w:rsidRPr="00A12EE6">
        <w:t>. Tu sme upozornen</w:t>
      </w:r>
      <w:r w:rsidR="00851695">
        <w:t>í</w:t>
      </w:r>
      <w:r w:rsidR="00913350" w:rsidRPr="00A12EE6">
        <w:t>, že na server</w:t>
      </w:r>
      <w:r w:rsidR="00851695">
        <w:t>i</w:t>
      </w:r>
      <w:r w:rsidR="003027A6" w:rsidRPr="00A12EE6">
        <w:t>,</w:t>
      </w:r>
      <w:r w:rsidR="00913350" w:rsidRPr="00A12EE6">
        <w:t xml:space="preserve"> kde odoberáme rolu sú role DNS Server a globálny katalóg, ktoré sú potrebné pre správne fungovanie radiča domény. Následne sa sprístupní tlačidlo </w:t>
      </w:r>
      <w:proofErr w:type="spellStart"/>
      <w:r w:rsidR="00913350" w:rsidRPr="00851695">
        <w:rPr>
          <w:b/>
          <w:bCs/>
          <w:i/>
          <w:iCs/>
          <w:bdr w:val="single" w:sz="8" w:space="0" w:color="auto" w:shadow="1"/>
          <w:shd w:val="clear" w:color="auto" w:fill="D9D9D9" w:themeFill="background1" w:themeFillShade="D9"/>
        </w:rPr>
        <w:t>Next</w:t>
      </w:r>
      <w:proofErr w:type="spellEnd"/>
      <w:r w:rsidR="00913350" w:rsidRPr="00A12EE6">
        <w:t>, ktoré stlačíme.</w:t>
      </w:r>
    </w:p>
    <w:p w14:paraId="0997FA4C" w14:textId="77777777" w:rsidR="00913350" w:rsidRPr="00A12EE6" w:rsidRDefault="00913350" w:rsidP="00913350">
      <w:pPr>
        <w:keepNext/>
        <w:jc w:val="center"/>
      </w:pPr>
      <w:r w:rsidRPr="00A12EE6">
        <w:rPr>
          <w:noProof/>
          <w:lang w:eastAsia="sk-SK"/>
        </w:rPr>
        <w:lastRenderedPageBreak/>
        <w:drawing>
          <wp:inline distT="0" distB="0" distL="0" distR="0" wp14:anchorId="4CC03F5E" wp14:editId="1B28C368">
            <wp:extent cx="5760720" cy="4199890"/>
            <wp:effectExtent l="38100" t="38100" r="87630" b="86360"/>
            <wp:docPr id="8109857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577" name="Obrázok 1" descr="Obrázok, na ktorom je text, snímka obrazovky, softvér, webová stránka&#10;&#10;Automaticky generovaný popis"/>
                    <pic:cNvPicPr/>
                  </pic:nvPicPr>
                  <pic:blipFill>
                    <a:blip r:embed="rId223"/>
                    <a:stretch>
                      <a:fillRect/>
                    </a:stretch>
                  </pic:blipFill>
                  <pic:spPr>
                    <a:xfrm>
                      <a:off x="0" y="0"/>
                      <a:ext cx="5760720" cy="4199890"/>
                    </a:xfrm>
                    <a:prstGeom prst="rect">
                      <a:avLst/>
                    </a:prstGeom>
                    <a:effectLst>
                      <a:outerShdw blurRad="50800" dist="38100" dir="2700000" algn="tl" rotWithShape="0">
                        <a:prstClr val="black">
                          <a:alpha val="40000"/>
                        </a:prstClr>
                      </a:outerShdw>
                    </a:effectLst>
                  </pic:spPr>
                </pic:pic>
              </a:graphicData>
            </a:graphic>
          </wp:inline>
        </w:drawing>
      </w:r>
    </w:p>
    <w:p w14:paraId="26425C8E" w14:textId="3C7B16A3" w:rsidR="00913350" w:rsidRPr="00A12EE6" w:rsidRDefault="00913350" w:rsidP="00913350">
      <w:pPr>
        <w:pStyle w:val="Popis"/>
        <w:jc w:val="center"/>
      </w:pPr>
      <w:bookmarkStart w:id="439" w:name="_Toc182423448"/>
      <w:r w:rsidRPr="00A12EE6">
        <w:t xml:space="preserve">Obr. </w:t>
      </w:r>
      <w:fldSimple w:instr=" STYLEREF 1 \s ">
        <w:r w:rsidR="005418FC">
          <w:rPr>
            <w:noProof/>
          </w:rPr>
          <w:t>5</w:t>
        </w:r>
      </w:fldSimple>
      <w:r w:rsidR="00E37B0B" w:rsidRPr="00A12EE6">
        <w:noBreakHyphen/>
      </w:r>
      <w:fldSimple w:instr=" SEQ Obr. \* ARABIC \s 1 ">
        <w:r w:rsidR="005418FC">
          <w:rPr>
            <w:noProof/>
          </w:rPr>
          <w:t>7</w:t>
        </w:r>
      </w:fldSimple>
      <w:r w:rsidRPr="00A12EE6">
        <w:t xml:space="preserve">. </w:t>
      </w:r>
      <w:proofErr w:type="spellStart"/>
      <w:r w:rsidRPr="00A12EE6">
        <w:t>Warnings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39"/>
      <w:proofErr w:type="spellEnd"/>
    </w:p>
    <w:p w14:paraId="120965BA" w14:textId="72F82DD1" w:rsidR="00F76801" w:rsidRPr="00A12EE6" w:rsidRDefault="00913350" w:rsidP="00AB0B37">
      <w:pPr>
        <w:pStyle w:val="Odsekzoznamu"/>
        <w:numPr>
          <w:ilvl w:val="0"/>
          <w:numId w:val="39"/>
        </w:numPr>
        <w:ind w:left="454" w:hanging="454"/>
        <w:jc w:val="both"/>
      </w:pPr>
      <w:r w:rsidRPr="00A12EE6">
        <w:t xml:space="preserve">Nasleduje stránka New </w:t>
      </w:r>
      <w:proofErr w:type="spellStart"/>
      <w:r w:rsidRPr="00A12EE6">
        <w:t>Administrator</w:t>
      </w:r>
      <w:proofErr w:type="spellEnd"/>
      <w:r w:rsidRPr="00A12EE6">
        <w:t xml:space="preserve"> </w:t>
      </w:r>
      <w:proofErr w:type="spellStart"/>
      <w:r w:rsidRPr="00A12EE6">
        <w:t>Password</w:t>
      </w:r>
      <w:proofErr w:type="spellEnd"/>
      <w:r w:rsidRPr="00A12EE6">
        <w:t xml:space="preserve">. Tu definujeme nové heslo pre účet </w:t>
      </w:r>
      <w:r w:rsidRPr="00A12EE6">
        <w:rPr>
          <w:b/>
          <w:bCs/>
          <w:i/>
          <w:iCs/>
        </w:rPr>
        <w:t>lokálneho administrátora</w:t>
      </w:r>
      <w:r w:rsidRPr="00A12EE6">
        <w:t xml:space="preserve">. Musíme zadať dvakrát rovnaké heslo. Následne zvolíme tlačidlo </w:t>
      </w:r>
      <w:proofErr w:type="spellStart"/>
      <w:r w:rsidRPr="00851695">
        <w:rPr>
          <w:b/>
          <w:bCs/>
          <w:i/>
          <w:iCs/>
          <w:bdr w:val="single" w:sz="8" w:space="0" w:color="auto" w:shadow="1"/>
          <w:shd w:val="clear" w:color="auto" w:fill="D9D9D9" w:themeFill="background1" w:themeFillShade="D9"/>
        </w:rPr>
        <w:t>Next</w:t>
      </w:r>
      <w:proofErr w:type="spellEnd"/>
      <w:r w:rsidRPr="00A12EE6">
        <w:t>.</w:t>
      </w:r>
    </w:p>
    <w:p w14:paraId="1F4B9740" w14:textId="77777777" w:rsidR="00913350" w:rsidRPr="00A12EE6" w:rsidRDefault="00913350" w:rsidP="00913350">
      <w:pPr>
        <w:keepNext/>
        <w:jc w:val="center"/>
      </w:pPr>
      <w:r w:rsidRPr="00A12EE6">
        <w:rPr>
          <w:noProof/>
          <w:lang w:eastAsia="sk-SK"/>
        </w:rPr>
        <w:lastRenderedPageBreak/>
        <w:drawing>
          <wp:inline distT="0" distB="0" distL="0" distR="0" wp14:anchorId="6E13B692" wp14:editId="6B5273B5">
            <wp:extent cx="5760720" cy="4209415"/>
            <wp:effectExtent l="38100" t="38100" r="87630" b="95885"/>
            <wp:docPr id="1221170272"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0272" name="Obrázok 1" descr="Obrázok, na ktorom je text, snímka obrazovky, softvér, webová stránka&#10;&#10;Automaticky generovaný popis"/>
                    <pic:cNvPicPr/>
                  </pic:nvPicPr>
                  <pic:blipFill>
                    <a:blip r:embed="rId224"/>
                    <a:stretch>
                      <a:fillRect/>
                    </a:stretch>
                  </pic:blipFill>
                  <pic:spPr>
                    <a:xfrm>
                      <a:off x="0" y="0"/>
                      <a:ext cx="5760720" cy="4209415"/>
                    </a:xfrm>
                    <a:prstGeom prst="rect">
                      <a:avLst/>
                    </a:prstGeom>
                    <a:effectLst>
                      <a:outerShdw blurRad="50800" dist="38100" dir="2700000" algn="tl" rotWithShape="0">
                        <a:prstClr val="black">
                          <a:alpha val="40000"/>
                        </a:prstClr>
                      </a:outerShdw>
                    </a:effectLst>
                  </pic:spPr>
                </pic:pic>
              </a:graphicData>
            </a:graphic>
          </wp:inline>
        </w:drawing>
      </w:r>
    </w:p>
    <w:p w14:paraId="2096D54A" w14:textId="1EF7D840" w:rsidR="00913350" w:rsidRPr="00A12EE6" w:rsidRDefault="00913350" w:rsidP="00913350">
      <w:pPr>
        <w:pStyle w:val="Popis"/>
        <w:jc w:val="center"/>
      </w:pPr>
      <w:bookmarkStart w:id="440" w:name="_Toc182423449"/>
      <w:r w:rsidRPr="00A12EE6">
        <w:t xml:space="preserve">Obr. </w:t>
      </w:r>
      <w:fldSimple w:instr=" STYLEREF 1 \s ">
        <w:r w:rsidR="005418FC">
          <w:rPr>
            <w:noProof/>
          </w:rPr>
          <w:t>5</w:t>
        </w:r>
      </w:fldSimple>
      <w:r w:rsidR="00E37B0B" w:rsidRPr="00A12EE6">
        <w:noBreakHyphen/>
      </w:r>
      <w:fldSimple w:instr=" SEQ Obr. \* ARABIC \s 1 ">
        <w:r w:rsidR="005418FC">
          <w:rPr>
            <w:noProof/>
          </w:rPr>
          <w:t>8</w:t>
        </w:r>
      </w:fldSimple>
      <w:r w:rsidRPr="00A12EE6">
        <w:t xml:space="preserve">. New </w:t>
      </w:r>
      <w:proofErr w:type="spellStart"/>
      <w:r w:rsidRPr="00A12EE6">
        <w:t>Administrator</w:t>
      </w:r>
      <w:proofErr w:type="spellEnd"/>
      <w:r w:rsidRPr="00A12EE6">
        <w:t xml:space="preserve"> </w:t>
      </w:r>
      <w:proofErr w:type="spellStart"/>
      <w:r w:rsidRPr="00A12EE6">
        <w:t>Password</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40"/>
      <w:proofErr w:type="spellEnd"/>
    </w:p>
    <w:p w14:paraId="7EA50E84" w14:textId="01C059CA" w:rsidR="00F76801" w:rsidRPr="00A12EE6" w:rsidRDefault="00913350" w:rsidP="00AB0B37">
      <w:pPr>
        <w:pStyle w:val="Odsekzoznamu"/>
        <w:numPr>
          <w:ilvl w:val="0"/>
          <w:numId w:val="39"/>
        </w:numPr>
        <w:ind w:left="454" w:hanging="454"/>
        <w:jc w:val="both"/>
      </w:pPr>
      <w:r w:rsidRPr="00A12EE6">
        <w:t xml:space="preserve">Na stránke </w:t>
      </w:r>
      <w:proofErr w:type="spellStart"/>
      <w:r w:rsidRPr="00A12EE6">
        <w:t>Review</w:t>
      </w:r>
      <w:proofErr w:type="spellEnd"/>
      <w:r w:rsidRPr="00A12EE6">
        <w:t xml:space="preserve"> </w:t>
      </w:r>
      <w:proofErr w:type="spellStart"/>
      <w:r w:rsidRPr="00A12EE6">
        <w:t>Options</w:t>
      </w:r>
      <w:proofErr w:type="spellEnd"/>
      <w:r w:rsidRPr="00A12EE6">
        <w:t>, môžeme vidieť prehľad operácií</w:t>
      </w:r>
      <w:r w:rsidR="003027A6" w:rsidRPr="00A12EE6">
        <w:t>,</w:t>
      </w:r>
      <w:r w:rsidRPr="00A12EE6">
        <w:t xml:space="preserve"> ktoré sa uskutočnia a môžeme </w:t>
      </w:r>
      <w:r w:rsidR="00851695">
        <w:t xml:space="preserve">si </w:t>
      </w:r>
      <w:r w:rsidRPr="00A12EE6">
        <w:t>p</w:t>
      </w:r>
      <w:r w:rsidR="00851695">
        <w:t>re</w:t>
      </w:r>
      <w:r w:rsidRPr="00A12EE6">
        <w:t xml:space="preserve">zrieť </w:t>
      </w:r>
      <w:proofErr w:type="spellStart"/>
      <w:r w:rsidRPr="00A12EE6">
        <w:t>powershell</w:t>
      </w:r>
      <w:proofErr w:type="spellEnd"/>
      <w:r w:rsidRPr="00A12EE6">
        <w:t xml:space="preserve"> skript, kliknutím na tlačidlo </w:t>
      </w:r>
      <w:proofErr w:type="spellStart"/>
      <w:r w:rsidRPr="00851695">
        <w:rPr>
          <w:b/>
          <w:bCs/>
          <w:i/>
          <w:iCs/>
          <w:bdr w:val="single" w:sz="8" w:space="0" w:color="auto" w:shadow="1"/>
          <w:shd w:val="clear" w:color="auto" w:fill="D9D9D9" w:themeFill="background1" w:themeFillShade="D9"/>
        </w:rPr>
        <w:t>View</w:t>
      </w:r>
      <w:proofErr w:type="spellEnd"/>
      <w:r w:rsidRPr="00851695">
        <w:rPr>
          <w:b/>
          <w:bCs/>
          <w:i/>
          <w:iCs/>
          <w:bdr w:val="single" w:sz="8" w:space="0" w:color="auto" w:shadow="1"/>
          <w:shd w:val="clear" w:color="auto" w:fill="D9D9D9" w:themeFill="background1" w:themeFillShade="D9"/>
        </w:rPr>
        <w:t xml:space="preserve"> </w:t>
      </w:r>
      <w:proofErr w:type="spellStart"/>
      <w:r w:rsidRPr="00851695">
        <w:rPr>
          <w:b/>
          <w:bCs/>
          <w:i/>
          <w:iCs/>
          <w:bdr w:val="single" w:sz="8" w:space="0" w:color="auto" w:shadow="1"/>
          <w:shd w:val="clear" w:color="auto" w:fill="D9D9D9" w:themeFill="background1" w:themeFillShade="D9"/>
        </w:rPr>
        <w:t>script</w:t>
      </w:r>
      <w:proofErr w:type="spellEnd"/>
      <w:r w:rsidRPr="00A12EE6">
        <w:t>.</w:t>
      </w:r>
      <w:r w:rsidR="00EB567C" w:rsidRPr="00A12EE6">
        <w:t xml:space="preserve"> Pokračujem</w:t>
      </w:r>
      <w:ins w:id="441" w:author="Baráth, Július" w:date="2024-11-14T11:27:00Z" w16du:dateUtc="2024-11-14T10:27:00Z">
        <w:r w:rsidR="0096061F">
          <w:t>e</w:t>
        </w:r>
      </w:ins>
      <w:r w:rsidR="00EB567C" w:rsidRPr="00A12EE6">
        <w:t xml:space="preserve"> stlačením tlačidla </w:t>
      </w:r>
      <w:proofErr w:type="spellStart"/>
      <w:r w:rsidR="00EB567C" w:rsidRPr="00851695">
        <w:rPr>
          <w:b/>
          <w:bCs/>
          <w:i/>
          <w:iCs/>
          <w:bdr w:val="single" w:sz="8" w:space="0" w:color="auto" w:shadow="1"/>
          <w:shd w:val="clear" w:color="auto" w:fill="D9D9D9" w:themeFill="background1" w:themeFillShade="D9"/>
        </w:rPr>
        <w:t>Demote</w:t>
      </w:r>
      <w:proofErr w:type="spellEnd"/>
      <w:r w:rsidR="00EB567C" w:rsidRPr="00A12EE6">
        <w:t>.</w:t>
      </w:r>
    </w:p>
    <w:p w14:paraId="6A5529F4" w14:textId="77777777" w:rsidR="00913350" w:rsidRPr="00A12EE6" w:rsidRDefault="00913350" w:rsidP="00913350">
      <w:pPr>
        <w:keepNext/>
        <w:jc w:val="center"/>
      </w:pPr>
      <w:r w:rsidRPr="00A12EE6">
        <w:rPr>
          <w:noProof/>
          <w:lang w:eastAsia="sk-SK"/>
        </w:rPr>
        <w:lastRenderedPageBreak/>
        <w:drawing>
          <wp:inline distT="0" distB="0" distL="0" distR="0" wp14:anchorId="26516DCC" wp14:editId="0727B92B">
            <wp:extent cx="5760720" cy="4185920"/>
            <wp:effectExtent l="38100" t="38100" r="87630" b="100330"/>
            <wp:docPr id="1074109882"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882" name="Obrázok 1" descr="Obrázok, na ktorom je text, snímka obrazovky, softvér, webová stránka&#10;&#10;Automaticky generovaný popis"/>
                    <pic:cNvPicPr/>
                  </pic:nvPicPr>
                  <pic:blipFill>
                    <a:blip r:embed="rId225"/>
                    <a:stretch>
                      <a:fillRect/>
                    </a:stretch>
                  </pic:blipFill>
                  <pic:spPr>
                    <a:xfrm>
                      <a:off x="0" y="0"/>
                      <a:ext cx="5760720" cy="4185920"/>
                    </a:xfrm>
                    <a:prstGeom prst="rect">
                      <a:avLst/>
                    </a:prstGeom>
                    <a:effectLst>
                      <a:outerShdw blurRad="50800" dist="38100" dir="2700000" algn="tl" rotWithShape="0">
                        <a:prstClr val="black">
                          <a:alpha val="40000"/>
                        </a:prstClr>
                      </a:outerShdw>
                    </a:effectLst>
                  </pic:spPr>
                </pic:pic>
              </a:graphicData>
            </a:graphic>
          </wp:inline>
        </w:drawing>
      </w:r>
    </w:p>
    <w:p w14:paraId="28DD0245" w14:textId="7E80D544" w:rsidR="00913350" w:rsidRPr="00A12EE6" w:rsidRDefault="00913350" w:rsidP="00913350">
      <w:pPr>
        <w:pStyle w:val="Popis"/>
        <w:jc w:val="center"/>
      </w:pPr>
      <w:bookmarkStart w:id="442" w:name="_Toc182423450"/>
      <w:r w:rsidRPr="00A12EE6">
        <w:t xml:space="preserve">Obr. </w:t>
      </w:r>
      <w:fldSimple w:instr=" STYLEREF 1 \s ">
        <w:r w:rsidR="005418FC">
          <w:rPr>
            <w:noProof/>
          </w:rPr>
          <w:t>5</w:t>
        </w:r>
      </w:fldSimple>
      <w:r w:rsidR="00E37B0B" w:rsidRPr="00A12EE6">
        <w:noBreakHyphen/>
      </w:r>
      <w:fldSimple w:instr=" SEQ Obr. \* ARABIC \s 1 ">
        <w:r w:rsidR="005418FC">
          <w:rPr>
            <w:noProof/>
          </w:rPr>
          <w:t>9</w:t>
        </w:r>
      </w:fldSimple>
      <w:r w:rsidRPr="00A12EE6">
        <w:t xml:space="preserve">. </w:t>
      </w:r>
      <w:proofErr w:type="spellStart"/>
      <w:r w:rsidRPr="00A12EE6">
        <w:t>Review</w:t>
      </w:r>
      <w:proofErr w:type="spellEnd"/>
      <w:r w:rsidRPr="00A12EE6">
        <w:t xml:space="preserve"> </w:t>
      </w:r>
      <w:proofErr w:type="spellStart"/>
      <w:r w:rsidRPr="00A12EE6">
        <w:t>Options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42"/>
      <w:proofErr w:type="spellEnd"/>
    </w:p>
    <w:p w14:paraId="276401A0" w14:textId="77777777" w:rsidR="00913350" w:rsidRPr="00A12EE6" w:rsidRDefault="00913350" w:rsidP="00913350">
      <w:pPr>
        <w:keepNext/>
        <w:jc w:val="center"/>
      </w:pPr>
      <w:r w:rsidRPr="00A12EE6">
        <w:rPr>
          <w:noProof/>
          <w:lang w:eastAsia="sk-SK"/>
        </w:rPr>
        <w:drawing>
          <wp:inline distT="0" distB="0" distL="0" distR="0" wp14:anchorId="58C972F1" wp14:editId="3273BB22">
            <wp:extent cx="4648849" cy="2038635"/>
            <wp:effectExtent l="38100" t="38100" r="94615" b="95250"/>
            <wp:docPr id="1274003640"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3640" name="Obrázok 1" descr="Obrázok, na ktorom je text, snímka obrazovky, písmo, softvér&#10;&#10;Automaticky generovaný popis"/>
                    <pic:cNvPicPr/>
                  </pic:nvPicPr>
                  <pic:blipFill>
                    <a:blip r:embed="rId226"/>
                    <a:stretch>
                      <a:fillRect/>
                    </a:stretch>
                  </pic:blipFill>
                  <pic:spPr>
                    <a:xfrm>
                      <a:off x="0" y="0"/>
                      <a:ext cx="4648849" cy="2038635"/>
                    </a:xfrm>
                    <a:prstGeom prst="rect">
                      <a:avLst/>
                    </a:prstGeom>
                    <a:effectLst>
                      <a:outerShdw blurRad="50800" dist="38100" dir="2700000" algn="tl" rotWithShape="0">
                        <a:prstClr val="black">
                          <a:alpha val="40000"/>
                        </a:prstClr>
                      </a:outerShdw>
                    </a:effectLst>
                  </pic:spPr>
                </pic:pic>
              </a:graphicData>
            </a:graphic>
          </wp:inline>
        </w:drawing>
      </w:r>
    </w:p>
    <w:p w14:paraId="096FB0E8" w14:textId="4D5E7FB7" w:rsidR="00913350" w:rsidRPr="00A12EE6" w:rsidRDefault="00913350" w:rsidP="00913350">
      <w:pPr>
        <w:pStyle w:val="Popis"/>
        <w:jc w:val="center"/>
      </w:pPr>
      <w:bookmarkStart w:id="443" w:name="_Toc182423451"/>
      <w:r w:rsidRPr="00A12EE6">
        <w:t xml:space="preserve">Obr. </w:t>
      </w:r>
      <w:fldSimple w:instr=" STYLEREF 1 \s ">
        <w:r w:rsidR="005418FC">
          <w:rPr>
            <w:noProof/>
          </w:rPr>
          <w:t>5</w:t>
        </w:r>
      </w:fldSimple>
      <w:r w:rsidR="00E37B0B" w:rsidRPr="00A12EE6">
        <w:noBreakHyphen/>
      </w:r>
      <w:fldSimple w:instr=" SEQ Obr. \* ARABIC \s 1 ">
        <w:r w:rsidR="005418FC">
          <w:rPr>
            <w:noProof/>
          </w:rPr>
          <w:t>10</w:t>
        </w:r>
      </w:fldSimple>
      <w:r w:rsidRPr="00A12EE6">
        <w:t xml:space="preserve">. </w:t>
      </w:r>
      <w:proofErr w:type="spellStart"/>
      <w:r w:rsidRPr="00A12EE6">
        <w:t>Powershell</w:t>
      </w:r>
      <w:proofErr w:type="spellEnd"/>
      <w:r w:rsidRPr="00A12EE6">
        <w:t xml:space="preserve"> skript pre degradovanie radiča domény</w:t>
      </w:r>
      <w:bookmarkEnd w:id="443"/>
    </w:p>
    <w:p w14:paraId="204F752D" w14:textId="27C63138" w:rsidR="00913350" w:rsidRPr="00A12EE6" w:rsidRDefault="00EB567C" w:rsidP="00AB0B37">
      <w:pPr>
        <w:pStyle w:val="Odsekzoznamu"/>
        <w:numPr>
          <w:ilvl w:val="0"/>
          <w:numId w:val="39"/>
        </w:numPr>
        <w:ind w:left="454" w:hanging="454"/>
        <w:jc w:val="both"/>
      </w:pPr>
      <w:r w:rsidRPr="00A12EE6">
        <w:t xml:space="preserve">Zobrazí sa stránka </w:t>
      </w:r>
      <w:proofErr w:type="spellStart"/>
      <w:r w:rsidRPr="00A12EE6">
        <w:t>Demotion</w:t>
      </w:r>
      <w:proofErr w:type="spellEnd"/>
      <w:r w:rsidRPr="00A12EE6">
        <w:t>, kde môžeme sledovať priebeh postupu degradovania servera.</w:t>
      </w:r>
    </w:p>
    <w:p w14:paraId="36F20488" w14:textId="77777777" w:rsidR="00EB567C" w:rsidRPr="00A12EE6" w:rsidRDefault="00EB567C" w:rsidP="00EB567C">
      <w:pPr>
        <w:keepNext/>
        <w:jc w:val="center"/>
      </w:pPr>
      <w:r w:rsidRPr="00A12EE6">
        <w:rPr>
          <w:noProof/>
          <w:lang w:eastAsia="sk-SK"/>
        </w:rPr>
        <w:lastRenderedPageBreak/>
        <w:drawing>
          <wp:inline distT="0" distB="0" distL="0" distR="0" wp14:anchorId="4557A638" wp14:editId="7E3C09CF">
            <wp:extent cx="5760720" cy="4204335"/>
            <wp:effectExtent l="38100" t="38100" r="87630" b="100965"/>
            <wp:docPr id="1547733861"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33861" name="Obrázok 1" descr="Obrázok, na ktorom je text, snímka obrazovky, softvér, webová stránka&#10;&#10;Automaticky generovaný popis"/>
                    <pic:cNvPicPr/>
                  </pic:nvPicPr>
                  <pic:blipFill>
                    <a:blip r:embed="rId227"/>
                    <a:stretch>
                      <a:fillRect/>
                    </a:stretch>
                  </pic:blipFill>
                  <pic:spPr>
                    <a:xfrm>
                      <a:off x="0" y="0"/>
                      <a:ext cx="5760720" cy="4204335"/>
                    </a:xfrm>
                    <a:prstGeom prst="rect">
                      <a:avLst/>
                    </a:prstGeom>
                    <a:effectLst>
                      <a:outerShdw blurRad="50800" dist="38100" dir="2700000" algn="tl" rotWithShape="0">
                        <a:prstClr val="black">
                          <a:alpha val="40000"/>
                        </a:prstClr>
                      </a:outerShdw>
                    </a:effectLst>
                  </pic:spPr>
                </pic:pic>
              </a:graphicData>
            </a:graphic>
          </wp:inline>
        </w:drawing>
      </w:r>
    </w:p>
    <w:p w14:paraId="51F05539" w14:textId="2729F701" w:rsidR="00EB567C" w:rsidRPr="00A12EE6" w:rsidRDefault="00EB567C" w:rsidP="00EB567C">
      <w:pPr>
        <w:pStyle w:val="Popis"/>
        <w:jc w:val="center"/>
      </w:pPr>
      <w:bookmarkStart w:id="444" w:name="_Toc182423452"/>
      <w:r w:rsidRPr="00A12EE6">
        <w:t xml:space="preserve">Obr. </w:t>
      </w:r>
      <w:fldSimple w:instr=" STYLEREF 1 \s ">
        <w:r w:rsidR="005418FC">
          <w:rPr>
            <w:noProof/>
          </w:rPr>
          <w:t>5</w:t>
        </w:r>
      </w:fldSimple>
      <w:r w:rsidR="00E37B0B" w:rsidRPr="00A12EE6">
        <w:noBreakHyphen/>
      </w:r>
      <w:fldSimple w:instr=" SEQ Obr. \* ARABIC \s 1 ">
        <w:r w:rsidR="005418FC">
          <w:rPr>
            <w:noProof/>
          </w:rPr>
          <w:t>11</w:t>
        </w:r>
      </w:fldSimple>
      <w:r w:rsidRPr="00A12EE6">
        <w:t xml:space="preserve">. Priebeh postupu degradovania servera,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44"/>
      <w:proofErr w:type="spellEnd"/>
    </w:p>
    <w:p w14:paraId="65E0C4B1" w14:textId="41F4C0B1" w:rsidR="00F76801" w:rsidRPr="00A12EE6" w:rsidRDefault="00851695" w:rsidP="00AB0B37">
      <w:pPr>
        <w:pStyle w:val="Odsekzoznamu"/>
        <w:numPr>
          <w:ilvl w:val="0"/>
          <w:numId w:val="39"/>
        </w:numPr>
        <w:ind w:left="454" w:hanging="454"/>
        <w:jc w:val="both"/>
      </w:pPr>
      <w:r>
        <w:t>A</w:t>
      </w:r>
      <w:r w:rsidR="00EB567C" w:rsidRPr="00A12EE6">
        <w:t xml:space="preserve">utomaticky </w:t>
      </w:r>
      <w:r>
        <w:t xml:space="preserve">sa </w:t>
      </w:r>
      <w:r w:rsidR="00EB567C" w:rsidRPr="00A12EE6">
        <w:t xml:space="preserve">zobrazí stránka </w:t>
      </w:r>
      <w:proofErr w:type="spellStart"/>
      <w:r w:rsidR="00EB567C" w:rsidRPr="00A12EE6">
        <w:t>Results</w:t>
      </w:r>
      <w:proofErr w:type="spellEnd"/>
      <w:r w:rsidR="00EB567C" w:rsidRPr="00A12EE6">
        <w:t>, ktorá informuje</w:t>
      </w:r>
      <w:r>
        <w:t>,</w:t>
      </w:r>
      <w:r w:rsidR="00EB567C" w:rsidRPr="00A12EE6">
        <w:t xml:space="preserve"> že server bol úspešne degradovaný. Tlačidlom </w:t>
      </w:r>
      <w:proofErr w:type="spellStart"/>
      <w:r w:rsidR="00EB567C" w:rsidRPr="00851695">
        <w:rPr>
          <w:b/>
          <w:bCs/>
          <w:i/>
          <w:iCs/>
          <w:bdr w:val="single" w:sz="8" w:space="0" w:color="auto" w:shadow="1"/>
          <w:shd w:val="clear" w:color="auto" w:fill="D9D9D9" w:themeFill="background1" w:themeFillShade="D9"/>
        </w:rPr>
        <w:t>Close</w:t>
      </w:r>
      <w:proofErr w:type="spellEnd"/>
      <w:r w:rsidR="00EB567C" w:rsidRPr="00A12EE6">
        <w:t xml:space="preserve"> sa okno zatvorí.</w:t>
      </w:r>
    </w:p>
    <w:p w14:paraId="7B20DDBE" w14:textId="77777777" w:rsidR="00EB567C" w:rsidRPr="00A12EE6" w:rsidRDefault="00EB567C" w:rsidP="00AB0B37">
      <w:pPr>
        <w:keepNext/>
        <w:jc w:val="center"/>
      </w:pPr>
      <w:r w:rsidRPr="00A12EE6">
        <w:rPr>
          <w:noProof/>
          <w:lang w:eastAsia="sk-SK"/>
        </w:rPr>
        <w:lastRenderedPageBreak/>
        <w:drawing>
          <wp:inline distT="0" distB="0" distL="0" distR="0" wp14:anchorId="13CEFABD" wp14:editId="3D6E7CD0">
            <wp:extent cx="5760720" cy="4180205"/>
            <wp:effectExtent l="38100" t="38100" r="87630" b="86995"/>
            <wp:docPr id="1961553537"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53537" name="Obrázok 1" descr="Obrázok, na ktorom je text, snímka obrazovky, softvér, webová stránka&#10;&#10;Automaticky generovaný popis"/>
                    <pic:cNvPicPr/>
                  </pic:nvPicPr>
                  <pic:blipFill>
                    <a:blip r:embed="rId228"/>
                    <a:stretch>
                      <a:fillRect/>
                    </a:stretch>
                  </pic:blipFill>
                  <pic:spPr>
                    <a:xfrm>
                      <a:off x="0" y="0"/>
                      <a:ext cx="5760720" cy="4180205"/>
                    </a:xfrm>
                    <a:prstGeom prst="rect">
                      <a:avLst/>
                    </a:prstGeom>
                    <a:effectLst>
                      <a:outerShdw blurRad="50800" dist="38100" dir="2700000" algn="tl" rotWithShape="0">
                        <a:prstClr val="black">
                          <a:alpha val="40000"/>
                        </a:prstClr>
                      </a:outerShdw>
                    </a:effectLst>
                  </pic:spPr>
                </pic:pic>
              </a:graphicData>
            </a:graphic>
          </wp:inline>
        </w:drawing>
      </w:r>
    </w:p>
    <w:p w14:paraId="2BEE23FF" w14:textId="5538A1D2" w:rsidR="00EB567C" w:rsidRPr="00A12EE6" w:rsidRDefault="00EB567C" w:rsidP="00AB0B37">
      <w:pPr>
        <w:pStyle w:val="Popis"/>
        <w:jc w:val="center"/>
      </w:pPr>
      <w:bookmarkStart w:id="445" w:name="_Toc182423453"/>
      <w:r w:rsidRPr="00A12EE6">
        <w:t xml:space="preserve">Obr. </w:t>
      </w:r>
      <w:fldSimple w:instr=" STYLEREF 1 \s ">
        <w:r w:rsidR="005418FC">
          <w:rPr>
            <w:noProof/>
          </w:rPr>
          <w:t>5</w:t>
        </w:r>
      </w:fldSimple>
      <w:r w:rsidR="00E37B0B" w:rsidRPr="00A12EE6">
        <w:noBreakHyphen/>
      </w:r>
      <w:fldSimple w:instr=" SEQ Obr. \* ARABIC \s 1 ">
        <w:r w:rsidR="005418FC">
          <w:rPr>
            <w:noProof/>
          </w:rPr>
          <w:t>12</w:t>
        </w:r>
      </w:fldSimple>
      <w:r w:rsidRPr="00A12EE6">
        <w:t xml:space="preserve">. </w:t>
      </w:r>
      <w:proofErr w:type="spellStart"/>
      <w:r w:rsidRPr="00A12EE6">
        <w:t>Results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Configuration</w:t>
      </w:r>
      <w:proofErr w:type="spellEnd"/>
      <w:r w:rsidRPr="00A12EE6">
        <w:t xml:space="preserve"> </w:t>
      </w:r>
      <w:proofErr w:type="spellStart"/>
      <w:r w:rsidRPr="00A12EE6">
        <w:t>Wizard</w:t>
      </w:r>
      <w:bookmarkEnd w:id="445"/>
      <w:proofErr w:type="spellEnd"/>
    </w:p>
    <w:p w14:paraId="3D5AE264" w14:textId="6C5E988A" w:rsidR="00914BD4" w:rsidRPr="00A12EE6" w:rsidRDefault="00851695" w:rsidP="00AB0B37">
      <w:pPr>
        <w:pStyle w:val="Odsekzoznamu"/>
        <w:numPr>
          <w:ilvl w:val="0"/>
          <w:numId w:val="39"/>
        </w:numPr>
        <w:ind w:left="454" w:hanging="454"/>
        <w:jc w:val="both"/>
      </w:pPr>
      <w:r>
        <w:t>Potom</w:t>
      </w:r>
      <w:r w:rsidR="00EB567C" w:rsidRPr="00A12EE6">
        <w:t xml:space="preserve"> môžeme odstrániť role </w:t>
      </w:r>
      <w:proofErr w:type="spellStart"/>
      <w:r w:rsidR="00EB567C" w:rsidRPr="00A12EE6">
        <w:rPr>
          <w:b/>
          <w:bCs/>
          <w:i/>
          <w:iCs/>
        </w:rPr>
        <w:t>Active</w:t>
      </w:r>
      <w:proofErr w:type="spellEnd"/>
      <w:r w:rsidR="00EB567C" w:rsidRPr="00A12EE6">
        <w:rPr>
          <w:b/>
          <w:bCs/>
          <w:i/>
          <w:iCs/>
        </w:rPr>
        <w:t xml:space="preserve"> </w:t>
      </w:r>
      <w:proofErr w:type="spellStart"/>
      <w:r w:rsidR="00EB567C" w:rsidRPr="00A12EE6">
        <w:rPr>
          <w:b/>
          <w:bCs/>
          <w:i/>
          <w:iCs/>
        </w:rPr>
        <w:t>Directory</w:t>
      </w:r>
      <w:proofErr w:type="spellEnd"/>
      <w:r w:rsidR="00EB567C" w:rsidRPr="00A12EE6">
        <w:rPr>
          <w:b/>
          <w:bCs/>
          <w:i/>
          <w:iCs/>
        </w:rPr>
        <w:t xml:space="preserve"> </w:t>
      </w:r>
      <w:proofErr w:type="spellStart"/>
      <w:r w:rsidR="00EB567C" w:rsidRPr="00A12EE6">
        <w:rPr>
          <w:b/>
          <w:bCs/>
          <w:i/>
          <w:iCs/>
        </w:rPr>
        <w:t>Domain</w:t>
      </w:r>
      <w:proofErr w:type="spellEnd"/>
      <w:r w:rsidR="00EB567C" w:rsidRPr="00A12EE6">
        <w:rPr>
          <w:b/>
          <w:bCs/>
          <w:i/>
          <w:iCs/>
        </w:rPr>
        <w:t xml:space="preserve"> </w:t>
      </w:r>
      <w:proofErr w:type="spellStart"/>
      <w:r w:rsidR="00EB567C" w:rsidRPr="00A12EE6">
        <w:rPr>
          <w:b/>
          <w:bCs/>
          <w:i/>
          <w:iCs/>
        </w:rPr>
        <w:t>Services</w:t>
      </w:r>
      <w:proofErr w:type="spellEnd"/>
      <w:r w:rsidR="00EB567C" w:rsidRPr="00A12EE6">
        <w:t xml:space="preserve">, </w:t>
      </w:r>
      <w:r w:rsidR="00EB567C" w:rsidRPr="00A12EE6">
        <w:rPr>
          <w:b/>
          <w:bCs/>
          <w:i/>
          <w:iCs/>
        </w:rPr>
        <w:t>DHCP Server</w:t>
      </w:r>
      <w:r w:rsidR="00EB567C" w:rsidRPr="00A12EE6">
        <w:t xml:space="preserve"> a </w:t>
      </w:r>
      <w:r w:rsidR="00EB567C" w:rsidRPr="00A12EE6">
        <w:rPr>
          <w:b/>
          <w:bCs/>
          <w:i/>
          <w:iCs/>
        </w:rPr>
        <w:t>DNS Server</w:t>
      </w:r>
      <w:r w:rsidR="00EB567C" w:rsidRPr="00A12EE6">
        <w:t xml:space="preserve">, zopakovaním krokov </w:t>
      </w:r>
      <w:r w:rsidR="001079F1" w:rsidRPr="00A12EE6">
        <w:rPr>
          <w:b/>
          <w:bCs/>
          <w:color w:val="00B0F0"/>
        </w:rPr>
        <w:fldChar w:fldCharType="begin"/>
      </w:r>
      <w:r w:rsidR="001079F1" w:rsidRPr="00A12EE6">
        <w:rPr>
          <w:b/>
          <w:bCs/>
          <w:color w:val="00B0F0"/>
        </w:rPr>
        <w:instrText xml:space="preserve"> REF _Ref176453743 \r \h  \* MERGEFORMAT </w:instrText>
      </w:r>
      <w:r w:rsidR="001079F1" w:rsidRPr="00A12EE6">
        <w:rPr>
          <w:b/>
          <w:bCs/>
          <w:color w:val="00B0F0"/>
        </w:rPr>
      </w:r>
      <w:r w:rsidR="001079F1" w:rsidRPr="00A12EE6">
        <w:rPr>
          <w:b/>
          <w:bCs/>
          <w:color w:val="00B0F0"/>
        </w:rPr>
        <w:fldChar w:fldCharType="separate"/>
      </w:r>
      <w:r w:rsidR="005418FC">
        <w:rPr>
          <w:b/>
          <w:bCs/>
          <w:color w:val="00B0F0"/>
        </w:rPr>
        <w:t>1</w:t>
      </w:r>
      <w:r w:rsidR="001079F1" w:rsidRPr="00A12EE6">
        <w:rPr>
          <w:b/>
          <w:bCs/>
          <w:color w:val="00B0F0"/>
        </w:rPr>
        <w:fldChar w:fldCharType="end"/>
      </w:r>
      <w:r w:rsidR="00EB567C" w:rsidRPr="00A12EE6">
        <w:t xml:space="preserve"> až </w:t>
      </w:r>
      <w:r w:rsidR="001079F1" w:rsidRPr="00A12EE6">
        <w:rPr>
          <w:b/>
          <w:bCs/>
          <w:color w:val="00B0F0"/>
        </w:rPr>
        <w:fldChar w:fldCharType="begin"/>
      </w:r>
      <w:r w:rsidR="001079F1" w:rsidRPr="00A12EE6">
        <w:rPr>
          <w:b/>
          <w:bCs/>
          <w:color w:val="00B0F0"/>
        </w:rPr>
        <w:instrText xml:space="preserve"> REF _Ref176453750 \r \h  \* MERGEFORMAT </w:instrText>
      </w:r>
      <w:r w:rsidR="001079F1" w:rsidRPr="00A12EE6">
        <w:rPr>
          <w:b/>
          <w:bCs/>
          <w:color w:val="00B0F0"/>
        </w:rPr>
      </w:r>
      <w:r w:rsidR="001079F1" w:rsidRPr="00A12EE6">
        <w:rPr>
          <w:b/>
          <w:bCs/>
          <w:color w:val="00B0F0"/>
        </w:rPr>
        <w:fldChar w:fldCharType="separate"/>
      </w:r>
      <w:r w:rsidR="005418FC">
        <w:rPr>
          <w:b/>
          <w:bCs/>
          <w:color w:val="00B0F0"/>
        </w:rPr>
        <w:t>5</w:t>
      </w:r>
      <w:r w:rsidR="001079F1" w:rsidRPr="00A12EE6">
        <w:rPr>
          <w:b/>
          <w:bCs/>
          <w:color w:val="00B0F0"/>
        </w:rPr>
        <w:fldChar w:fldCharType="end"/>
      </w:r>
      <w:r w:rsidR="00EB567C" w:rsidRPr="00A12EE6">
        <w:t xml:space="preserve"> z tohto postupu. Po kliknutí na rolu </w:t>
      </w:r>
      <w:proofErr w:type="spellStart"/>
      <w:r w:rsidR="00EB567C" w:rsidRPr="00A12EE6">
        <w:t>Active</w:t>
      </w:r>
      <w:proofErr w:type="spellEnd"/>
      <w:r w:rsidR="00EB567C" w:rsidRPr="00A12EE6">
        <w:t xml:space="preserve"> </w:t>
      </w:r>
      <w:proofErr w:type="spellStart"/>
      <w:r w:rsidR="00EB567C" w:rsidRPr="00A12EE6">
        <w:t>Directory</w:t>
      </w:r>
      <w:proofErr w:type="spellEnd"/>
      <w:r w:rsidR="00EB567C" w:rsidRPr="00A12EE6">
        <w:t xml:space="preserve"> </w:t>
      </w:r>
      <w:proofErr w:type="spellStart"/>
      <w:r w:rsidR="00EB567C" w:rsidRPr="00A12EE6">
        <w:t>Domain</w:t>
      </w:r>
      <w:proofErr w:type="spellEnd"/>
      <w:r w:rsidR="00EB567C" w:rsidRPr="00A12EE6">
        <w:t xml:space="preserve"> </w:t>
      </w:r>
      <w:proofErr w:type="spellStart"/>
      <w:r w:rsidR="00EB567C" w:rsidRPr="00A12EE6">
        <w:t>Services</w:t>
      </w:r>
      <w:proofErr w:type="spellEnd"/>
      <w:r w:rsidR="00EB567C" w:rsidRPr="00A12EE6">
        <w:t xml:space="preserve"> sa zobrazí okno, ktoré </w:t>
      </w:r>
      <w:r>
        <w:t>ponúka</w:t>
      </w:r>
      <w:r w:rsidR="00EB567C" w:rsidRPr="00A12EE6">
        <w:t xml:space="preserve"> možnosť odstrániť aj prislúchajúce správcovské nástroje a funkcie súvisiace s danou rolou. Zvolíme </w:t>
      </w:r>
      <w:proofErr w:type="spellStart"/>
      <w:r w:rsidR="00EB567C" w:rsidRPr="00A12EE6">
        <w:rPr>
          <w:b/>
          <w:bCs/>
          <w:i/>
          <w:iCs/>
        </w:rPr>
        <w:t>Remove</w:t>
      </w:r>
      <w:proofErr w:type="spellEnd"/>
      <w:r w:rsidR="00EB567C" w:rsidRPr="00A12EE6">
        <w:rPr>
          <w:b/>
          <w:bCs/>
          <w:i/>
          <w:iCs/>
        </w:rPr>
        <w:t xml:space="preserve"> </w:t>
      </w:r>
      <w:proofErr w:type="spellStart"/>
      <w:r w:rsidR="00EB567C" w:rsidRPr="00A12EE6">
        <w:rPr>
          <w:b/>
          <w:bCs/>
          <w:i/>
          <w:iCs/>
        </w:rPr>
        <w:t>Features</w:t>
      </w:r>
      <w:proofErr w:type="spellEnd"/>
      <w:r w:rsidR="00EB567C" w:rsidRPr="00A12EE6">
        <w:t xml:space="preserve">. </w:t>
      </w:r>
      <w:r>
        <w:t>R</w:t>
      </w:r>
      <w:r w:rsidR="00EB567C" w:rsidRPr="00A12EE6">
        <w:t xml:space="preserve">ola </w:t>
      </w:r>
      <w:r>
        <w:t xml:space="preserve">sa </w:t>
      </w:r>
      <w:proofErr w:type="spellStart"/>
      <w:r w:rsidR="00EB567C" w:rsidRPr="00A12EE6">
        <w:t>odznačí</w:t>
      </w:r>
      <w:proofErr w:type="spellEnd"/>
      <w:r w:rsidR="00EB567C" w:rsidRPr="00A12EE6">
        <w:t>, rovnaký</w:t>
      </w:r>
      <w:r w:rsidR="001079F1" w:rsidRPr="00A12EE6">
        <w:t xml:space="preserve"> </w:t>
      </w:r>
      <w:r w:rsidR="00EB567C" w:rsidRPr="00A12EE6">
        <w:t xml:space="preserve">postup zopakujeme aj s rolami </w:t>
      </w:r>
      <w:r w:rsidR="00EB567C" w:rsidRPr="00A12EE6">
        <w:rPr>
          <w:b/>
          <w:bCs/>
          <w:i/>
          <w:iCs/>
        </w:rPr>
        <w:t>DHCP Server</w:t>
      </w:r>
      <w:r w:rsidR="00EB567C" w:rsidRPr="00A12EE6">
        <w:t xml:space="preserve"> a </w:t>
      </w:r>
      <w:r w:rsidR="00EB567C" w:rsidRPr="00A12EE6">
        <w:rPr>
          <w:b/>
          <w:bCs/>
          <w:i/>
          <w:iCs/>
        </w:rPr>
        <w:t>DNS Server</w:t>
      </w:r>
      <w:r w:rsidR="00EB567C" w:rsidRPr="00A12EE6">
        <w:t xml:space="preserve">. Pokračujeme voľbou </w:t>
      </w:r>
      <w:proofErr w:type="spellStart"/>
      <w:r w:rsidR="00EB567C" w:rsidRPr="00851695">
        <w:rPr>
          <w:b/>
          <w:bCs/>
          <w:i/>
          <w:iCs/>
          <w:bdr w:val="single" w:sz="8" w:space="0" w:color="auto" w:shadow="1"/>
          <w:shd w:val="clear" w:color="auto" w:fill="D9D9D9" w:themeFill="background1" w:themeFillShade="D9"/>
        </w:rPr>
        <w:t>Next</w:t>
      </w:r>
      <w:proofErr w:type="spellEnd"/>
      <w:r w:rsidR="00EB567C" w:rsidRPr="00A12EE6">
        <w:t>.</w:t>
      </w:r>
    </w:p>
    <w:p w14:paraId="6A9E69D4" w14:textId="77777777" w:rsidR="00EB567C" w:rsidRPr="00A12EE6" w:rsidRDefault="00EB567C" w:rsidP="00EB567C">
      <w:pPr>
        <w:keepNext/>
        <w:jc w:val="center"/>
      </w:pPr>
      <w:r w:rsidRPr="00A12EE6">
        <w:rPr>
          <w:noProof/>
          <w:lang w:eastAsia="sk-SK"/>
        </w:rPr>
        <w:lastRenderedPageBreak/>
        <w:drawing>
          <wp:inline distT="0" distB="0" distL="0" distR="0" wp14:anchorId="239DC03D" wp14:editId="530748CC">
            <wp:extent cx="5760720" cy="4036060"/>
            <wp:effectExtent l="38100" t="38100" r="87630" b="97790"/>
            <wp:docPr id="1678131435"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31435" name="Obrázok 1" descr="Obrázok, na ktorom je text, snímka obrazovky, softvér, webová stránka&#10;&#10;Automaticky generovaný popis"/>
                    <pic:cNvPicPr/>
                  </pic:nvPicPr>
                  <pic:blipFill>
                    <a:blip r:embed="rId229"/>
                    <a:stretch>
                      <a:fillRect/>
                    </a:stretch>
                  </pic:blipFill>
                  <pic:spPr>
                    <a:xfrm>
                      <a:off x="0" y="0"/>
                      <a:ext cx="5760720" cy="4036060"/>
                    </a:xfrm>
                    <a:prstGeom prst="rect">
                      <a:avLst/>
                    </a:prstGeom>
                    <a:effectLst>
                      <a:outerShdw blurRad="50800" dist="38100" dir="2700000" algn="tl" rotWithShape="0">
                        <a:prstClr val="black">
                          <a:alpha val="40000"/>
                        </a:prstClr>
                      </a:outerShdw>
                    </a:effectLst>
                  </pic:spPr>
                </pic:pic>
              </a:graphicData>
            </a:graphic>
          </wp:inline>
        </w:drawing>
      </w:r>
    </w:p>
    <w:p w14:paraId="38BA9B66" w14:textId="183C323A" w:rsidR="00EB567C" w:rsidRPr="00A12EE6" w:rsidRDefault="00EB567C" w:rsidP="00EB567C">
      <w:pPr>
        <w:pStyle w:val="Popis"/>
        <w:jc w:val="center"/>
      </w:pPr>
      <w:bookmarkStart w:id="446" w:name="_Toc182423454"/>
      <w:r w:rsidRPr="00A12EE6">
        <w:t xml:space="preserve">Obr. </w:t>
      </w:r>
      <w:fldSimple w:instr=" STYLEREF 1 \s ">
        <w:r w:rsidR="005418FC">
          <w:rPr>
            <w:noProof/>
          </w:rPr>
          <w:t>5</w:t>
        </w:r>
      </w:fldSimple>
      <w:r w:rsidR="00E37B0B" w:rsidRPr="00A12EE6">
        <w:noBreakHyphen/>
      </w:r>
      <w:fldSimple w:instr=" SEQ Obr. \* ARABIC \s 1 ">
        <w:r w:rsidR="005418FC">
          <w:rPr>
            <w:noProof/>
          </w:rPr>
          <w:t>13</w:t>
        </w:r>
      </w:fldSimple>
      <w:r w:rsidRPr="00A12EE6">
        <w:t xml:space="preserve"> Voľba rolí pre odstránenie</w:t>
      </w:r>
      <w:bookmarkEnd w:id="446"/>
    </w:p>
    <w:p w14:paraId="15AE5F65" w14:textId="7F6C6CBD" w:rsidR="00EB567C" w:rsidRPr="00A12EE6" w:rsidRDefault="002B16C8" w:rsidP="00AB0B37">
      <w:pPr>
        <w:pStyle w:val="Odsekzoznamu"/>
        <w:numPr>
          <w:ilvl w:val="0"/>
          <w:numId w:val="39"/>
        </w:numPr>
        <w:ind w:left="454" w:hanging="454"/>
        <w:jc w:val="both"/>
      </w:pPr>
      <w:r w:rsidRPr="00A12EE6">
        <w:t>Na stránk</w:t>
      </w:r>
      <w:r w:rsidR="00851695">
        <w:t>e</w:t>
      </w:r>
      <w:r w:rsidRPr="00A12EE6">
        <w:t xml:space="preserve"> </w:t>
      </w:r>
      <w:proofErr w:type="spellStart"/>
      <w:r w:rsidRPr="00A12EE6">
        <w:t>Remove</w:t>
      </w:r>
      <w:proofErr w:type="spellEnd"/>
      <w:r w:rsidRPr="00A12EE6">
        <w:t xml:space="preserve"> </w:t>
      </w:r>
      <w:proofErr w:type="spellStart"/>
      <w:r w:rsidRPr="00A12EE6">
        <w:t>features</w:t>
      </w:r>
      <w:proofErr w:type="spellEnd"/>
      <w:r w:rsidRPr="00A12EE6">
        <w:t xml:space="preserve"> nemeníme žiadnu možnosť</w:t>
      </w:r>
      <w:r w:rsidR="00851695">
        <w:t>,</w:t>
      </w:r>
      <w:r w:rsidRPr="00A12EE6">
        <w:t xml:space="preserve"> </w:t>
      </w:r>
      <w:r w:rsidR="00851695">
        <w:t>preto</w:t>
      </w:r>
      <w:r w:rsidRPr="00A12EE6">
        <w:t xml:space="preserve"> nebudeme uvádzať príslušný obrázok. Pokračujeme tlačidlom </w:t>
      </w:r>
      <w:proofErr w:type="spellStart"/>
      <w:r w:rsidRPr="00851695">
        <w:rPr>
          <w:b/>
          <w:bCs/>
          <w:i/>
          <w:iCs/>
          <w:bdr w:val="single" w:sz="8" w:space="0" w:color="auto" w:shadow="1"/>
          <w:shd w:val="clear" w:color="auto" w:fill="D9D9D9" w:themeFill="background1" w:themeFillShade="D9"/>
        </w:rPr>
        <w:t>Next</w:t>
      </w:r>
      <w:proofErr w:type="spellEnd"/>
      <w:r w:rsidRPr="00A12EE6">
        <w:t>.</w:t>
      </w:r>
    </w:p>
    <w:p w14:paraId="3511C6E6" w14:textId="4C9CD5A7" w:rsidR="002B16C8" w:rsidRPr="00A12EE6" w:rsidRDefault="002B16C8" w:rsidP="00AB0B37">
      <w:pPr>
        <w:pStyle w:val="Odsekzoznamu"/>
        <w:numPr>
          <w:ilvl w:val="0"/>
          <w:numId w:val="39"/>
        </w:numPr>
        <w:ind w:left="454" w:hanging="454"/>
        <w:jc w:val="both"/>
      </w:pPr>
      <w:r w:rsidRPr="00A12EE6">
        <w:t xml:space="preserve">Nasleduje stránka </w:t>
      </w:r>
      <w:proofErr w:type="spellStart"/>
      <w:r w:rsidRPr="00A12EE6">
        <w:t>Confirm</w:t>
      </w:r>
      <w:proofErr w:type="spellEnd"/>
      <w:r w:rsidRPr="00A12EE6">
        <w:t xml:space="preserve"> </w:t>
      </w:r>
      <w:proofErr w:type="spellStart"/>
      <w:r w:rsidRPr="00A12EE6">
        <w:t>removal</w:t>
      </w:r>
      <w:proofErr w:type="spellEnd"/>
      <w:r w:rsidRPr="00A12EE6">
        <w:t xml:space="preserve"> </w:t>
      </w:r>
      <w:proofErr w:type="spellStart"/>
      <w:r w:rsidRPr="00A12EE6">
        <w:t>selections</w:t>
      </w:r>
      <w:proofErr w:type="spellEnd"/>
      <w:r w:rsidRPr="00A12EE6">
        <w:t xml:space="preserve">, kde môžeme skontrolovať aké role budú odstránené zo servera. </w:t>
      </w:r>
      <w:r w:rsidR="00851695">
        <w:t>Z</w:t>
      </w:r>
      <w:r w:rsidRPr="00A12EE6">
        <w:t>aškrtneme pole pre automatický reštart servera</w:t>
      </w:r>
      <w:r w:rsidR="00851695">
        <w:t>,</w:t>
      </w:r>
      <w:r w:rsidRPr="00A12EE6">
        <w:t xml:space="preserve"> ak bude potrebný. Pokračujeme tlačidlom </w:t>
      </w:r>
      <w:proofErr w:type="spellStart"/>
      <w:r w:rsidRPr="00851695">
        <w:rPr>
          <w:b/>
          <w:bCs/>
          <w:i/>
          <w:iCs/>
          <w:bdr w:val="single" w:sz="8" w:space="0" w:color="auto" w:shadow="1"/>
          <w:shd w:val="clear" w:color="auto" w:fill="D9D9D9" w:themeFill="background1" w:themeFillShade="D9"/>
        </w:rPr>
        <w:t>Remove</w:t>
      </w:r>
      <w:proofErr w:type="spellEnd"/>
      <w:r w:rsidRPr="00A12EE6">
        <w:t>.</w:t>
      </w:r>
    </w:p>
    <w:p w14:paraId="79673422" w14:textId="77777777" w:rsidR="002B16C8" w:rsidRPr="00A12EE6" w:rsidRDefault="002B16C8" w:rsidP="002B16C8">
      <w:pPr>
        <w:keepNext/>
        <w:jc w:val="center"/>
      </w:pPr>
      <w:r w:rsidRPr="00A12EE6">
        <w:rPr>
          <w:noProof/>
          <w:lang w:eastAsia="sk-SK"/>
        </w:rPr>
        <w:lastRenderedPageBreak/>
        <w:drawing>
          <wp:inline distT="0" distB="0" distL="0" distR="0" wp14:anchorId="4AF2F270" wp14:editId="29AA0CE4">
            <wp:extent cx="5760720" cy="4069080"/>
            <wp:effectExtent l="38100" t="38100" r="87630" b="102870"/>
            <wp:docPr id="1981834225"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4225" name="Obrázok 1" descr="Obrázok, na ktorom je text, elektronika, snímka obrazovky, softvér&#10;&#10;Automaticky generovaný popis"/>
                    <pic:cNvPicPr/>
                  </pic:nvPicPr>
                  <pic:blipFill>
                    <a:blip r:embed="rId230"/>
                    <a:stretch>
                      <a:fillRect/>
                    </a:stretch>
                  </pic:blipFill>
                  <pic:spPr>
                    <a:xfrm>
                      <a:off x="0" y="0"/>
                      <a:ext cx="5760720" cy="4069080"/>
                    </a:xfrm>
                    <a:prstGeom prst="rect">
                      <a:avLst/>
                    </a:prstGeom>
                    <a:effectLst>
                      <a:outerShdw blurRad="50800" dist="38100" dir="2700000" algn="tl" rotWithShape="0">
                        <a:prstClr val="black">
                          <a:alpha val="40000"/>
                        </a:prstClr>
                      </a:outerShdw>
                    </a:effectLst>
                  </pic:spPr>
                </pic:pic>
              </a:graphicData>
            </a:graphic>
          </wp:inline>
        </w:drawing>
      </w:r>
    </w:p>
    <w:p w14:paraId="3DB3895C" w14:textId="21844B0B" w:rsidR="002B16C8" w:rsidRPr="00A12EE6" w:rsidRDefault="002B16C8" w:rsidP="002B16C8">
      <w:pPr>
        <w:pStyle w:val="Popis"/>
        <w:jc w:val="center"/>
      </w:pPr>
      <w:bookmarkStart w:id="447" w:name="_Toc182423455"/>
      <w:r w:rsidRPr="00A12EE6">
        <w:t xml:space="preserve">Obr. </w:t>
      </w:r>
      <w:fldSimple w:instr=" STYLEREF 1 \s ">
        <w:r w:rsidR="005418FC">
          <w:rPr>
            <w:noProof/>
          </w:rPr>
          <w:t>5</w:t>
        </w:r>
      </w:fldSimple>
      <w:r w:rsidR="00E37B0B" w:rsidRPr="00A12EE6">
        <w:noBreakHyphen/>
      </w:r>
      <w:fldSimple w:instr=" SEQ Obr. \* ARABIC \s 1 ">
        <w:r w:rsidR="005418FC">
          <w:rPr>
            <w:noProof/>
          </w:rPr>
          <w:t>14</w:t>
        </w:r>
      </w:fldSimple>
      <w:r w:rsidRPr="00A12EE6">
        <w:t xml:space="preserve">. </w:t>
      </w:r>
      <w:proofErr w:type="spellStart"/>
      <w:r w:rsidRPr="00A12EE6">
        <w:t>Confirm</w:t>
      </w:r>
      <w:proofErr w:type="spellEnd"/>
      <w:r w:rsidRPr="00A12EE6">
        <w:t xml:space="preserve"> </w:t>
      </w:r>
      <w:proofErr w:type="spellStart"/>
      <w:r w:rsidRPr="00A12EE6">
        <w:t>removal</w:t>
      </w:r>
      <w:proofErr w:type="spellEnd"/>
      <w:r w:rsidRPr="00A12EE6">
        <w:t xml:space="preserve"> </w:t>
      </w:r>
      <w:proofErr w:type="spellStart"/>
      <w:r w:rsidRPr="00A12EE6">
        <w:t>selections</w:t>
      </w:r>
      <w:bookmarkEnd w:id="447"/>
      <w:proofErr w:type="spellEnd"/>
    </w:p>
    <w:p w14:paraId="5BFC066E" w14:textId="48DC1D1C" w:rsidR="00EB567C" w:rsidRPr="00A12EE6" w:rsidRDefault="002B16C8" w:rsidP="00AB0B37">
      <w:pPr>
        <w:pStyle w:val="Odsekzoznamu"/>
        <w:numPr>
          <w:ilvl w:val="0"/>
          <w:numId w:val="39"/>
        </w:numPr>
        <w:ind w:left="454" w:hanging="454"/>
        <w:jc w:val="both"/>
      </w:pPr>
      <w:r w:rsidRPr="00A12EE6">
        <w:t xml:space="preserve">Zobrazí sa stránka </w:t>
      </w:r>
      <w:proofErr w:type="spellStart"/>
      <w:r w:rsidRPr="00A12EE6">
        <w:t>Removal</w:t>
      </w:r>
      <w:proofErr w:type="spellEnd"/>
      <w:r w:rsidRPr="00A12EE6">
        <w:t xml:space="preserve"> </w:t>
      </w:r>
      <w:proofErr w:type="spellStart"/>
      <w:r w:rsidRPr="00A12EE6">
        <w:t>progress</w:t>
      </w:r>
      <w:proofErr w:type="spellEnd"/>
      <w:r w:rsidRPr="00A12EE6">
        <w:t xml:space="preserve">, kde môžeme sledovať priebeh odstraňovania rolí. Toto okno môžeme zavrieť pomocou tlačidla </w:t>
      </w:r>
      <w:proofErr w:type="spellStart"/>
      <w:r w:rsidRPr="00851695">
        <w:rPr>
          <w:b/>
          <w:bCs/>
          <w:i/>
          <w:iCs/>
          <w:bdr w:val="single" w:sz="8" w:space="0" w:color="auto" w:shadow="1"/>
          <w:shd w:val="clear" w:color="auto" w:fill="D9D9D9" w:themeFill="background1" w:themeFillShade="D9"/>
        </w:rPr>
        <w:t>Close</w:t>
      </w:r>
      <w:proofErr w:type="spellEnd"/>
      <w:r w:rsidRPr="00A12EE6">
        <w:t>.</w:t>
      </w:r>
    </w:p>
    <w:p w14:paraId="6C1AA723" w14:textId="77777777" w:rsidR="002B16C8" w:rsidRPr="00A12EE6" w:rsidRDefault="002B16C8" w:rsidP="002B16C8">
      <w:pPr>
        <w:keepNext/>
        <w:jc w:val="center"/>
      </w:pPr>
      <w:r w:rsidRPr="00A12EE6">
        <w:rPr>
          <w:noProof/>
          <w:lang w:eastAsia="sk-SK"/>
        </w:rPr>
        <w:lastRenderedPageBreak/>
        <w:drawing>
          <wp:inline distT="0" distB="0" distL="0" distR="0" wp14:anchorId="1CF76377" wp14:editId="3D5CDBF0">
            <wp:extent cx="5760720" cy="4056380"/>
            <wp:effectExtent l="38100" t="38100" r="87630" b="96520"/>
            <wp:docPr id="24266724"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724" name="Obrázok 1" descr="Obrázok, na ktorom je text, snímka obrazovky, softvér, webová stránka&#10;&#10;Automaticky generovaný popis"/>
                    <pic:cNvPicPr/>
                  </pic:nvPicPr>
                  <pic:blipFill>
                    <a:blip r:embed="rId231"/>
                    <a:stretch>
                      <a:fillRect/>
                    </a:stretch>
                  </pic:blipFill>
                  <pic:spPr>
                    <a:xfrm>
                      <a:off x="0" y="0"/>
                      <a:ext cx="5760720" cy="4056380"/>
                    </a:xfrm>
                    <a:prstGeom prst="rect">
                      <a:avLst/>
                    </a:prstGeom>
                    <a:effectLst>
                      <a:outerShdw blurRad="50800" dist="38100" dir="2700000" algn="tl" rotWithShape="0">
                        <a:prstClr val="black">
                          <a:alpha val="40000"/>
                        </a:prstClr>
                      </a:outerShdw>
                    </a:effectLst>
                  </pic:spPr>
                </pic:pic>
              </a:graphicData>
            </a:graphic>
          </wp:inline>
        </w:drawing>
      </w:r>
    </w:p>
    <w:p w14:paraId="509E8D22" w14:textId="3F55E3BE" w:rsidR="002B16C8" w:rsidRPr="00A12EE6" w:rsidRDefault="002B16C8" w:rsidP="002B16C8">
      <w:pPr>
        <w:pStyle w:val="Popis"/>
        <w:jc w:val="center"/>
      </w:pPr>
      <w:bookmarkStart w:id="448" w:name="_Toc182423456"/>
      <w:r w:rsidRPr="00A12EE6">
        <w:t xml:space="preserve">Obr. </w:t>
      </w:r>
      <w:fldSimple w:instr=" STYLEREF 1 \s ">
        <w:r w:rsidR="005418FC">
          <w:rPr>
            <w:noProof/>
          </w:rPr>
          <w:t>5</w:t>
        </w:r>
      </w:fldSimple>
      <w:r w:rsidR="00E37B0B" w:rsidRPr="00A12EE6">
        <w:noBreakHyphen/>
      </w:r>
      <w:fldSimple w:instr=" SEQ Obr. \* ARABIC \s 1 ">
        <w:r w:rsidR="005418FC">
          <w:rPr>
            <w:noProof/>
          </w:rPr>
          <w:t>15</w:t>
        </w:r>
      </w:fldSimple>
      <w:r w:rsidRPr="00A12EE6">
        <w:t xml:space="preserve">. </w:t>
      </w:r>
      <w:proofErr w:type="spellStart"/>
      <w:r w:rsidRPr="00A12EE6">
        <w:t>Removal</w:t>
      </w:r>
      <w:proofErr w:type="spellEnd"/>
      <w:r w:rsidRPr="00A12EE6">
        <w:t xml:space="preserve"> </w:t>
      </w:r>
      <w:proofErr w:type="spellStart"/>
      <w:r w:rsidRPr="00A12EE6">
        <w:t>progress</w:t>
      </w:r>
      <w:bookmarkEnd w:id="448"/>
      <w:proofErr w:type="spellEnd"/>
    </w:p>
    <w:p w14:paraId="28E93C41" w14:textId="282857A9" w:rsidR="00EB567C" w:rsidRPr="00A12EE6" w:rsidRDefault="002B16C8" w:rsidP="00AB0B37">
      <w:pPr>
        <w:pStyle w:val="Odsekzoznamu"/>
        <w:numPr>
          <w:ilvl w:val="0"/>
          <w:numId w:val="39"/>
        </w:numPr>
        <w:ind w:left="454" w:hanging="454"/>
        <w:jc w:val="both"/>
      </w:pPr>
      <w:r w:rsidRPr="00A12EE6">
        <w:t xml:space="preserve">Po úspešnom odobratí rolí zo servera </w:t>
      </w:r>
      <w:r w:rsidRPr="00A12EE6">
        <w:rPr>
          <w:b/>
          <w:bCs/>
          <w:i/>
          <w:iCs/>
        </w:rPr>
        <w:t>server-b</w:t>
      </w:r>
      <w:r w:rsidRPr="00A12EE6">
        <w:t xml:space="preserve">, overíme </w:t>
      </w:r>
      <w:r w:rsidR="00851695">
        <w:t>že</w:t>
      </w:r>
      <w:r w:rsidRPr="00A12EE6">
        <w:t xml:space="preserve"> server-b nie je radičom domény. Použijeme na to konzolu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proofErr w:type="spellEnd"/>
      <w:r w:rsidR="007E2E99" w:rsidRPr="00A12EE6">
        <w:t xml:space="preserve">, ktorú spustíme z konzoly Server Manager, </w:t>
      </w:r>
      <w:proofErr w:type="spellStart"/>
      <w:r w:rsidR="007E2E99" w:rsidRPr="00A12EE6">
        <w:rPr>
          <w:b/>
          <w:bCs/>
          <w:i/>
          <w:iCs/>
        </w:rPr>
        <w:t>Tools</w:t>
      </w:r>
      <w:proofErr w:type="spellEnd"/>
      <w:r w:rsidR="00595CF3" w:rsidRPr="00A12EE6">
        <w:t xml:space="preserve"> a zvolíme </w:t>
      </w:r>
      <w:proofErr w:type="spellStart"/>
      <w:r w:rsidR="00595CF3" w:rsidRPr="00A12EE6">
        <w:rPr>
          <w:b/>
          <w:bCs/>
          <w:i/>
          <w:iCs/>
        </w:rPr>
        <w:t>Active</w:t>
      </w:r>
      <w:proofErr w:type="spellEnd"/>
      <w:r w:rsidR="00595CF3" w:rsidRPr="00A12EE6">
        <w:rPr>
          <w:b/>
          <w:bCs/>
          <w:i/>
          <w:iCs/>
        </w:rPr>
        <w:t xml:space="preserve"> </w:t>
      </w:r>
      <w:proofErr w:type="spellStart"/>
      <w:r w:rsidR="00595CF3" w:rsidRPr="00A12EE6">
        <w:rPr>
          <w:b/>
          <w:bCs/>
          <w:i/>
          <w:iCs/>
        </w:rPr>
        <w:t>Directory</w:t>
      </w:r>
      <w:proofErr w:type="spellEnd"/>
      <w:r w:rsidR="00595CF3" w:rsidRPr="00A12EE6">
        <w:rPr>
          <w:b/>
          <w:bCs/>
          <w:i/>
          <w:iCs/>
        </w:rPr>
        <w:t xml:space="preserve"> </w:t>
      </w:r>
      <w:proofErr w:type="spellStart"/>
      <w:r w:rsidR="00595CF3" w:rsidRPr="00A12EE6">
        <w:rPr>
          <w:b/>
          <w:bCs/>
          <w:i/>
          <w:iCs/>
        </w:rPr>
        <w:t>Users</w:t>
      </w:r>
      <w:proofErr w:type="spellEnd"/>
      <w:r w:rsidR="00595CF3" w:rsidRPr="00A12EE6">
        <w:rPr>
          <w:b/>
          <w:bCs/>
          <w:i/>
          <w:iCs/>
        </w:rPr>
        <w:t xml:space="preserve"> and </w:t>
      </w:r>
      <w:proofErr w:type="spellStart"/>
      <w:r w:rsidR="00595CF3" w:rsidRPr="00A12EE6">
        <w:rPr>
          <w:b/>
          <w:bCs/>
          <w:i/>
          <w:iCs/>
        </w:rPr>
        <w:t>Computers</w:t>
      </w:r>
      <w:proofErr w:type="spellEnd"/>
      <w:r w:rsidR="00595CF3" w:rsidRPr="00A12EE6">
        <w:t>.</w:t>
      </w:r>
    </w:p>
    <w:p w14:paraId="3A671BFE" w14:textId="77777777" w:rsidR="00595CF3" w:rsidRPr="00A12EE6" w:rsidRDefault="00595CF3" w:rsidP="00595CF3">
      <w:pPr>
        <w:keepNext/>
        <w:jc w:val="center"/>
      </w:pPr>
      <w:r w:rsidRPr="00A12EE6">
        <w:rPr>
          <w:noProof/>
          <w:lang w:eastAsia="sk-SK"/>
        </w:rPr>
        <w:drawing>
          <wp:inline distT="0" distB="0" distL="0" distR="0" wp14:anchorId="2216B5E4" wp14:editId="7C05E998">
            <wp:extent cx="5760720" cy="1061085"/>
            <wp:effectExtent l="38100" t="38100" r="87630" b="100965"/>
            <wp:docPr id="1888831164" name="Obrázok 1" descr="Obrázok, na ktorom je text, písmo,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31164" name="Obrázok 1" descr="Obrázok, na ktorom je text, písmo, snímka obrazovky, softvér&#10;&#10;Automaticky generovaný popis"/>
                    <pic:cNvPicPr/>
                  </pic:nvPicPr>
                  <pic:blipFill>
                    <a:blip r:embed="rId232"/>
                    <a:stretch>
                      <a:fillRect/>
                    </a:stretch>
                  </pic:blipFill>
                  <pic:spPr>
                    <a:xfrm>
                      <a:off x="0" y="0"/>
                      <a:ext cx="5760720" cy="1061085"/>
                    </a:xfrm>
                    <a:prstGeom prst="rect">
                      <a:avLst/>
                    </a:prstGeom>
                    <a:effectLst>
                      <a:outerShdw blurRad="50800" dist="38100" dir="2700000" algn="tl" rotWithShape="0">
                        <a:prstClr val="black">
                          <a:alpha val="40000"/>
                        </a:prstClr>
                      </a:outerShdw>
                    </a:effectLst>
                  </pic:spPr>
                </pic:pic>
              </a:graphicData>
            </a:graphic>
          </wp:inline>
        </w:drawing>
      </w:r>
    </w:p>
    <w:p w14:paraId="7D5F3C96" w14:textId="100F0063" w:rsidR="00595CF3" w:rsidRPr="00A12EE6" w:rsidRDefault="00595CF3" w:rsidP="00595CF3">
      <w:pPr>
        <w:pStyle w:val="Popis"/>
        <w:jc w:val="center"/>
      </w:pPr>
      <w:bookmarkStart w:id="449" w:name="_Toc182423457"/>
      <w:r w:rsidRPr="00A12EE6">
        <w:t xml:space="preserve">Obr. </w:t>
      </w:r>
      <w:fldSimple w:instr=" STYLEREF 1 \s ">
        <w:r w:rsidR="005418FC">
          <w:rPr>
            <w:noProof/>
          </w:rPr>
          <w:t>5</w:t>
        </w:r>
      </w:fldSimple>
      <w:r w:rsidR="00E37B0B" w:rsidRPr="00A12EE6">
        <w:noBreakHyphen/>
      </w:r>
      <w:fldSimple w:instr=" SEQ Obr. \* ARABIC \s 1 ">
        <w:r w:rsidR="005418FC">
          <w:rPr>
            <w:noProof/>
          </w:rPr>
          <w:t>16</w:t>
        </w:r>
      </w:fldSimple>
      <w:r w:rsidRPr="00A12EE6">
        <w:t xml:space="preserve">. Spustenie konzoly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49"/>
      <w:proofErr w:type="spellEnd"/>
    </w:p>
    <w:p w14:paraId="623E3AB0" w14:textId="41AF0C47" w:rsidR="00EB567C" w:rsidRPr="00A12EE6" w:rsidRDefault="00595CF3" w:rsidP="00AB0B37">
      <w:pPr>
        <w:pStyle w:val="Odsekzoznamu"/>
        <w:numPr>
          <w:ilvl w:val="0"/>
          <w:numId w:val="39"/>
        </w:numPr>
        <w:ind w:left="454" w:hanging="454"/>
        <w:jc w:val="both"/>
      </w:pPr>
      <w:r w:rsidRPr="00A12EE6">
        <w:t xml:space="preserve">Zobrazí sa konzola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proofErr w:type="spellEnd"/>
      <w:r w:rsidRPr="00A12EE6">
        <w:t xml:space="preserve">, kde rozbalíme názov našej domény a zvolíme položku </w:t>
      </w:r>
      <w:proofErr w:type="spellStart"/>
      <w:r w:rsidRPr="00A12EE6">
        <w:rPr>
          <w:b/>
          <w:bCs/>
          <w:i/>
          <w:iCs/>
        </w:rPr>
        <w:t>Domain</w:t>
      </w:r>
      <w:proofErr w:type="spellEnd"/>
      <w:r w:rsidRPr="00A12EE6">
        <w:rPr>
          <w:b/>
          <w:bCs/>
          <w:i/>
          <w:iCs/>
        </w:rPr>
        <w:t xml:space="preserve"> </w:t>
      </w:r>
      <w:proofErr w:type="spellStart"/>
      <w:r w:rsidRPr="00A12EE6">
        <w:rPr>
          <w:b/>
          <w:bCs/>
          <w:i/>
          <w:iCs/>
        </w:rPr>
        <w:t>Controllers</w:t>
      </w:r>
      <w:proofErr w:type="spellEnd"/>
      <w:r w:rsidRPr="00A12EE6">
        <w:t xml:space="preserve">. Môžeme vidieť, že v doméne je už len jeden radič domény s názvom </w:t>
      </w:r>
      <w:r w:rsidRPr="00A12EE6">
        <w:rPr>
          <w:b/>
          <w:bCs/>
          <w:i/>
          <w:iCs/>
        </w:rPr>
        <w:t>SERVER-A</w:t>
      </w:r>
      <w:r w:rsidRPr="00A12EE6">
        <w:t>.</w:t>
      </w:r>
    </w:p>
    <w:p w14:paraId="0FFD66C9" w14:textId="77777777" w:rsidR="00595CF3" w:rsidRPr="00A12EE6" w:rsidRDefault="00595CF3" w:rsidP="00595CF3">
      <w:pPr>
        <w:keepNext/>
        <w:jc w:val="center"/>
      </w:pPr>
      <w:r w:rsidRPr="00A12EE6">
        <w:rPr>
          <w:noProof/>
          <w:lang w:eastAsia="sk-SK"/>
        </w:rPr>
        <w:lastRenderedPageBreak/>
        <w:drawing>
          <wp:inline distT="0" distB="0" distL="0" distR="0" wp14:anchorId="5562DA07" wp14:editId="1D9DC072">
            <wp:extent cx="5760720" cy="1610360"/>
            <wp:effectExtent l="38100" t="38100" r="87630" b="104140"/>
            <wp:docPr id="1528973676"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3676" name="Obrázok 1" descr="Obrázok, na ktorom je text, snímka obrazovky, softvér, počítačová ikona&#10;&#10;Automaticky generovaný popis"/>
                    <pic:cNvPicPr/>
                  </pic:nvPicPr>
                  <pic:blipFill>
                    <a:blip r:embed="rId233"/>
                    <a:stretch>
                      <a:fillRect/>
                    </a:stretch>
                  </pic:blipFill>
                  <pic:spPr>
                    <a:xfrm>
                      <a:off x="0" y="0"/>
                      <a:ext cx="5760720" cy="1610360"/>
                    </a:xfrm>
                    <a:prstGeom prst="rect">
                      <a:avLst/>
                    </a:prstGeom>
                    <a:effectLst>
                      <a:outerShdw blurRad="50800" dist="38100" dir="2700000" algn="tl" rotWithShape="0">
                        <a:prstClr val="black">
                          <a:alpha val="40000"/>
                        </a:prstClr>
                      </a:outerShdw>
                    </a:effectLst>
                  </pic:spPr>
                </pic:pic>
              </a:graphicData>
            </a:graphic>
          </wp:inline>
        </w:drawing>
      </w:r>
    </w:p>
    <w:p w14:paraId="05C5FCBA" w14:textId="2809F665" w:rsidR="00595CF3" w:rsidRPr="00A12EE6" w:rsidRDefault="00595CF3" w:rsidP="00595CF3">
      <w:pPr>
        <w:pStyle w:val="Popis"/>
        <w:jc w:val="center"/>
        <w:rPr>
          <w:b/>
          <w:bCs/>
        </w:rPr>
      </w:pPr>
      <w:bookmarkStart w:id="450" w:name="_Toc182423458"/>
      <w:r w:rsidRPr="00A12EE6">
        <w:t xml:space="preserve">Obr. </w:t>
      </w:r>
      <w:fldSimple w:instr=" STYLEREF 1 \s ">
        <w:r w:rsidR="005418FC">
          <w:rPr>
            <w:noProof/>
          </w:rPr>
          <w:t>5</w:t>
        </w:r>
      </w:fldSimple>
      <w:r w:rsidR="00E37B0B" w:rsidRPr="00A12EE6">
        <w:noBreakHyphen/>
      </w:r>
      <w:fldSimple w:instr=" SEQ Obr. \* ARABIC \s 1 ">
        <w:r w:rsidR="005418FC">
          <w:rPr>
            <w:noProof/>
          </w:rPr>
          <w:t>17</w:t>
        </w:r>
      </w:fldSimple>
      <w:r w:rsidRPr="00A12EE6">
        <w:t xml:space="preserve">. Doménové radiče,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50"/>
      <w:proofErr w:type="spellEnd"/>
    </w:p>
    <w:p w14:paraId="5C77F51A" w14:textId="74834C0E" w:rsidR="00EB567C" w:rsidRPr="00A12EE6" w:rsidRDefault="00595CF3" w:rsidP="00AB0B37">
      <w:pPr>
        <w:pStyle w:val="Odsekzoznamu"/>
        <w:numPr>
          <w:ilvl w:val="0"/>
          <w:numId w:val="39"/>
        </w:numPr>
        <w:ind w:left="454" w:hanging="454"/>
        <w:jc w:val="both"/>
      </w:pPr>
      <w:r w:rsidRPr="00A12EE6">
        <w:t>Týmto sme úspešne odstránili všetky role zo servera</w:t>
      </w:r>
      <w:r w:rsidR="001079F1" w:rsidRPr="00A12EE6">
        <w:t>-b</w:t>
      </w:r>
      <w:r w:rsidRPr="00A12EE6">
        <w:t>. Server-b sa stále nachádza v</w:t>
      </w:r>
      <w:r w:rsidR="00065606">
        <w:t> </w:t>
      </w:r>
      <w:r w:rsidRPr="00A12EE6">
        <w:t>doméne</w:t>
      </w:r>
      <w:r w:rsidR="00065606">
        <w:t>,</w:t>
      </w:r>
      <w:r w:rsidRPr="00A12EE6">
        <w:t xml:space="preserve"> ale už len ako obyčajné zariadenie</w:t>
      </w:r>
      <w:r w:rsidR="00065606">
        <w:t>.</w:t>
      </w:r>
      <w:r w:rsidRPr="00A12EE6">
        <w:t> </w:t>
      </w:r>
      <w:r w:rsidR="00065606">
        <w:t>M</w:t>
      </w:r>
      <w:r w:rsidRPr="00A12EE6">
        <w:t xml:space="preserve">ôžeme to overiť zvolením položky </w:t>
      </w:r>
      <w:proofErr w:type="spellStart"/>
      <w:r w:rsidRPr="00A12EE6">
        <w:rPr>
          <w:b/>
          <w:bCs/>
          <w:i/>
          <w:iCs/>
        </w:rPr>
        <w:t>Computers</w:t>
      </w:r>
      <w:proofErr w:type="spellEnd"/>
      <w:r w:rsidRPr="00A12EE6">
        <w:t xml:space="preserve">. Ako môžeme vidieť v doméne sa nachádzajú dva počítače a to </w:t>
      </w:r>
      <w:r w:rsidRPr="00A12EE6">
        <w:rPr>
          <w:b/>
          <w:bCs/>
          <w:i/>
          <w:iCs/>
        </w:rPr>
        <w:t>SERVER-B</w:t>
      </w:r>
      <w:r w:rsidRPr="00A12EE6">
        <w:t xml:space="preserve"> a </w:t>
      </w:r>
      <w:r w:rsidRPr="00A12EE6">
        <w:rPr>
          <w:b/>
          <w:bCs/>
          <w:i/>
          <w:iCs/>
        </w:rPr>
        <w:t>WIN10</w:t>
      </w:r>
      <w:r w:rsidRPr="00A12EE6">
        <w:t>.</w:t>
      </w:r>
    </w:p>
    <w:p w14:paraId="47D8B44C" w14:textId="77777777" w:rsidR="00595CF3" w:rsidRPr="00A12EE6" w:rsidRDefault="00595CF3" w:rsidP="00595CF3">
      <w:pPr>
        <w:keepNext/>
        <w:jc w:val="center"/>
      </w:pPr>
      <w:r w:rsidRPr="00A12EE6">
        <w:rPr>
          <w:noProof/>
          <w:lang w:eastAsia="sk-SK"/>
        </w:rPr>
        <w:drawing>
          <wp:inline distT="0" distB="0" distL="0" distR="0" wp14:anchorId="17704AA6" wp14:editId="7DA28EA6">
            <wp:extent cx="5760720" cy="1459230"/>
            <wp:effectExtent l="38100" t="38100" r="87630" b="102870"/>
            <wp:docPr id="2086387309"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7309" name="Obrázok 1" descr="Obrázok, na ktorom je text, snímka obrazovky, softvér, písmo&#10;&#10;Automaticky generovaný popis"/>
                    <pic:cNvPicPr/>
                  </pic:nvPicPr>
                  <pic:blipFill>
                    <a:blip r:embed="rId234"/>
                    <a:stretch>
                      <a:fillRect/>
                    </a:stretch>
                  </pic:blipFill>
                  <pic:spPr>
                    <a:xfrm>
                      <a:off x="0" y="0"/>
                      <a:ext cx="5760720" cy="1459230"/>
                    </a:xfrm>
                    <a:prstGeom prst="rect">
                      <a:avLst/>
                    </a:prstGeom>
                    <a:effectLst>
                      <a:outerShdw blurRad="50800" dist="38100" dir="2700000" algn="tl" rotWithShape="0">
                        <a:prstClr val="black">
                          <a:alpha val="40000"/>
                        </a:prstClr>
                      </a:outerShdw>
                    </a:effectLst>
                  </pic:spPr>
                </pic:pic>
              </a:graphicData>
            </a:graphic>
          </wp:inline>
        </w:drawing>
      </w:r>
    </w:p>
    <w:p w14:paraId="3128D0BC" w14:textId="14546D94" w:rsidR="00595CF3" w:rsidRPr="00A12EE6" w:rsidRDefault="00595CF3" w:rsidP="00595CF3">
      <w:pPr>
        <w:pStyle w:val="Popis"/>
        <w:jc w:val="center"/>
      </w:pPr>
      <w:bookmarkStart w:id="451" w:name="_Toc182423459"/>
      <w:r w:rsidRPr="00A12EE6">
        <w:t xml:space="preserve">Obr. </w:t>
      </w:r>
      <w:fldSimple w:instr=" STYLEREF 1 \s ">
        <w:r w:rsidR="005418FC">
          <w:rPr>
            <w:noProof/>
          </w:rPr>
          <w:t>5</w:t>
        </w:r>
      </w:fldSimple>
      <w:r w:rsidR="00E37B0B" w:rsidRPr="00A12EE6">
        <w:noBreakHyphen/>
      </w:r>
      <w:fldSimple w:instr=" SEQ Obr. \* ARABIC \s 1 ">
        <w:r w:rsidR="005418FC">
          <w:rPr>
            <w:noProof/>
          </w:rPr>
          <w:t>18</w:t>
        </w:r>
      </w:fldSimple>
      <w:r w:rsidRPr="00A12EE6">
        <w:t xml:space="preserve">. Počítače v doméne,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51"/>
      <w:proofErr w:type="spellEnd"/>
    </w:p>
    <w:p w14:paraId="3E0A6ECA" w14:textId="588DCF5B" w:rsidR="00EB567C" w:rsidRPr="00A12EE6" w:rsidRDefault="00065606" w:rsidP="00AB0B37">
      <w:pPr>
        <w:pStyle w:val="Odsekzoznamu"/>
        <w:numPr>
          <w:ilvl w:val="0"/>
          <w:numId w:val="39"/>
        </w:numPr>
        <w:ind w:left="454" w:hanging="454"/>
        <w:jc w:val="both"/>
      </w:pPr>
      <w:r>
        <w:t>S</w:t>
      </w:r>
      <w:r w:rsidR="00595CF3" w:rsidRPr="00A12EE6">
        <w:t xml:space="preserve">erver </w:t>
      </w:r>
      <w:r>
        <w:t>môžeme</w:t>
      </w:r>
      <w:r w:rsidR="00595CF3" w:rsidRPr="00A12EE6">
        <w:t> odstrániť</w:t>
      </w:r>
      <w:r>
        <w:t xml:space="preserve"> </w:t>
      </w:r>
      <w:r w:rsidRPr="00A12EE6">
        <w:t>z</w:t>
      </w:r>
      <w:r>
        <w:t> </w:t>
      </w:r>
      <w:r w:rsidRPr="00A12EE6">
        <w:t>domény</w:t>
      </w:r>
      <w:r>
        <w:t xml:space="preserve"> </w:t>
      </w:r>
      <w:commentRangeStart w:id="452"/>
      <w:r>
        <w:t>a</w:t>
      </w:r>
      <w:r w:rsidR="00595CF3" w:rsidRPr="00A12EE6">
        <w:t xml:space="preserve"> zo siete</w:t>
      </w:r>
      <w:commentRangeEnd w:id="452"/>
      <w:r w:rsidR="009645BA">
        <w:rPr>
          <w:rStyle w:val="Odkaznakomentr"/>
        </w:rPr>
        <w:commentReference w:id="452"/>
      </w:r>
      <w:r w:rsidR="00595CF3" w:rsidRPr="00A12EE6">
        <w:t>. Tento krok nie je potrebný</w:t>
      </w:r>
      <w:r>
        <w:t>.</w:t>
      </w:r>
      <w:r w:rsidR="00595CF3" w:rsidRPr="00A12EE6">
        <w:t xml:space="preserve"> </w:t>
      </w:r>
      <w:r>
        <w:t>U</w:t>
      </w:r>
      <w:r w:rsidR="00595CF3" w:rsidRPr="00A12EE6">
        <w:t xml:space="preserve">vádzame ho len ako príklad ako správne odstraňovať počítač zaradený do domény. Klikneme pravým tlačidlom myši na názov počítača, ktorý chceme odstrániť a zvolíme položku </w:t>
      </w:r>
      <w:commentRangeStart w:id="453"/>
      <w:proofErr w:type="spellStart"/>
      <w:r w:rsidR="00595CF3" w:rsidRPr="00A12EE6">
        <w:rPr>
          <w:b/>
          <w:bCs/>
          <w:i/>
          <w:iCs/>
        </w:rPr>
        <w:t>Delete</w:t>
      </w:r>
      <w:commentRangeEnd w:id="453"/>
      <w:proofErr w:type="spellEnd"/>
      <w:r w:rsidR="00F955E4">
        <w:rPr>
          <w:rStyle w:val="Odkaznakomentr"/>
        </w:rPr>
        <w:commentReference w:id="453"/>
      </w:r>
      <w:r w:rsidR="00595CF3" w:rsidRPr="00A12EE6">
        <w:t>.</w:t>
      </w:r>
    </w:p>
    <w:p w14:paraId="63B7A291" w14:textId="77777777" w:rsidR="00BB240A" w:rsidRPr="00A12EE6" w:rsidRDefault="00BB240A" w:rsidP="00BB240A">
      <w:pPr>
        <w:keepNext/>
        <w:jc w:val="center"/>
      </w:pPr>
      <w:r w:rsidRPr="00A12EE6">
        <w:rPr>
          <w:noProof/>
          <w:lang w:eastAsia="sk-SK"/>
        </w:rPr>
        <w:drawing>
          <wp:inline distT="0" distB="0" distL="0" distR="0" wp14:anchorId="52CE0A2E" wp14:editId="3EBD9C2A">
            <wp:extent cx="5760720" cy="2369185"/>
            <wp:effectExtent l="38100" t="38100" r="87630" b="88265"/>
            <wp:docPr id="546519411" name="Obrázok 1" descr="Obrázok, na ktorom je text, softvér, počítačová ikona,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9411" name="Obrázok 1" descr="Obrázok, na ktorom je text, softvér, počítačová ikona, webová stránka&#10;&#10;Automaticky generovaný popis"/>
                    <pic:cNvPicPr/>
                  </pic:nvPicPr>
                  <pic:blipFill>
                    <a:blip r:embed="rId235"/>
                    <a:stretch>
                      <a:fillRect/>
                    </a:stretch>
                  </pic:blipFill>
                  <pic:spPr>
                    <a:xfrm>
                      <a:off x="0" y="0"/>
                      <a:ext cx="5760720" cy="2369185"/>
                    </a:xfrm>
                    <a:prstGeom prst="rect">
                      <a:avLst/>
                    </a:prstGeom>
                    <a:effectLst>
                      <a:outerShdw blurRad="50800" dist="38100" dir="2700000" algn="tl" rotWithShape="0">
                        <a:prstClr val="black">
                          <a:alpha val="40000"/>
                        </a:prstClr>
                      </a:outerShdw>
                    </a:effectLst>
                  </pic:spPr>
                </pic:pic>
              </a:graphicData>
            </a:graphic>
          </wp:inline>
        </w:drawing>
      </w:r>
    </w:p>
    <w:p w14:paraId="7F19E6A8" w14:textId="5E15490E" w:rsidR="00BB240A" w:rsidRPr="00A12EE6" w:rsidRDefault="00BB240A" w:rsidP="00BB240A">
      <w:pPr>
        <w:pStyle w:val="Popis"/>
        <w:jc w:val="center"/>
      </w:pPr>
      <w:bookmarkStart w:id="454" w:name="_Toc182423460"/>
      <w:r w:rsidRPr="00A12EE6">
        <w:t xml:space="preserve">Obr. </w:t>
      </w:r>
      <w:fldSimple w:instr=" STYLEREF 1 \s ">
        <w:r w:rsidR="005418FC">
          <w:rPr>
            <w:noProof/>
          </w:rPr>
          <w:t>5</w:t>
        </w:r>
      </w:fldSimple>
      <w:r w:rsidR="00E37B0B" w:rsidRPr="00A12EE6">
        <w:noBreakHyphen/>
      </w:r>
      <w:fldSimple w:instr=" SEQ Obr. \* ARABIC \s 1 ">
        <w:r w:rsidR="005418FC">
          <w:rPr>
            <w:noProof/>
          </w:rPr>
          <w:t>19</w:t>
        </w:r>
      </w:fldSimple>
      <w:r w:rsidRPr="00A12EE6">
        <w:t xml:space="preserve">. Odstránenie počítača z domény,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54"/>
      <w:proofErr w:type="spellEnd"/>
    </w:p>
    <w:p w14:paraId="349B1BB1" w14:textId="379408EE" w:rsidR="00595CF3" w:rsidRPr="00A12EE6" w:rsidRDefault="00065606" w:rsidP="00AB0B37">
      <w:pPr>
        <w:pStyle w:val="Odsekzoznamu"/>
        <w:numPr>
          <w:ilvl w:val="0"/>
          <w:numId w:val="39"/>
        </w:numPr>
        <w:ind w:left="454" w:hanging="454"/>
        <w:jc w:val="both"/>
      </w:pPr>
      <w:r>
        <w:t>Potvrdíme odstránenie serveru</w:t>
      </w:r>
      <w:r w:rsidR="00BB240A" w:rsidRPr="00A12EE6">
        <w:t xml:space="preserve"> </w:t>
      </w:r>
      <w:r w:rsidR="00BB240A" w:rsidRPr="00A12EE6">
        <w:rPr>
          <w:b/>
          <w:bCs/>
          <w:i/>
          <w:iCs/>
        </w:rPr>
        <w:t>SERVER-B</w:t>
      </w:r>
      <w:r w:rsidR="00BB240A" w:rsidRPr="00A12EE6">
        <w:t xml:space="preserve"> z domény. Voľbou </w:t>
      </w:r>
      <w:proofErr w:type="spellStart"/>
      <w:r w:rsidR="00BB240A" w:rsidRPr="00065606">
        <w:rPr>
          <w:b/>
          <w:bCs/>
          <w:i/>
          <w:iCs/>
          <w:bdr w:val="single" w:sz="8" w:space="0" w:color="auto" w:shadow="1"/>
          <w:shd w:val="clear" w:color="auto" w:fill="D9D9D9" w:themeFill="background1" w:themeFillShade="D9"/>
        </w:rPr>
        <w:t>Yes</w:t>
      </w:r>
      <w:proofErr w:type="spellEnd"/>
      <w:r w:rsidR="00BB240A" w:rsidRPr="00A12EE6">
        <w:t xml:space="preserve"> sa okno zatvorí a počítač sa odstráni z domény.</w:t>
      </w:r>
    </w:p>
    <w:p w14:paraId="0C0AB707" w14:textId="77777777" w:rsidR="00BB240A" w:rsidRPr="00A12EE6" w:rsidRDefault="00BB240A" w:rsidP="00BB240A">
      <w:pPr>
        <w:keepNext/>
        <w:jc w:val="center"/>
      </w:pPr>
      <w:r w:rsidRPr="00A12EE6">
        <w:rPr>
          <w:noProof/>
          <w:lang w:eastAsia="sk-SK"/>
        </w:rPr>
        <w:lastRenderedPageBreak/>
        <w:drawing>
          <wp:inline distT="0" distB="0" distL="0" distR="0" wp14:anchorId="3400E1E9" wp14:editId="3FE64C64">
            <wp:extent cx="4363059" cy="1590897"/>
            <wp:effectExtent l="38100" t="38100" r="95250" b="104775"/>
            <wp:docPr id="1856772650" name="Obrázok 1" descr="Obrázok, na ktorom je text, snímka obrazovky, displej,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2650" name="Obrázok 1" descr="Obrázok, na ktorom je text, snímka obrazovky, displej, písmo&#10;&#10;Automaticky generovaný popis"/>
                    <pic:cNvPicPr/>
                  </pic:nvPicPr>
                  <pic:blipFill>
                    <a:blip r:embed="rId236"/>
                    <a:stretch>
                      <a:fillRect/>
                    </a:stretch>
                  </pic:blipFill>
                  <pic:spPr>
                    <a:xfrm>
                      <a:off x="0" y="0"/>
                      <a:ext cx="4363059" cy="1590897"/>
                    </a:xfrm>
                    <a:prstGeom prst="rect">
                      <a:avLst/>
                    </a:prstGeom>
                    <a:effectLst>
                      <a:outerShdw blurRad="50800" dist="38100" dir="2700000" algn="tl" rotWithShape="0">
                        <a:prstClr val="black">
                          <a:alpha val="40000"/>
                        </a:prstClr>
                      </a:outerShdw>
                    </a:effectLst>
                  </pic:spPr>
                </pic:pic>
              </a:graphicData>
            </a:graphic>
          </wp:inline>
        </w:drawing>
      </w:r>
    </w:p>
    <w:p w14:paraId="4BAAA47B" w14:textId="1283B983" w:rsidR="00BB240A" w:rsidRPr="00A12EE6" w:rsidRDefault="00BB240A" w:rsidP="00BB240A">
      <w:pPr>
        <w:pStyle w:val="Popis"/>
        <w:jc w:val="center"/>
      </w:pPr>
      <w:bookmarkStart w:id="455" w:name="_Toc182423461"/>
      <w:r w:rsidRPr="00A12EE6">
        <w:t xml:space="preserve">Obr. </w:t>
      </w:r>
      <w:fldSimple w:instr=" STYLEREF 1 \s ">
        <w:r w:rsidR="005418FC">
          <w:rPr>
            <w:noProof/>
          </w:rPr>
          <w:t>5</w:t>
        </w:r>
      </w:fldSimple>
      <w:r w:rsidR="00E37B0B" w:rsidRPr="00A12EE6">
        <w:noBreakHyphen/>
      </w:r>
      <w:fldSimple w:instr=" SEQ Obr. \* ARABIC \s 1 ">
        <w:r w:rsidR="005418FC">
          <w:rPr>
            <w:noProof/>
          </w:rPr>
          <w:t>20</w:t>
        </w:r>
      </w:fldSimple>
      <w:r w:rsidRPr="00A12EE6">
        <w:t xml:space="preserve">. Potvrdenie odstránenia počítača z domény,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55"/>
      <w:proofErr w:type="spellEnd"/>
    </w:p>
    <w:p w14:paraId="5C74AC5B" w14:textId="17E85635" w:rsidR="00A17BD9" w:rsidRPr="00A12EE6" w:rsidRDefault="00A17BD9" w:rsidP="00AB0B37">
      <w:pPr>
        <w:pStyle w:val="Nadpis2"/>
        <w:ind w:left="624" w:hanging="624"/>
      </w:pPr>
      <w:bookmarkStart w:id="456" w:name="_Toc182423527"/>
      <w:r w:rsidRPr="00A12EE6">
        <w:t>Pridanie radiča domény</w:t>
      </w:r>
      <w:r w:rsidR="00D15994" w:rsidRPr="00A12EE6">
        <w:t>, Server 2022</w:t>
      </w:r>
      <w:r w:rsidR="00E37B0B" w:rsidRPr="00A12EE6">
        <w:t xml:space="preserve"> a povýšenie </w:t>
      </w:r>
      <w:r w:rsidR="00AB0B37" w:rsidRPr="00A12EE6">
        <w:t>funkčnej</w:t>
      </w:r>
      <w:r w:rsidR="00E37B0B" w:rsidRPr="00A12EE6">
        <w:t xml:space="preserve"> </w:t>
      </w:r>
      <w:r w:rsidR="00E95407" w:rsidRPr="00A12EE6">
        <w:t>úrovne</w:t>
      </w:r>
      <w:r w:rsidR="00E37B0B" w:rsidRPr="00A12EE6">
        <w:t xml:space="preserve"> domény</w:t>
      </w:r>
      <w:bookmarkEnd w:id="456"/>
    </w:p>
    <w:p w14:paraId="4220431D" w14:textId="1B521B8C" w:rsidR="00595CF3" w:rsidRPr="00A12EE6" w:rsidRDefault="00065606" w:rsidP="00AB0B37">
      <w:pPr>
        <w:ind w:firstLine="454"/>
        <w:jc w:val="both"/>
      </w:pPr>
      <w:r>
        <w:t>B</w:t>
      </w:r>
      <w:r w:rsidR="00A17BD9" w:rsidRPr="00A12EE6">
        <w:t xml:space="preserve">udeme postupovať rovnako ako keď sme pridávali rolu pre existujúci server. Začneme postupom ako v kapitole </w:t>
      </w:r>
      <w:r w:rsidR="00493CD9" w:rsidRPr="00A12EE6">
        <w:rPr>
          <w:b/>
          <w:bCs/>
          <w:color w:val="00B0F0"/>
        </w:rPr>
        <w:fldChar w:fldCharType="begin"/>
      </w:r>
      <w:r w:rsidR="00493CD9" w:rsidRPr="00A12EE6">
        <w:rPr>
          <w:b/>
          <w:bCs/>
          <w:color w:val="00B0F0"/>
        </w:rPr>
        <w:instrText xml:space="preserve"> REF _Ref176453994 \h  \* MERGEFORMAT </w:instrText>
      </w:r>
      <w:r w:rsidR="00493CD9" w:rsidRPr="00A12EE6">
        <w:rPr>
          <w:b/>
          <w:bCs/>
          <w:color w:val="00B0F0"/>
        </w:rPr>
      </w:r>
      <w:r w:rsidR="00493CD9" w:rsidRPr="00A12EE6">
        <w:rPr>
          <w:b/>
          <w:bCs/>
          <w:color w:val="00B0F0"/>
        </w:rPr>
        <w:fldChar w:fldCharType="separate"/>
      </w:r>
      <w:r w:rsidR="005418FC" w:rsidRPr="005418FC">
        <w:rPr>
          <w:b/>
          <w:bCs/>
          <w:color w:val="00B0F0"/>
        </w:rPr>
        <w:t xml:space="preserve">Príprava serverov na inštaláciu role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493CD9" w:rsidRPr="00A12EE6">
        <w:rPr>
          <w:b/>
          <w:bCs/>
          <w:color w:val="00B0F0"/>
        </w:rPr>
        <w:fldChar w:fldCharType="end"/>
      </w:r>
      <w:r w:rsidR="00A17BD9" w:rsidRPr="00A12EE6">
        <w:t>. Po vykonaní všetkých potrebných kroko</w:t>
      </w:r>
      <w:r>
        <w:t>v</w:t>
      </w:r>
      <w:r w:rsidR="00A17BD9" w:rsidRPr="00A12EE6">
        <w:t xml:space="preserve">, prejdeme na kapitolu </w:t>
      </w:r>
      <w:r w:rsidR="00493CD9" w:rsidRPr="00A12EE6">
        <w:rPr>
          <w:b/>
          <w:bCs/>
          <w:color w:val="00B0F0"/>
        </w:rPr>
        <w:fldChar w:fldCharType="begin"/>
      </w:r>
      <w:r w:rsidR="00493CD9" w:rsidRPr="00A12EE6">
        <w:rPr>
          <w:b/>
          <w:bCs/>
          <w:color w:val="00B0F0"/>
        </w:rPr>
        <w:instrText xml:space="preserve"> REF _Ref176454033 \h  \* MERGEFORMAT </w:instrText>
      </w:r>
      <w:r w:rsidR="00493CD9" w:rsidRPr="00A12EE6">
        <w:rPr>
          <w:b/>
          <w:bCs/>
          <w:color w:val="00B0F0"/>
        </w:rPr>
      </w:r>
      <w:r w:rsidR="00493CD9" w:rsidRPr="00A12EE6">
        <w:rPr>
          <w:b/>
          <w:bCs/>
          <w:color w:val="00B0F0"/>
        </w:rPr>
        <w:fldChar w:fldCharType="separate"/>
      </w:r>
      <w:r w:rsidR="005418FC" w:rsidRPr="005418FC">
        <w:rPr>
          <w:b/>
          <w:bCs/>
          <w:color w:val="00B0F0"/>
        </w:rPr>
        <w:t xml:space="preserve">Inštalácia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493CD9" w:rsidRPr="00A12EE6">
        <w:rPr>
          <w:b/>
          <w:bCs/>
          <w:color w:val="00B0F0"/>
        </w:rPr>
        <w:fldChar w:fldCharType="end"/>
      </w:r>
      <w:r w:rsidR="00A17BD9" w:rsidRPr="00A12EE6">
        <w:t>, kde budeme postupovať rovnako ako keď sme pridávali nový radič domény do existujúcej domény.</w:t>
      </w:r>
    </w:p>
    <w:p w14:paraId="0698237E" w14:textId="7255C5B9" w:rsidR="00595CF3" w:rsidRPr="00A12EE6" w:rsidRDefault="009C24D2" w:rsidP="00AB0B37">
      <w:pPr>
        <w:pStyle w:val="Odsekzoznamu"/>
        <w:numPr>
          <w:ilvl w:val="0"/>
          <w:numId w:val="41"/>
        </w:numPr>
        <w:ind w:left="454" w:hanging="454"/>
        <w:jc w:val="both"/>
      </w:pPr>
      <w:commentRangeStart w:id="457"/>
      <w:r w:rsidRPr="00A12EE6">
        <w:t xml:space="preserve">Na serveri s nainštalovaným operačným systémom Windows Server 2022, nastavíme </w:t>
      </w:r>
      <w:r w:rsidR="00640D0D" w:rsidRPr="00A12EE6">
        <w:rPr>
          <w:b/>
          <w:bCs/>
          <w:i/>
          <w:iCs/>
        </w:rPr>
        <w:t>administrátorské heslo</w:t>
      </w:r>
      <w:r w:rsidR="00065606">
        <w:t xml:space="preserve"> a</w:t>
      </w:r>
      <w:r w:rsidR="00640D0D" w:rsidRPr="00A12EE6">
        <w:t xml:space="preserve"> </w:t>
      </w:r>
      <w:r w:rsidR="00640D0D" w:rsidRPr="00A12EE6">
        <w:rPr>
          <w:b/>
          <w:bCs/>
          <w:i/>
          <w:iCs/>
        </w:rPr>
        <w:t>statickú IP adresu</w:t>
      </w:r>
      <w:r w:rsidR="00640D0D" w:rsidRPr="00A12EE6">
        <w:t xml:space="preserve"> z nášho rozsahu</w:t>
      </w:r>
      <w:r w:rsidR="00065606">
        <w:t>.</w:t>
      </w:r>
      <w:r w:rsidR="00640D0D" w:rsidRPr="00A12EE6">
        <w:t xml:space="preserve"> </w:t>
      </w:r>
      <w:r w:rsidR="00065606">
        <w:t>Z</w:t>
      </w:r>
      <w:r w:rsidR="00640D0D" w:rsidRPr="00A12EE6">
        <w:t xml:space="preserve">volíme napríklad hodnotu </w:t>
      </w:r>
      <w:r w:rsidR="00640D0D" w:rsidRPr="00A12EE6">
        <w:rPr>
          <w:b/>
          <w:bCs/>
          <w:i/>
          <w:iCs/>
        </w:rPr>
        <w:t>172.20.50.14</w:t>
      </w:r>
      <w:r w:rsidR="00640D0D" w:rsidRPr="00A12EE6">
        <w:t xml:space="preserve">. Ďalej </w:t>
      </w:r>
      <w:r w:rsidR="00640D0D" w:rsidRPr="00A12EE6">
        <w:rPr>
          <w:b/>
          <w:bCs/>
          <w:i/>
          <w:iCs/>
        </w:rPr>
        <w:t>meno servera</w:t>
      </w:r>
      <w:r w:rsidR="00065606">
        <w:t xml:space="preserve"> (</w:t>
      </w:r>
      <w:r w:rsidR="00640D0D" w:rsidRPr="00A12EE6">
        <w:rPr>
          <w:b/>
          <w:bCs/>
          <w:i/>
          <w:iCs/>
        </w:rPr>
        <w:t>server-c</w:t>
      </w:r>
      <w:r w:rsidR="00065606" w:rsidRPr="00065606">
        <w:rPr>
          <w:i/>
          <w:iCs/>
        </w:rPr>
        <w:t>)</w:t>
      </w:r>
      <w:r w:rsidR="00640D0D" w:rsidRPr="00A12EE6">
        <w:t xml:space="preserve">, </w:t>
      </w:r>
      <w:r w:rsidR="00640D0D" w:rsidRPr="00A12EE6">
        <w:rPr>
          <w:b/>
          <w:bCs/>
          <w:i/>
          <w:iCs/>
        </w:rPr>
        <w:t>povolenie na odpovedanie na ICMP pakety</w:t>
      </w:r>
      <w:r w:rsidR="00640D0D" w:rsidRPr="00A12EE6">
        <w:t xml:space="preserve"> a </w:t>
      </w:r>
      <w:r w:rsidR="00640D0D" w:rsidRPr="00A12EE6">
        <w:rPr>
          <w:b/>
          <w:bCs/>
          <w:i/>
          <w:iCs/>
        </w:rPr>
        <w:t>vzdialenú plochu</w:t>
      </w:r>
      <w:r w:rsidR="00640D0D" w:rsidRPr="00A12EE6">
        <w:t>.</w:t>
      </w:r>
      <w:commentRangeEnd w:id="457"/>
      <w:r w:rsidR="008462F1">
        <w:rPr>
          <w:rStyle w:val="Odkaznakomentr"/>
        </w:rPr>
        <w:commentReference w:id="457"/>
      </w:r>
    </w:p>
    <w:p w14:paraId="3A6056CB" w14:textId="6F70C4E3" w:rsidR="00595CF3" w:rsidRPr="00A12EE6" w:rsidRDefault="00640D0D" w:rsidP="00AB0B37">
      <w:pPr>
        <w:pStyle w:val="Odsekzoznamu"/>
        <w:numPr>
          <w:ilvl w:val="0"/>
          <w:numId w:val="41"/>
        </w:numPr>
        <w:ind w:left="454" w:hanging="454"/>
        <w:jc w:val="both"/>
      </w:pPr>
      <w:r w:rsidRPr="00A12EE6">
        <w:t xml:space="preserve">Následne zaradíme </w:t>
      </w:r>
      <w:r w:rsidRPr="00A12EE6">
        <w:rPr>
          <w:b/>
          <w:bCs/>
          <w:i/>
          <w:iCs/>
        </w:rPr>
        <w:t>server-c</w:t>
      </w:r>
      <w:r w:rsidRPr="00A12EE6">
        <w:t xml:space="preserve"> do domény.</w:t>
      </w:r>
    </w:p>
    <w:p w14:paraId="14F566FD" w14:textId="45DDB372" w:rsidR="00595CF3" w:rsidRPr="00A12EE6" w:rsidRDefault="00640D0D" w:rsidP="00AB0B37">
      <w:pPr>
        <w:pStyle w:val="Odsekzoznamu"/>
        <w:numPr>
          <w:ilvl w:val="0"/>
          <w:numId w:val="41"/>
        </w:numPr>
        <w:ind w:left="454" w:hanging="454"/>
        <w:jc w:val="both"/>
      </w:pPr>
      <w:r w:rsidRPr="00A12EE6">
        <w:t>Po zaradení do domény a reštartovaní servera nainštalujeme rol</w:t>
      </w:r>
      <w:r w:rsidR="00065606">
        <w:t>e</w:t>
      </w:r>
      <w:r w:rsidRPr="00A12EE6">
        <w:t xml:space="preserv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a </w:t>
      </w:r>
      <w:r w:rsidRPr="00A12EE6">
        <w:rPr>
          <w:b/>
          <w:bCs/>
          <w:i/>
          <w:iCs/>
        </w:rPr>
        <w:t>DNS Server</w:t>
      </w:r>
      <w:r w:rsidRPr="00A12EE6">
        <w:t>.</w:t>
      </w:r>
    </w:p>
    <w:p w14:paraId="3045BA46" w14:textId="32AEF6A6" w:rsidR="00D15994" w:rsidRPr="00A12EE6" w:rsidRDefault="00D15994" w:rsidP="00065606">
      <w:pPr>
        <w:pStyle w:val="Odsekzoznamu"/>
        <w:numPr>
          <w:ilvl w:val="0"/>
          <w:numId w:val="41"/>
        </w:numPr>
        <w:ind w:left="454" w:hanging="454"/>
        <w:jc w:val="both"/>
      </w:pPr>
      <w:r w:rsidRPr="00A12EE6">
        <w:t xml:space="preserve">Po inštalácii povýšime server do role doménového radiča, rovnako ako v podkapitole </w:t>
      </w:r>
      <w:r w:rsidR="00493CD9" w:rsidRPr="00A12EE6">
        <w:rPr>
          <w:b/>
          <w:bCs/>
          <w:color w:val="00B0F0"/>
        </w:rPr>
        <w:fldChar w:fldCharType="begin"/>
      </w:r>
      <w:r w:rsidR="00493CD9" w:rsidRPr="00A12EE6">
        <w:rPr>
          <w:b/>
          <w:bCs/>
          <w:color w:val="00B0F0"/>
        </w:rPr>
        <w:instrText xml:space="preserve"> REF _Ref176454191 \h  \* MERGEFORMAT </w:instrText>
      </w:r>
      <w:r w:rsidR="00493CD9" w:rsidRPr="00A12EE6">
        <w:rPr>
          <w:b/>
          <w:bCs/>
          <w:color w:val="00B0F0"/>
        </w:rPr>
      </w:r>
      <w:r w:rsidR="00493CD9" w:rsidRPr="00A12EE6">
        <w:rPr>
          <w:b/>
          <w:bCs/>
          <w:color w:val="00B0F0"/>
        </w:rPr>
        <w:fldChar w:fldCharType="separate"/>
      </w:r>
      <w:r w:rsidR="005418FC" w:rsidRPr="005418FC">
        <w:rPr>
          <w:b/>
          <w:bCs/>
          <w:color w:val="00B0F0"/>
        </w:rPr>
        <w:t xml:space="preserve">Konfigurácia </w:t>
      </w:r>
      <w:proofErr w:type="spellStart"/>
      <w:r w:rsidR="005418FC" w:rsidRPr="005418FC">
        <w:rPr>
          <w:b/>
          <w:bCs/>
          <w:color w:val="00B0F0"/>
        </w:rPr>
        <w:t>Active</w:t>
      </w:r>
      <w:proofErr w:type="spellEnd"/>
      <w:r w:rsidR="005418FC" w:rsidRPr="005418FC">
        <w:rPr>
          <w:b/>
          <w:bCs/>
          <w:color w:val="00B0F0"/>
        </w:rPr>
        <w:t xml:space="preserve"> </w:t>
      </w:r>
      <w:proofErr w:type="spellStart"/>
      <w:r w:rsidR="005418FC" w:rsidRPr="005418FC">
        <w:rPr>
          <w:b/>
          <w:bCs/>
          <w:color w:val="00B0F0"/>
        </w:rPr>
        <w:t>Directory</w:t>
      </w:r>
      <w:proofErr w:type="spellEnd"/>
      <w:r w:rsidR="005418FC" w:rsidRPr="005418FC">
        <w:rPr>
          <w:b/>
          <w:bCs/>
          <w:color w:val="00B0F0"/>
        </w:rPr>
        <w:t xml:space="preserve"> na </w:t>
      </w:r>
      <w:proofErr w:type="spellStart"/>
      <w:r w:rsidR="005418FC" w:rsidRPr="005418FC">
        <w:rPr>
          <w:b/>
          <w:bCs/>
          <w:color w:val="00B0F0"/>
        </w:rPr>
        <w:t>core</w:t>
      </w:r>
      <w:proofErr w:type="spellEnd"/>
      <w:r w:rsidR="005418FC" w:rsidRPr="005418FC">
        <w:rPr>
          <w:b/>
          <w:bCs/>
          <w:color w:val="00B0F0"/>
        </w:rPr>
        <w:t xml:space="preserve"> serveri, existujúca doména</w:t>
      </w:r>
      <w:r w:rsidR="00493CD9" w:rsidRPr="00A12EE6">
        <w:rPr>
          <w:b/>
          <w:bCs/>
          <w:color w:val="00B0F0"/>
        </w:rPr>
        <w:fldChar w:fldCharType="end"/>
      </w:r>
      <w:r w:rsidRPr="00A12EE6">
        <w:t xml:space="preserve">. </w:t>
      </w:r>
      <w:r w:rsidR="00065606">
        <w:t>N</w:t>
      </w:r>
      <w:r w:rsidRPr="00A12EE6">
        <w:t>ávod bol</w:t>
      </w:r>
      <w:r w:rsidR="00065606">
        <w:t xml:space="preserve"> spracovaný</w:t>
      </w:r>
      <w:r w:rsidRPr="00A12EE6">
        <w:t xml:space="preserve"> pre </w:t>
      </w:r>
      <w:proofErr w:type="spellStart"/>
      <w:r w:rsidRPr="00A12EE6">
        <w:t>core</w:t>
      </w:r>
      <w:proofErr w:type="spellEnd"/>
      <w:r w:rsidRPr="00A12EE6">
        <w:t xml:space="preserve"> server, je </w:t>
      </w:r>
      <w:r w:rsidR="00065606">
        <w:t xml:space="preserve">však </w:t>
      </w:r>
      <w:r w:rsidRPr="00A12EE6">
        <w:t>rovnaký ako pre server s grafickým rozhraním.</w:t>
      </w:r>
    </w:p>
    <w:p w14:paraId="60B7A931" w14:textId="18015BBF" w:rsidR="00595CF3" w:rsidRPr="00A12EE6" w:rsidRDefault="00D15994" w:rsidP="00AB0B37">
      <w:pPr>
        <w:pStyle w:val="Odsekzoznamu"/>
        <w:numPr>
          <w:ilvl w:val="0"/>
          <w:numId w:val="41"/>
        </w:numPr>
        <w:ind w:left="454" w:hanging="454"/>
        <w:jc w:val="both"/>
      </w:pPr>
      <w:r w:rsidRPr="00A12EE6">
        <w:t>Po reštarte servera overíme, či je server radičom domény</w:t>
      </w:r>
      <w:r w:rsidR="001E5462" w:rsidRPr="00A12EE6">
        <w:t xml:space="preserve">. Môžeme na to použiť konzolu </w:t>
      </w:r>
      <w:proofErr w:type="spellStart"/>
      <w:r w:rsidR="001E5462" w:rsidRPr="00065606">
        <w:rPr>
          <w:b/>
          <w:bCs/>
          <w:i/>
          <w:iCs/>
        </w:rPr>
        <w:t>Active</w:t>
      </w:r>
      <w:proofErr w:type="spellEnd"/>
      <w:r w:rsidR="001E5462" w:rsidRPr="00065606">
        <w:rPr>
          <w:b/>
          <w:bCs/>
          <w:i/>
          <w:iCs/>
        </w:rPr>
        <w:t xml:space="preserve"> </w:t>
      </w:r>
      <w:proofErr w:type="spellStart"/>
      <w:r w:rsidR="001E5462" w:rsidRPr="00065606">
        <w:rPr>
          <w:b/>
          <w:bCs/>
          <w:i/>
          <w:iCs/>
        </w:rPr>
        <w:t>Directory</w:t>
      </w:r>
      <w:proofErr w:type="spellEnd"/>
      <w:r w:rsidR="001E5462" w:rsidRPr="00065606">
        <w:rPr>
          <w:b/>
          <w:bCs/>
          <w:i/>
          <w:iCs/>
        </w:rPr>
        <w:t xml:space="preserve"> </w:t>
      </w:r>
      <w:proofErr w:type="spellStart"/>
      <w:r w:rsidR="001E5462" w:rsidRPr="00065606">
        <w:rPr>
          <w:b/>
          <w:bCs/>
          <w:i/>
          <w:iCs/>
        </w:rPr>
        <w:t>Users</w:t>
      </w:r>
      <w:proofErr w:type="spellEnd"/>
      <w:r w:rsidR="001E5462" w:rsidRPr="00065606">
        <w:rPr>
          <w:b/>
          <w:bCs/>
          <w:i/>
          <w:iCs/>
        </w:rPr>
        <w:t xml:space="preserve"> and </w:t>
      </w:r>
      <w:proofErr w:type="spellStart"/>
      <w:r w:rsidR="001E5462" w:rsidRPr="00065606">
        <w:rPr>
          <w:b/>
          <w:bCs/>
          <w:i/>
          <w:iCs/>
        </w:rPr>
        <w:t>Computers</w:t>
      </w:r>
      <w:proofErr w:type="spellEnd"/>
      <w:r w:rsidR="001E5462" w:rsidRPr="00A12EE6">
        <w:t xml:space="preserve">. V časti </w:t>
      </w:r>
      <w:proofErr w:type="spellStart"/>
      <w:r w:rsidR="001E5462" w:rsidRPr="00A12EE6">
        <w:rPr>
          <w:b/>
          <w:bCs/>
          <w:i/>
          <w:iCs/>
        </w:rPr>
        <w:t>Domain</w:t>
      </w:r>
      <w:proofErr w:type="spellEnd"/>
      <w:r w:rsidR="001E5462" w:rsidRPr="00A12EE6">
        <w:rPr>
          <w:b/>
          <w:bCs/>
          <w:i/>
          <w:iCs/>
        </w:rPr>
        <w:t xml:space="preserve"> </w:t>
      </w:r>
      <w:proofErr w:type="spellStart"/>
      <w:r w:rsidR="001E5462" w:rsidRPr="00A12EE6">
        <w:rPr>
          <w:b/>
          <w:bCs/>
          <w:i/>
          <w:iCs/>
        </w:rPr>
        <w:t>Controllers</w:t>
      </w:r>
      <w:proofErr w:type="spellEnd"/>
      <w:r w:rsidR="001E5462" w:rsidRPr="00A12EE6">
        <w:t xml:space="preserve"> vidíme, že máme dva doménové radiče </w:t>
      </w:r>
      <w:r w:rsidR="001E5462" w:rsidRPr="00A12EE6">
        <w:rPr>
          <w:b/>
          <w:bCs/>
          <w:i/>
          <w:iCs/>
        </w:rPr>
        <w:t>SERVER-A</w:t>
      </w:r>
      <w:r w:rsidR="001E5462" w:rsidRPr="00A12EE6">
        <w:t xml:space="preserve"> a </w:t>
      </w:r>
      <w:r w:rsidR="001E5462" w:rsidRPr="00A12EE6">
        <w:rPr>
          <w:b/>
          <w:bCs/>
          <w:i/>
          <w:iCs/>
        </w:rPr>
        <w:t>SERVER-C</w:t>
      </w:r>
      <w:r w:rsidR="001E5462" w:rsidRPr="00A12EE6">
        <w:t>.</w:t>
      </w:r>
    </w:p>
    <w:p w14:paraId="1269F85D" w14:textId="77777777" w:rsidR="001E5462" w:rsidRPr="00A12EE6" w:rsidRDefault="001E5462" w:rsidP="001E5462">
      <w:pPr>
        <w:keepNext/>
        <w:jc w:val="center"/>
      </w:pPr>
      <w:r w:rsidRPr="00A12EE6">
        <w:rPr>
          <w:noProof/>
          <w:lang w:eastAsia="sk-SK"/>
        </w:rPr>
        <w:drawing>
          <wp:inline distT="0" distB="0" distL="0" distR="0" wp14:anchorId="473FB683" wp14:editId="65D7A441">
            <wp:extent cx="5760720" cy="1483360"/>
            <wp:effectExtent l="38100" t="38100" r="87630" b="97790"/>
            <wp:docPr id="1793667833"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7833" name="Obrázok 1" descr="Obrázok, na ktorom je text, snímka obrazovky, softvér, počítačová ikona&#10;&#10;Automaticky generovaný popis"/>
                    <pic:cNvPicPr/>
                  </pic:nvPicPr>
                  <pic:blipFill>
                    <a:blip r:embed="rId237"/>
                    <a:stretch>
                      <a:fillRect/>
                    </a:stretch>
                  </pic:blipFill>
                  <pic:spPr>
                    <a:xfrm>
                      <a:off x="0" y="0"/>
                      <a:ext cx="5760720" cy="1483360"/>
                    </a:xfrm>
                    <a:prstGeom prst="rect">
                      <a:avLst/>
                    </a:prstGeom>
                    <a:effectLst>
                      <a:outerShdw blurRad="50800" dist="38100" dir="2700000" algn="tl" rotWithShape="0">
                        <a:prstClr val="black">
                          <a:alpha val="40000"/>
                        </a:prstClr>
                      </a:outerShdw>
                    </a:effectLst>
                  </pic:spPr>
                </pic:pic>
              </a:graphicData>
            </a:graphic>
          </wp:inline>
        </w:drawing>
      </w:r>
    </w:p>
    <w:p w14:paraId="0683DD24" w14:textId="05A8CA0E" w:rsidR="001E5462" w:rsidRPr="00A12EE6" w:rsidRDefault="001E5462" w:rsidP="001E5462">
      <w:pPr>
        <w:pStyle w:val="Popis"/>
        <w:jc w:val="center"/>
      </w:pPr>
      <w:bookmarkStart w:id="458" w:name="_Toc182423462"/>
      <w:r w:rsidRPr="00A12EE6">
        <w:t xml:space="preserve">Obr. </w:t>
      </w:r>
      <w:fldSimple w:instr=" STYLEREF 1 \s ">
        <w:r w:rsidR="005418FC">
          <w:rPr>
            <w:noProof/>
          </w:rPr>
          <w:t>5</w:t>
        </w:r>
      </w:fldSimple>
      <w:r w:rsidR="00E37B0B" w:rsidRPr="00A12EE6">
        <w:noBreakHyphen/>
      </w:r>
      <w:fldSimple w:instr=" SEQ Obr. \* ARABIC \s 1 ">
        <w:r w:rsidR="005418FC">
          <w:rPr>
            <w:noProof/>
          </w:rPr>
          <w:t>21</w:t>
        </w:r>
      </w:fldSimple>
      <w:r w:rsidRPr="00A12EE6">
        <w:t xml:space="preserve">. Doménové radiče,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58"/>
      <w:proofErr w:type="spellEnd"/>
    </w:p>
    <w:p w14:paraId="4658A9D9" w14:textId="1A5E27EA" w:rsidR="00D15994" w:rsidRPr="00A12EE6" w:rsidRDefault="00065606" w:rsidP="00AB0B37">
      <w:pPr>
        <w:pStyle w:val="Odsekzoznamu"/>
        <w:numPr>
          <w:ilvl w:val="0"/>
          <w:numId w:val="41"/>
        </w:numPr>
        <w:ind w:left="454" w:hanging="454"/>
        <w:jc w:val="both"/>
      </w:pPr>
      <w:r>
        <w:t>P</w:t>
      </w:r>
      <w:r w:rsidR="001E5462" w:rsidRPr="00A12EE6">
        <w:t>omoco</w:t>
      </w:r>
      <w:r w:rsidR="00D26998" w:rsidRPr="00A12EE6">
        <w:t>u</w:t>
      </w:r>
      <w:r w:rsidR="001E5462" w:rsidRPr="00A12EE6">
        <w:t xml:space="preserve"> príkazového riadk</w:t>
      </w:r>
      <w:r w:rsidR="00C80D88" w:rsidRPr="00A12EE6">
        <w:t>u</w:t>
      </w:r>
      <w:r w:rsidR="001E5462" w:rsidRPr="00A12EE6">
        <w:t xml:space="preserve"> overíme kde sú nainštalované role </w:t>
      </w:r>
      <w:r w:rsidR="001E5462" w:rsidRPr="00A12EE6">
        <w:rPr>
          <w:b/>
          <w:bCs/>
          <w:i/>
          <w:iCs/>
        </w:rPr>
        <w:t>FSMO</w:t>
      </w:r>
      <w:r w:rsidR="001E5462" w:rsidRPr="00A12EE6">
        <w:t xml:space="preserve">. Použijeme na to príkaz </w:t>
      </w:r>
      <w:proofErr w:type="spellStart"/>
      <w:r w:rsidR="00D15994" w:rsidRPr="00A12EE6">
        <w:rPr>
          <w:b/>
          <w:bCs/>
          <w:i/>
          <w:iCs/>
        </w:rPr>
        <w:t>netdom</w:t>
      </w:r>
      <w:proofErr w:type="spellEnd"/>
      <w:r w:rsidR="00D15994" w:rsidRPr="00A12EE6">
        <w:rPr>
          <w:b/>
          <w:bCs/>
          <w:i/>
          <w:iCs/>
        </w:rPr>
        <w:t xml:space="preserve"> </w:t>
      </w:r>
      <w:proofErr w:type="spellStart"/>
      <w:r w:rsidR="00D15994" w:rsidRPr="00A12EE6">
        <w:rPr>
          <w:b/>
          <w:bCs/>
          <w:i/>
          <w:iCs/>
        </w:rPr>
        <w:t>query</w:t>
      </w:r>
      <w:proofErr w:type="spellEnd"/>
      <w:r w:rsidR="00D15994" w:rsidRPr="00A12EE6">
        <w:rPr>
          <w:b/>
          <w:bCs/>
          <w:i/>
          <w:iCs/>
        </w:rPr>
        <w:t xml:space="preserve"> </w:t>
      </w:r>
      <w:proofErr w:type="spellStart"/>
      <w:r w:rsidR="00D15994" w:rsidRPr="00A12EE6">
        <w:rPr>
          <w:b/>
          <w:bCs/>
          <w:i/>
          <w:iCs/>
        </w:rPr>
        <w:t>fsmo</w:t>
      </w:r>
      <w:proofErr w:type="spellEnd"/>
      <w:r w:rsidR="001E5462" w:rsidRPr="00A12EE6">
        <w:t>. Príkaz sme spustili na server</w:t>
      </w:r>
      <w:r>
        <w:t>i</w:t>
      </w:r>
      <w:r w:rsidR="001E5462" w:rsidRPr="00A12EE6">
        <w:t xml:space="preserve"> s názvom </w:t>
      </w:r>
      <w:r w:rsidR="001E5462" w:rsidRPr="00A12EE6">
        <w:rPr>
          <w:b/>
          <w:bCs/>
          <w:i/>
          <w:iCs/>
        </w:rPr>
        <w:t>server</w:t>
      </w:r>
      <w:r w:rsidR="00AB0B37">
        <w:rPr>
          <w:b/>
          <w:bCs/>
          <w:i/>
          <w:iCs/>
        </w:rPr>
        <w:t>- </w:t>
      </w:r>
      <w:r w:rsidR="001E5462" w:rsidRPr="00A12EE6">
        <w:rPr>
          <w:b/>
          <w:bCs/>
          <w:i/>
          <w:iCs/>
        </w:rPr>
        <w:t>c</w:t>
      </w:r>
      <w:r w:rsidR="001E5462" w:rsidRPr="00A12EE6">
        <w:t xml:space="preserve"> ale je jedno</w:t>
      </w:r>
      <w:r w:rsidR="00493CD9" w:rsidRPr="00A12EE6">
        <w:t>,</w:t>
      </w:r>
      <w:r w:rsidR="001E5462" w:rsidRPr="00A12EE6">
        <w:t xml:space="preserve"> na ktorom server</w:t>
      </w:r>
      <w:r>
        <w:t>i</w:t>
      </w:r>
      <w:r w:rsidR="001E5462" w:rsidRPr="00A12EE6">
        <w:t xml:space="preserve"> tento príkaz vykonáme. Ako môžeme vidieť všetky role FSMO sú spustené na </w:t>
      </w:r>
      <w:r w:rsidR="001E5462" w:rsidRPr="00A12EE6">
        <w:lastRenderedPageBreak/>
        <w:t>server</w:t>
      </w:r>
      <w:r>
        <w:t>i</w:t>
      </w:r>
      <w:r w:rsidR="001E5462" w:rsidRPr="00A12EE6">
        <w:t xml:space="preserve"> s názvom </w:t>
      </w:r>
      <w:r w:rsidR="001E5462" w:rsidRPr="00A12EE6">
        <w:rPr>
          <w:b/>
          <w:bCs/>
          <w:i/>
          <w:iCs/>
        </w:rPr>
        <w:t>server-</w:t>
      </w:r>
      <w:proofErr w:type="spellStart"/>
      <w:r w:rsidR="001E5462" w:rsidRPr="00A12EE6">
        <w:rPr>
          <w:b/>
          <w:bCs/>
          <w:i/>
          <w:iCs/>
        </w:rPr>
        <w:t>a.kti.local</w:t>
      </w:r>
      <w:proofErr w:type="spellEnd"/>
      <w:r w:rsidR="001E5462" w:rsidRPr="00A12EE6">
        <w:t xml:space="preserve">. Potrebujeme ich presunúť na </w:t>
      </w:r>
      <w:r w:rsidR="001E5462" w:rsidRPr="00A12EE6">
        <w:rPr>
          <w:b/>
          <w:bCs/>
          <w:i/>
          <w:iCs/>
        </w:rPr>
        <w:t>server-c,</w:t>
      </w:r>
      <w:r w:rsidR="001E5462" w:rsidRPr="00A12EE6">
        <w:t xml:space="preserve"> aby sme mohli korektne odstrániť </w:t>
      </w:r>
      <w:r w:rsidR="001E5462" w:rsidRPr="00A12EE6">
        <w:rPr>
          <w:b/>
          <w:bCs/>
          <w:i/>
          <w:iCs/>
        </w:rPr>
        <w:t>server-a</w:t>
      </w:r>
      <w:r w:rsidR="001E5462" w:rsidRPr="00A12EE6">
        <w:t xml:space="preserve"> z domény.</w:t>
      </w:r>
    </w:p>
    <w:p w14:paraId="1029FC33" w14:textId="77777777" w:rsidR="001E5462" w:rsidRPr="00A12EE6" w:rsidRDefault="001E5462" w:rsidP="001E5462">
      <w:pPr>
        <w:keepNext/>
        <w:jc w:val="center"/>
      </w:pPr>
      <w:r w:rsidRPr="00A12EE6">
        <w:rPr>
          <w:noProof/>
          <w:lang w:eastAsia="sk-SK"/>
        </w:rPr>
        <w:drawing>
          <wp:inline distT="0" distB="0" distL="0" distR="0" wp14:anchorId="03C87270" wp14:editId="2D69FD5B">
            <wp:extent cx="5087060" cy="2324424"/>
            <wp:effectExtent l="38100" t="38100" r="94615" b="95250"/>
            <wp:docPr id="992513032"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3032" name="Obrázok 1" descr="Obrázok, na ktorom je text, snímka obrazovky, písmo&#10;&#10;Automaticky generovaný popis"/>
                    <pic:cNvPicPr/>
                  </pic:nvPicPr>
                  <pic:blipFill>
                    <a:blip r:embed="rId238"/>
                    <a:stretch>
                      <a:fillRect/>
                    </a:stretch>
                  </pic:blipFill>
                  <pic:spPr>
                    <a:xfrm>
                      <a:off x="0" y="0"/>
                      <a:ext cx="5087060" cy="2324424"/>
                    </a:xfrm>
                    <a:prstGeom prst="rect">
                      <a:avLst/>
                    </a:prstGeom>
                    <a:effectLst>
                      <a:outerShdw blurRad="50800" dist="38100" dir="2700000" algn="tl" rotWithShape="0">
                        <a:prstClr val="black">
                          <a:alpha val="40000"/>
                        </a:prstClr>
                      </a:outerShdw>
                    </a:effectLst>
                  </pic:spPr>
                </pic:pic>
              </a:graphicData>
            </a:graphic>
          </wp:inline>
        </w:drawing>
      </w:r>
    </w:p>
    <w:p w14:paraId="578B543C" w14:textId="23EC8FAE" w:rsidR="001E5462" w:rsidRPr="00A12EE6" w:rsidRDefault="001E5462" w:rsidP="001E5462">
      <w:pPr>
        <w:pStyle w:val="Popis"/>
        <w:jc w:val="center"/>
      </w:pPr>
      <w:bookmarkStart w:id="459" w:name="_Toc182423463"/>
      <w:r w:rsidRPr="00A12EE6">
        <w:t xml:space="preserve">Obr. </w:t>
      </w:r>
      <w:fldSimple w:instr=" STYLEREF 1 \s ">
        <w:r w:rsidR="005418FC">
          <w:rPr>
            <w:noProof/>
          </w:rPr>
          <w:t>5</w:t>
        </w:r>
      </w:fldSimple>
      <w:r w:rsidR="00E37B0B" w:rsidRPr="00A12EE6">
        <w:noBreakHyphen/>
      </w:r>
      <w:fldSimple w:instr=" SEQ Obr. \* ARABIC \s 1 ">
        <w:r w:rsidR="005418FC">
          <w:rPr>
            <w:noProof/>
          </w:rPr>
          <w:t>22</w:t>
        </w:r>
      </w:fldSimple>
      <w:r w:rsidRPr="00A12EE6">
        <w:t>. Výpis FSMO rolí</w:t>
      </w:r>
      <w:bookmarkEnd w:id="459"/>
    </w:p>
    <w:p w14:paraId="1EF0E4BB" w14:textId="02EAF86A" w:rsidR="00D15994" w:rsidRPr="00A12EE6" w:rsidRDefault="001E5462" w:rsidP="00AB0B37">
      <w:pPr>
        <w:pStyle w:val="Odsekzoznamu"/>
        <w:numPr>
          <w:ilvl w:val="0"/>
          <w:numId w:val="41"/>
        </w:numPr>
        <w:ind w:left="454" w:hanging="454"/>
        <w:jc w:val="both"/>
      </w:pPr>
      <w:r w:rsidRPr="00A12EE6">
        <w:t xml:space="preserve">Musíme pracovať na </w:t>
      </w:r>
      <w:del w:id="460" w:author="Baráth, Július" w:date="2024-11-14T11:34:00Z" w16du:dateUtc="2024-11-14T10:34:00Z">
        <w:r w:rsidRPr="00A12EE6" w:rsidDel="005C2230">
          <w:delText xml:space="preserve">servery </w:delText>
        </w:r>
      </w:del>
      <w:ins w:id="461" w:author="Baráth, Július" w:date="2024-11-14T11:34:00Z" w16du:dateUtc="2024-11-14T10:34:00Z">
        <w:r w:rsidR="005C2230" w:rsidRPr="00A12EE6">
          <w:t>server</w:t>
        </w:r>
        <w:r w:rsidR="005C2230">
          <w:t>i</w:t>
        </w:r>
        <w:r w:rsidR="005C2230" w:rsidRPr="00A12EE6">
          <w:t xml:space="preserve"> </w:t>
        </w:r>
      </w:ins>
      <w:r w:rsidRPr="00A12EE6">
        <w:t xml:space="preserve">na </w:t>
      </w:r>
      <w:del w:id="462" w:author="Baráth, Július" w:date="2024-11-14T11:34:00Z" w16du:dateUtc="2024-11-14T10:34:00Z">
        <w:r w:rsidRPr="00A12EE6" w:rsidDel="005C2230">
          <w:delText>ktor</w:delText>
        </w:r>
        <w:r w:rsidR="00065606" w:rsidDel="005C2230">
          <w:delText>í</w:delText>
        </w:r>
        <w:r w:rsidRPr="00A12EE6" w:rsidDel="005C2230">
          <w:delText xml:space="preserve"> </w:delText>
        </w:r>
      </w:del>
      <w:ins w:id="463" w:author="Baráth, Július" w:date="2024-11-14T11:34:00Z" w16du:dateUtc="2024-11-14T10:34:00Z">
        <w:r w:rsidR="005C2230" w:rsidRPr="00A12EE6">
          <w:t>ktor</w:t>
        </w:r>
        <w:r w:rsidR="005C2230">
          <w:t>ý</w:t>
        </w:r>
        <w:r w:rsidR="005C2230" w:rsidRPr="00A12EE6">
          <w:t xml:space="preserve"> </w:t>
        </w:r>
      </w:ins>
      <w:r w:rsidRPr="00A12EE6">
        <w:t xml:space="preserve">chceme preniesť role </w:t>
      </w:r>
      <w:r w:rsidRPr="00A12EE6">
        <w:rPr>
          <w:b/>
          <w:bCs/>
          <w:i/>
          <w:iCs/>
        </w:rPr>
        <w:t>FSMO</w:t>
      </w:r>
      <w:r w:rsidRPr="00A12EE6">
        <w:t>. Na server</w:t>
      </w:r>
      <w:r w:rsidR="00065606">
        <w:t>i</w:t>
      </w:r>
      <w:r w:rsidRPr="00A12EE6">
        <w:t xml:space="preserve"> s Windows Server 2022, ktorý je radič domény si otvoríme konzolu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Users</w:t>
      </w:r>
      <w:proofErr w:type="spellEnd"/>
      <w:r w:rsidRPr="00A12EE6">
        <w:rPr>
          <w:b/>
          <w:bCs/>
          <w:i/>
          <w:iCs/>
        </w:rPr>
        <w:t xml:space="preserve"> and </w:t>
      </w:r>
      <w:proofErr w:type="spellStart"/>
      <w:r w:rsidRPr="00A12EE6">
        <w:rPr>
          <w:b/>
          <w:bCs/>
          <w:i/>
          <w:iCs/>
        </w:rPr>
        <w:t>Computers</w:t>
      </w:r>
      <w:proofErr w:type="spellEnd"/>
      <w:r w:rsidRPr="00A12EE6">
        <w:t xml:space="preserve"> a </w:t>
      </w:r>
      <w:r w:rsidR="00065606">
        <w:t>klikneme</w:t>
      </w:r>
      <w:r w:rsidRPr="00A12EE6">
        <w:t xml:space="preserve"> pravým tlačidlom myši na názov </w:t>
      </w:r>
      <w:proofErr w:type="spellStart"/>
      <w:r w:rsidRPr="00A12EE6">
        <w:rPr>
          <w:b/>
          <w:bCs/>
          <w:i/>
          <w:iCs/>
        </w:rPr>
        <w:t>kti.local</w:t>
      </w:r>
      <w:proofErr w:type="spellEnd"/>
      <w:r w:rsidRPr="00A12EE6">
        <w:t>.</w:t>
      </w:r>
      <w:r w:rsidR="00D26998" w:rsidRPr="00A12EE6">
        <w:t xml:space="preserve"> V kontextovom menu zvolíme položku </w:t>
      </w:r>
      <w:proofErr w:type="spellStart"/>
      <w:r w:rsidR="00D26998" w:rsidRPr="00A12EE6">
        <w:rPr>
          <w:b/>
          <w:bCs/>
          <w:i/>
          <w:iCs/>
        </w:rPr>
        <w:t>Operation</w:t>
      </w:r>
      <w:proofErr w:type="spellEnd"/>
      <w:r w:rsidR="00D26998" w:rsidRPr="00A12EE6">
        <w:rPr>
          <w:b/>
          <w:bCs/>
          <w:i/>
          <w:iCs/>
        </w:rPr>
        <w:t xml:space="preserve"> </w:t>
      </w:r>
      <w:proofErr w:type="spellStart"/>
      <w:r w:rsidR="00D26998" w:rsidRPr="00A12EE6">
        <w:rPr>
          <w:b/>
          <w:bCs/>
          <w:i/>
          <w:iCs/>
        </w:rPr>
        <w:t>Masters</w:t>
      </w:r>
      <w:proofErr w:type="spellEnd"/>
      <w:r w:rsidR="00D26998" w:rsidRPr="00A12EE6">
        <w:rPr>
          <w:b/>
          <w:bCs/>
          <w:i/>
          <w:iCs/>
        </w:rPr>
        <w:t>...</w:t>
      </w:r>
      <w:r w:rsidR="00D26998" w:rsidRPr="00A12EE6">
        <w:t>.</w:t>
      </w:r>
    </w:p>
    <w:p w14:paraId="498EBE91" w14:textId="77777777" w:rsidR="00D26998" w:rsidRPr="00A12EE6" w:rsidRDefault="001E5462" w:rsidP="00D26998">
      <w:pPr>
        <w:keepNext/>
        <w:jc w:val="center"/>
      </w:pPr>
      <w:r w:rsidRPr="00A12EE6">
        <w:rPr>
          <w:noProof/>
          <w:lang w:eastAsia="sk-SK"/>
        </w:rPr>
        <w:drawing>
          <wp:inline distT="0" distB="0" distL="0" distR="0" wp14:anchorId="5BC18E5F" wp14:editId="6AA2B0F9">
            <wp:extent cx="5760720" cy="2092325"/>
            <wp:effectExtent l="38100" t="38100" r="87630" b="98425"/>
            <wp:docPr id="1477403401" name="Obrázok 1" descr="Obrázok, na ktorom je text, softvér,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3401" name="Obrázok 1" descr="Obrázok, na ktorom je text, softvér, písmo, číslo&#10;&#10;Automaticky generovaný popis"/>
                    <pic:cNvPicPr/>
                  </pic:nvPicPr>
                  <pic:blipFill>
                    <a:blip r:embed="rId239"/>
                    <a:stretch>
                      <a:fillRect/>
                    </a:stretch>
                  </pic:blipFill>
                  <pic:spPr>
                    <a:xfrm>
                      <a:off x="0" y="0"/>
                      <a:ext cx="5760720" cy="2092325"/>
                    </a:xfrm>
                    <a:prstGeom prst="rect">
                      <a:avLst/>
                    </a:prstGeom>
                    <a:effectLst>
                      <a:outerShdw blurRad="50800" dist="38100" dir="2700000" algn="tl" rotWithShape="0">
                        <a:prstClr val="black">
                          <a:alpha val="40000"/>
                        </a:prstClr>
                      </a:outerShdw>
                    </a:effectLst>
                  </pic:spPr>
                </pic:pic>
              </a:graphicData>
            </a:graphic>
          </wp:inline>
        </w:drawing>
      </w:r>
    </w:p>
    <w:p w14:paraId="2F31133C" w14:textId="3F9CF134" w:rsidR="001E5462" w:rsidRPr="00A12EE6" w:rsidRDefault="00D26998" w:rsidP="00D26998">
      <w:pPr>
        <w:pStyle w:val="Popis"/>
        <w:jc w:val="center"/>
      </w:pPr>
      <w:bookmarkStart w:id="464" w:name="_Toc182423464"/>
      <w:r w:rsidRPr="00A12EE6">
        <w:t xml:space="preserve">Obr. </w:t>
      </w:r>
      <w:fldSimple w:instr=" STYLEREF 1 \s ">
        <w:r w:rsidR="005418FC">
          <w:rPr>
            <w:noProof/>
          </w:rPr>
          <w:t>5</w:t>
        </w:r>
      </w:fldSimple>
      <w:r w:rsidR="00E37B0B" w:rsidRPr="00A12EE6">
        <w:noBreakHyphen/>
      </w:r>
      <w:fldSimple w:instr=" SEQ Obr. \* ARABIC \s 1 ">
        <w:r w:rsidR="005418FC">
          <w:rPr>
            <w:noProof/>
          </w:rPr>
          <w:t>23</w:t>
        </w:r>
      </w:fldSimple>
      <w:r w:rsidRPr="00A12EE6">
        <w:t xml:space="preserve">. </w:t>
      </w:r>
      <w:proofErr w:type="spellStart"/>
      <w:r w:rsidRPr="00A12EE6">
        <w:t>Operation</w:t>
      </w:r>
      <w:proofErr w:type="spellEnd"/>
      <w:r w:rsidRPr="00A12EE6">
        <w:t xml:space="preserve"> </w:t>
      </w:r>
      <w:proofErr w:type="spellStart"/>
      <w:r w:rsidRPr="00A12EE6">
        <w:t>Masters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64"/>
      <w:proofErr w:type="spellEnd"/>
    </w:p>
    <w:p w14:paraId="2CE8EC16" w14:textId="392C1B64" w:rsidR="00D15994" w:rsidRPr="00A12EE6" w:rsidRDefault="00D26998" w:rsidP="00AB0B37">
      <w:pPr>
        <w:pStyle w:val="Odsekzoznamu"/>
        <w:numPr>
          <w:ilvl w:val="0"/>
          <w:numId w:val="41"/>
        </w:numPr>
        <w:ind w:left="454" w:hanging="454"/>
        <w:jc w:val="both"/>
      </w:pPr>
      <w:bookmarkStart w:id="465" w:name="_Ref176454476"/>
      <w:r w:rsidRPr="00A12EE6">
        <w:t xml:space="preserve">V novo otvorenom okne </w:t>
      </w:r>
      <w:proofErr w:type="spellStart"/>
      <w:r w:rsidRPr="00A12EE6">
        <w:t>Operations</w:t>
      </w:r>
      <w:proofErr w:type="spellEnd"/>
      <w:r w:rsidRPr="00A12EE6">
        <w:t xml:space="preserve"> </w:t>
      </w:r>
      <w:proofErr w:type="spellStart"/>
      <w:r w:rsidRPr="00A12EE6">
        <w:t>Masters</w:t>
      </w:r>
      <w:proofErr w:type="spellEnd"/>
      <w:r w:rsidRPr="00A12EE6">
        <w:t xml:space="preserve"> </w:t>
      </w:r>
      <w:r w:rsidR="00065606">
        <w:t>sú zobrazené</w:t>
      </w:r>
      <w:r w:rsidRPr="00A12EE6">
        <w:t xml:space="preserve"> tri karty. V prvej karte s názvom </w:t>
      </w:r>
      <w:r w:rsidRPr="00A12EE6">
        <w:rPr>
          <w:b/>
          <w:bCs/>
          <w:i/>
          <w:iCs/>
        </w:rPr>
        <w:t>RID</w:t>
      </w:r>
      <w:r w:rsidRPr="00A12EE6">
        <w:t xml:space="preserve"> nastavíme rolu pre </w:t>
      </w:r>
      <w:r w:rsidRPr="00A12EE6">
        <w:rPr>
          <w:b/>
          <w:bCs/>
          <w:i/>
          <w:iCs/>
        </w:rPr>
        <w:t>server-c</w:t>
      </w:r>
      <w:r w:rsidRPr="00A12EE6">
        <w:t xml:space="preserve"> pomocou tlačidla </w:t>
      </w:r>
      <w:r w:rsidRPr="00065606">
        <w:rPr>
          <w:b/>
          <w:bCs/>
          <w:i/>
          <w:iCs/>
          <w:bdr w:val="single" w:sz="8" w:space="0" w:color="auto" w:shadow="1"/>
          <w:shd w:val="clear" w:color="auto" w:fill="D9D9D9" w:themeFill="background1" w:themeFillShade="D9"/>
        </w:rPr>
        <w:t>Change...</w:t>
      </w:r>
      <w:r w:rsidR="00065606">
        <w:t>.</w:t>
      </w:r>
      <w:r w:rsidRPr="00A12EE6">
        <w:t xml:space="preserve"> </w:t>
      </w:r>
      <w:r w:rsidR="00065606">
        <w:t>N</w:t>
      </w:r>
      <w:r w:rsidRPr="00A12EE6">
        <w:t>ásledne sa zobrazí varovanie</w:t>
      </w:r>
      <w:r w:rsidR="00065606">
        <w:t>,</w:t>
      </w:r>
      <w:r w:rsidRPr="00A12EE6">
        <w:t xml:space="preserve"> či naozaj chceme presunúť rolu</w:t>
      </w:r>
      <w:r w:rsidR="00065606">
        <w:t>.</w:t>
      </w:r>
      <w:r w:rsidRPr="00A12EE6">
        <w:t xml:space="preserve"> </w:t>
      </w:r>
      <w:r w:rsidR="00065606">
        <w:t>Vyberieme voľbu</w:t>
      </w:r>
      <w:r w:rsidRPr="00A12EE6">
        <w:t xml:space="preserve"> </w:t>
      </w:r>
      <w:proofErr w:type="spellStart"/>
      <w:r w:rsidRPr="00065606">
        <w:rPr>
          <w:b/>
          <w:bCs/>
          <w:i/>
          <w:iCs/>
          <w:bdr w:val="single" w:sz="8" w:space="0" w:color="auto" w:shadow="1"/>
          <w:shd w:val="clear" w:color="auto" w:fill="D9D9D9" w:themeFill="background1" w:themeFillShade="D9"/>
        </w:rPr>
        <w:t>Yes</w:t>
      </w:r>
      <w:proofErr w:type="spellEnd"/>
      <w:r w:rsidRPr="00A12EE6">
        <w:t xml:space="preserve">. Zobrazí sa okno potvrdzujúce úspešný presun role. Po potvrdení tlačidlom </w:t>
      </w:r>
      <w:r w:rsidRPr="00065606">
        <w:rPr>
          <w:b/>
          <w:bCs/>
          <w:i/>
          <w:iCs/>
          <w:bdr w:val="single" w:sz="8" w:space="0" w:color="auto" w:shadow="1"/>
          <w:shd w:val="clear" w:color="auto" w:fill="D9D9D9" w:themeFill="background1" w:themeFillShade="D9"/>
        </w:rPr>
        <w:t>OK</w:t>
      </w:r>
      <w:r w:rsidRPr="00A12EE6">
        <w:t xml:space="preserve"> sa okno zatvorí a môžeme vidieť výsledok presunu role </w:t>
      </w:r>
      <w:r w:rsidRPr="00A12EE6">
        <w:rPr>
          <w:b/>
          <w:bCs/>
          <w:i/>
          <w:iCs/>
        </w:rPr>
        <w:t>RID</w:t>
      </w:r>
      <w:r w:rsidRPr="00A12EE6">
        <w:t xml:space="preserve">, </w:t>
      </w:r>
      <w:proofErr w:type="spellStart"/>
      <w:r w:rsidRPr="00A12EE6">
        <w:rPr>
          <w:b/>
          <w:bCs/>
          <w:i/>
          <w:iCs/>
        </w:rPr>
        <w:t>Operation</w:t>
      </w:r>
      <w:proofErr w:type="spellEnd"/>
      <w:r w:rsidRPr="00A12EE6">
        <w:rPr>
          <w:b/>
          <w:bCs/>
          <w:i/>
          <w:iCs/>
        </w:rPr>
        <w:t xml:space="preserve"> </w:t>
      </w:r>
      <w:proofErr w:type="spellStart"/>
      <w:r w:rsidRPr="00A12EE6">
        <w:rPr>
          <w:b/>
          <w:bCs/>
          <w:i/>
          <w:iCs/>
        </w:rPr>
        <w:t>master</w:t>
      </w:r>
      <w:proofErr w:type="spellEnd"/>
      <w:r w:rsidR="002F06CD">
        <w:rPr>
          <w:b/>
          <w:bCs/>
          <w:i/>
          <w:iCs/>
        </w:rPr>
        <w:t>,</w:t>
      </w:r>
      <w:r w:rsidRPr="00A12EE6">
        <w:t xml:space="preserve"> </w:t>
      </w:r>
      <w:r w:rsidR="002F06CD">
        <w:t xml:space="preserve">ktoré sa teraz nachádzajú na </w:t>
      </w:r>
      <w:r w:rsidRPr="00A12EE6">
        <w:t xml:space="preserve"> </w:t>
      </w:r>
      <w:r w:rsidRPr="00A12EE6">
        <w:rPr>
          <w:b/>
          <w:bCs/>
          <w:i/>
          <w:iCs/>
        </w:rPr>
        <w:t>server</w:t>
      </w:r>
      <w:r w:rsidR="002F06CD">
        <w:rPr>
          <w:b/>
          <w:bCs/>
          <w:i/>
          <w:iCs/>
        </w:rPr>
        <w:noBreakHyphen/>
      </w:r>
      <w:proofErr w:type="spellStart"/>
      <w:r w:rsidRPr="00A12EE6">
        <w:rPr>
          <w:b/>
          <w:bCs/>
          <w:i/>
          <w:iCs/>
        </w:rPr>
        <w:t>c.kti.local</w:t>
      </w:r>
      <w:proofErr w:type="spellEnd"/>
      <w:r w:rsidRPr="00A12EE6">
        <w:t xml:space="preserve">. Tento postup zopakujeme aj v kartách </w:t>
      </w:r>
      <w:r w:rsidRPr="00A12EE6">
        <w:rPr>
          <w:b/>
          <w:bCs/>
          <w:i/>
          <w:iCs/>
        </w:rPr>
        <w:t>PDC</w:t>
      </w:r>
      <w:r w:rsidRPr="00A12EE6">
        <w:t xml:space="preserve"> a </w:t>
      </w:r>
      <w:proofErr w:type="spellStart"/>
      <w:r w:rsidRPr="00A12EE6">
        <w:rPr>
          <w:b/>
          <w:bCs/>
          <w:i/>
          <w:iCs/>
        </w:rPr>
        <w:t>Infrastructure</w:t>
      </w:r>
      <w:proofErr w:type="spellEnd"/>
      <w:r w:rsidRPr="00A12EE6">
        <w:t>. Následne môžeme</w:t>
      </w:r>
      <w:r w:rsidR="002F06CD">
        <w:t xml:space="preserve"> okno</w:t>
      </w:r>
      <w:r w:rsidRPr="00A12EE6">
        <w:t xml:space="preserve"> zavrieť pomocou tlačidla </w:t>
      </w:r>
      <w:proofErr w:type="spellStart"/>
      <w:r w:rsidRPr="002F06CD">
        <w:rPr>
          <w:b/>
          <w:bCs/>
          <w:i/>
          <w:iCs/>
          <w:bdr w:val="single" w:sz="8" w:space="0" w:color="auto" w:shadow="1"/>
          <w:shd w:val="clear" w:color="auto" w:fill="D9D9D9" w:themeFill="background1" w:themeFillShade="D9"/>
        </w:rPr>
        <w:t>Close</w:t>
      </w:r>
      <w:proofErr w:type="spellEnd"/>
      <w:r w:rsidRPr="00A12EE6">
        <w:t>.</w:t>
      </w:r>
      <w:bookmarkEnd w:id="465"/>
    </w:p>
    <w:p w14:paraId="4011329F" w14:textId="77777777" w:rsidR="00D26998" w:rsidRPr="00A12EE6" w:rsidRDefault="00D26998" w:rsidP="00D26998">
      <w:pPr>
        <w:keepNext/>
        <w:jc w:val="center"/>
      </w:pPr>
      <w:r w:rsidRPr="00A12EE6">
        <w:rPr>
          <w:noProof/>
          <w:lang w:eastAsia="sk-SK"/>
        </w:rPr>
        <w:lastRenderedPageBreak/>
        <w:drawing>
          <wp:inline distT="0" distB="0" distL="0" distR="0" wp14:anchorId="38E1DCDC" wp14:editId="0FE151FA">
            <wp:extent cx="3820058" cy="1381318"/>
            <wp:effectExtent l="38100" t="38100" r="85725" b="104775"/>
            <wp:docPr id="458980379"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0379" name="Obrázok 1" descr="Obrázok, na ktorom je text, snímka obrazovky, písmo, rad&#10;&#10;Automaticky generovaný popis"/>
                    <pic:cNvPicPr/>
                  </pic:nvPicPr>
                  <pic:blipFill>
                    <a:blip r:embed="rId240"/>
                    <a:stretch>
                      <a:fillRect/>
                    </a:stretch>
                  </pic:blipFill>
                  <pic:spPr>
                    <a:xfrm>
                      <a:off x="0" y="0"/>
                      <a:ext cx="3820058" cy="1381318"/>
                    </a:xfrm>
                    <a:prstGeom prst="rect">
                      <a:avLst/>
                    </a:prstGeom>
                    <a:effectLst>
                      <a:outerShdw blurRad="50800" dist="38100" dir="2700000" algn="tl" rotWithShape="0">
                        <a:prstClr val="black">
                          <a:alpha val="40000"/>
                        </a:prstClr>
                      </a:outerShdw>
                    </a:effectLst>
                  </pic:spPr>
                </pic:pic>
              </a:graphicData>
            </a:graphic>
          </wp:inline>
        </w:drawing>
      </w:r>
    </w:p>
    <w:p w14:paraId="5078D529" w14:textId="10D5A3C3" w:rsidR="00D26998" w:rsidRPr="00A12EE6" w:rsidRDefault="00D26998" w:rsidP="00D26998">
      <w:pPr>
        <w:pStyle w:val="Popis"/>
        <w:jc w:val="center"/>
      </w:pPr>
      <w:bookmarkStart w:id="466" w:name="_Toc182423465"/>
      <w:r w:rsidRPr="00A12EE6">
        <w:t xml:space="preserve">Obr. </w:t>
      </w:r>
      <w:fldSimple w:instr=" STYLEREF 1 \s ">
        <w:r w:rsidR="005418FC">
          <w:rPr>
            <w:noProof/>
          </w:rPr>
          <w:t>5</w:t>
        </w:r>
      </w:fldSimple>
      <w:r w:rsidR="00E37B0B" w:rsidRPr="00A12EE6">
        <w:noBreakHyphen/>
      </w:r>
      <w:fldSimple w:instr=" SEQ Obr. \* ARABIC \s 1 ">
        <w:r w:rsidR="005418FC">
          <w:rPr>
            <w:noProof/>
          </w:rPr>
          <w:t>24</w:t>
        </w:r>
      </w:fldSimple>
      <w:r w:rsidRPr="00A12EE6">
        <w:t>. Potvrdenie presunu role</w:t>
      </w:r>
      <w:bookmarkEnd w:id="466"/>
    </w:p>
    <w:p w14:paraId="237BF7F5" w14:textId="77777777" w:rsidR="00D26998" w:rsidRPr="00A12EE6" w:rsidRDefault="00D26998" w:rsidP="00D26998">
      <w:pPr>
        <w:keepNext/>
        <w:jc w:val="center"/>
      </w:pPr>
      <w:r w:rsidRPr="00A12EE6">
        <w:rPr>
          <w:noProof/>
          <w:lang w:eastAsia="sk-SK"/>
        </w:rPr>
        <w:drawing>
          <wp:inline distT="0" distB="0" distL="0" distR="0" wp14:anchorId="7824A029" wp14:editId="43730FA8">
            <wp:extent cx="3572374" cy="1343212"/>
            <wp:effectExtent l="38100" t="38100" r="104775" b="85725"/>
            <wp:docPr id="946544591"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4591" name="Obrázok 1" descr="Obrázok, na ktorom je text, snímka obrazovky, písmo, rad&#10;&#10;Automaticky generovaný popis"/>
                    <pic:cNvPicPr/>
                  </pic:nvPicPr>
                  <pic:blipFill>
                    <a:blip r:embed="rId241"/>
                    <a:stretch>
                      <a:fillRect/>
                    </a:stretch>
                  </pic:blipFill>
                  <pic:spPr>
                    <a:xfrm>
                      <a:off x="0" y="0"/>
                      <a:ext cx="3572374" cy="1343212"/>
                    </a:xfrm>
                    <a:prstGeom prst="rect">
                      <a:avLst/>
                    </a:prstGeom>
                    <a:effectLst>
                      <a:outerShdw blurRad="50800" dist="38100" dir="2700000" algn="tl" rotWithShape="0">
                        <a:prstClr val="black">
                          <a:alpha val="40000"/>
                        </a:prstClr>
                      </a:outerShdw>
                    </a:effectLst>
                  </pic:spPr>
                </pic:pic>
              </a:graphicData>
            </a:graphic>
          </wp:inline>
        </w:drawing>
      </w:r>
    </w:p>
    <w:p w14:paraId="723E3AB2" w14:textId="380B874A" w:rsidR="00D26998" w:rsidRPr="00A12EE6" w:rsidRDefault="00D26998" w:rsidP="00D26998">
      <w:pPr>
        <w:pStyle w:val="Popis"/>
        <w:jc w:val="center"/>
      </w:pPr>
      <w:bookmarkStart w:id="467" w:name="_Toc182423466"/>
      <w:r w:rsidRPr="00A12EE6">
        <w:t xml:space="preserve">Obr. </w:t>
      </w:r>
      <w:fldSimple w:instr=" STYLEREF 1 \s ">
        <w:r w:rsidR="005418FC">
          <w:rPr>
            <w:noProof/>
          </w:rPr>
          <w:t>5</w:t>
        </w:r>
      </w:fldSimple>
      <w:r w:rsidR="00E37B0B" w:rsidRPr="00A12EE6">
        <w:noBreakHyphen/>
      </w:r>
      <w:fldSimple w:instr=" SEQ Obr. \* ARABIC \s 1 ">
        <w:r w:rsidR="005418FC">
          <w:rPr>
            <w:noProof/>
          </w:rPr>
          <w:t>25</w:t>
        </w:r>
      </w:fldSimple>
      <w:r w:rsidRPr="00A12EE6">
        <w:t>. Úspešné presunie role</w:t>
      </w:r>
      <w:bookmarkEnd w:id="467"/>
    </w:p>
    <w:p w14:paraId="487F7F8A" w14:textId="77777777" w:rsidR="00D26998" w:rsidRPr="00A12EE6" w:rsidRDefault="00D26998" w:rsidP="00D26998">
      <w:pPr>
        <w:keepNext/>
        <w:jc w:val="center"/>
      </w:pPr>
      <w:r w:rsidRPr="00A12EE6">
        <w:rPr>
          <w:noProof/>
          <w:lang w:eastAsia="sk-SK"/>
        </w:rPr>
        <w:drawing>
          <wp:inline distT="0" distB="0" distL="0" distR="0" wp14:anchorId="3F76CBC3" wp14:editId="32E40B86">
            <wp:extent cx="3781953" cy="4267796"/>
            <wp:effectExtent l="38100" t="38100" r="104775" b="95250"/>
            <wp:docPr id="433982715" name="Obrázok 1" descr="Obrázok, na ktorom je text, elektronika,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2715" name="Obrázok 1" descr="Obrázok, na ktorom je text, elektronika, snímka obrazovky, písmo&#10;&#10;Automaticky generovaný popis"/>
                    <pic:cNvPicPr/>
                  </pic:nvPicPr>
                  <pic:blipFill>
                    <a:blip r:embed="rId242"/>
                    <a:stretch>
                      <a:fillRect/>
                    </a:stretch>
                  </pic:blipFill>
                  <pic:spPr>
                    <a:xfrm>
                      <a:off x="0" y="0"/>
                      <a:ext cx="3781953" cy="4267796"/>
                    </a:xfrm>
                    <a:prstGeom prst="rect">
                      <a:avLst/>
                    </a:prstGeom>
                    <a:effectLst>
                      <a:outerShdw blurRad="50800" dist="38100" dir="2700000" algn="tl" rotWithShape="0">
                        <a:prstClr val="black">
                          <a:alpha val="40000"/>
                        </a:prstClr>
                      </a:outerShdw>
                    </a:effectLst>
                  </pic:spPr>
                </pic:pic>
              </a:graphicData>
            </a:graphic>
          </wp:inline>
        </w:drawing>
      </w:r>
    </w:p>
    <w:p w14:paraId="657C7548" w14:textId="3237EA57" w:rsidR="00D26998" w:rsidRPr="00A12EE6" w:rsidRDefault="00D26998" w:rsidP="00D26998">
      <w:pPr>
        <w:pStyle w:val="Popis"/>
        <w:jc w:val="center"/>
      </w:pPr>
      <w:bookmarkStart w:id="468" w:name="_Toc182423467"/>
      <w:r w:rsidRPr="00A12EE6">
        <w:t xml:space="preserve">Obr. </w:t>
      </w:r>
      <w:fldSimple w:instr=" STYLEREF 1 \s ">
        <w:r w:rsidR="005418FC">
          <w:rPr>
            <w:noProof/>
          </w:rPr>
          <w:t>5</w:t>
        </w:r>
      </w:fldSimple>
      <w:r w:rsidR="00E37B0B" w:rsidRPr="00A12EE6">
        <w:noBreakHyphen/>
      </w:r>
      <w:fldSimple w:instr=" SEQ Obr. \* ARABIC \s 1 ">
        <w:r w:rsidR="005418FC">
          <w:rPr>
            <w:noProof/>
          </w:rPr>
          <w:t>26</w:t>
        </w:r>
      </w:fldSimple>
      <w:r w:rsidRPr="00A12EE6">
        <w:t>. Výsledné nastavenie po presune role</w:t>
      </w:r>
      <w:bookmarkEnd w:id="468"/>
    </w:p>
    <w:p w14:paraId="416AA10E" w14:textId="735B9265" w:rsidR="00D26998" w:rsidRPr="00A12EE6" w:rsidRDefault="00D26998" w:rsidP="00AB0B37">
      <w:pPr>
        <w:pStyle w:val="Odsekzoznamu"/>
        <w:numPr>
          <w:ilvl w:val="0"/>
          <w:numId w:val="41"/>
        </w:numPr>
        <w:ind w:left="454" w:hanging="454"/>
        <w:jc w:val="both"/>
      </w:pPr>
      <w:r w:rsidRPr="00A12EE6">
        <w:t xml:space="preserve">Pomocou príkazu </w:t>
      </w:r>
      <w:proofErr w:type="spellStart"/>
      <w:r w:rsidRPr="00A12EE6">
        <w:rPr>
          <w:b/>
          <w:bCs/>
          <w:i/>
          <w:iCs/>
        </w:rPr>
        <w:t>netdom</w:t>
      </w:r>
      <w:proofErr w:type="spellEnd"/>
      <w:r w:rsidRPr="00A12EE6">
        <w:rPr>
          <w:b/>
          <w:bCs/>
          <w:i/>
          <w:iCs/>
        </w:rPr>
        <w:t xml:space="preserve"> </w:t>
      </w:r>
      <w:proofErr w:type="spellStart"/>
      <w:r w:rsidRPr="00A12EE6">
        <w:rPr>
          <w:b/>
          <w:bCs/>
          <w:i/>
          <w:iCs/>
        </w:rPr>
        <w:t>query</w:t>
      </w:r>
      <w:proofErr w:type="spellEnd"/>
      <w:r w:rsidRPr="00A12EE6">
        <w:rPr>
          <w:b/>
          <w:bCs/>
          <w:i/>
          <w:iCs/>
        </w:rPr>
        <w:t xml:space="preserve"> </w:t>
      </w:r>
      <w:proofErr w:type="spellStart"/>
      <w:r w:rsidRPr="00A12EE6">
        <w:rPr>
          <w:b/>
          <w:bCs/>
          <w:i/>
          <w:iCs/>
        </w:rPr>
        <w:t>fsmo</w:t>
      </w:r>
      <w:proofErr w:type="spellEnd"/>
      <w:r w:rsidR="00F8460C" w:rsidRPr="00A12EE6">
        <w:t xml:space="preserve"> </w:t>
      </w:r>
      <w:r w:rsidRPr="00A12EE6">
        <w:t xml:space="preserve">opäť overíme kde sú aké role </w:t>
      </w:r>
      <w:r w:rsidRPr="00A12EE6">
        <w:rPr>
          <w:b/>
          <w:bCs/>
          <w:i/>
          <w:iCs/>
        </w:rPr>
        <w:t>FSMO</w:t>
      </w:r>
      <w:r w:rsidRPr="00A12EE6">
        <w:t>.</w:t>
      </w:r>
      <w:r w:rsidR="00F8460C" w:rsidRPr="00A12EE6">
        <w:t xml:space="preserve"> Ako môžeme vidieť</w:t>
      </w:r>
      <w:r w:rsidR="002F06CD">
        <w:t>,</w:t>
      </w:r>
      <w:r w:rsidR="00F8460C" w:rsidRPr="00A12EE6">
        <w:t xml:space="preserve"> role </w:t>
      </w:r>
      <w:r w:rsidR="00F8460C" w:rsidRPr="00A12EE6">
        <w:rPr>
          <w:b/>
          <w:bCs/>
          <w:i/>
          <w:iCs/>
        </w:rPr>
        <w:t>RID</w:t>
      </w:r>
      <w:r w:rsidR="00F8460C" w:rsidRPr="00A12EE6">
        <w:t xml:space="preserve">, </w:t>
      </w:r>
      <w:r w:rsidR="00F8460C" w:rsidRPr="00A12EE6">
        <w:rPr>
          <w:b/>
          <w:bCs/>
          <w:i/>
          <w:iCs/>
        </w:rPr>
        <w:t>PDC</w:t>
      </w:r>
      <w:r w:rsidR="00F8460C" w:rsidRPr="00A12EE6">
        <w:t xml:space="preserve"> a </w:t>
      </w:r>
      <w:proofErr w:type="spellStart"/>
      <w:r w:rsidR="00F8460C" w:rsidRPr="00A12EE6">
        <w:rPr>
          <w:b/>
          <w:bCs/>
          <w:i/>
          <w:iCs/>
        </w:rPr>
        <w:t>Infrastructure</w:t>
      </w:r>
      <w:proofErr w:type="spellEnd"/>
      <w:r w:rsidR="00F8460C" w:rsidRPr="00A12EE6">
        <w:t xml:space="preserve"> sú spustené na server</w:t>
      </w:r>
      <w:r w:rsidR="002F06CD">
        <w:t>i</w:t>
      </w:r>
      <w:r w:rsidR="00F8460C" w:rsidRPr="00A12EE6">
        <w:t xml:space="preserve"> s názvom </w:t>
      </w:r>
      <w:r w:rsidR="00F8460C" w:rsidRPr="00A12EE6">
        <w:rPr>
          <w:b/>
          <w:bCs/>
          <w:i/>
          <w:iCs/>
        </w:rPr>
        <w:t>server-c</w:t>
      </w:r>
      <w:r w:rsidR="00F8460C" w:rsidRPr="00A12EE6">
        <w:t>.</w:t>
      </w:r>
    </w:p>
    <w:p w14:paraId="6C34F093" w14:textId="77777777" w:rsidR="00D26998" w:rsidRPr="00A12EE6" w:rsidRDefault="00D26998" w:rsidP="00D26998">
      <w:pPr>
        <w:keepNext/>
        <w:jc w:val="center"/>
      </w:pPr>
      <w:r w:rsidRPr="00A12EE6">
        <w:rPr>
          <w:noProof/>
          <w:lang w:eastAsia="sk-SK"/>
        </w:rPr>
        <w:lastRenderedPageBreak/>
        <w:drawing>
          <wp:inline distT="0" distB="0" distL="0" distR="0" wp14:anchorId="16805137" wp14:editId="4E77F15C">
            <wp:extent cx="5760000" cy="2174374"/>
            <wp:effectExtent l="38100" t="38100" r="88900" b="92710"/>
            <wp:docPr id="1112107491"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07491" name="Obrázok 1" descr="Obrázok, na ktorom je text, snímka obrazovky, písmo, softvér&#10;&#10;Automaticky generovaný popis"/>
                    <pic:cNvPicPr/>
                  </pic:nvPicPr>
                  <pic:blipFill>
                    <a:blip r:embed="rId243"/>
                    <a:stretch>
                      <a:fillRect/>
                    </a:stretch>
                  </pic:blipFill>
                  <pic:spPr>
                    <a:xfrm>
                      <a:off x="0" y="0"/>
                      <a:ext cx="5760000" cy="2174374"/>
                    </a:xfrm>
                    <a:prstGeom prst="rect">
                      <a:avLst/>
                    </a:prstGeom>
                    <a:effectLst>
                      <a:outerShdw blurRad="50800" dist="38100" dir="2700000" algn="tl" rotWithShape="0">
                        <a:prstClr val="black">
                          <a:alpha val="40000"/>
                        </a:prstClr>
                      </a:outerShdw>
                    </a:effectLst>
                  </pic:spPr>
                </pic:pic>
              </a:graphicData>
            </a:graphic>
          </wp:inline>
        </w:drawing>
      </w:r>
    </w:p>
    <w:p w14:paraId="2B08202F" w14:textId="0EA3247A" w:rsidR="00D26998" w:rsidRPr="00A12EE6" w:rsidRDefault="00D26998" w:rsidP="00D26998">
      <w:pPr>
        <w:pStyle w:val="Popis"/>
        <w:jc w:val="center"/>
      </w:pPr>
      <w:bookmarkStart w:id="469" w:name="_Toc182423468"/>
      <w:r w:rsidRPr="00A12EE6">
        <w:t xml:space="preserve">Obr. </w:t>
      </w:r>
      <w:fldSimple w:instr=" STYLEREF 1 \s ">
        <w:r w:rsidR="005418FC">
          <w:rPr>
            <w:noProof/>
          </w:rPr>
          <w:t>5</w:t>
        </w:r>
      </w:fldSimple>
      <w:r w:rsidR="00E37B0B" w:rsidRPr="00A12EE6">
        <w:noBreakHyphen/>
      </w:r>
      <w:fldSimple w:instr=" SEQ Obr. \* ARABIC \s 1 ">
        <w:r w:rsidR="005418FC">
          <w:rPr>
            <w:noProof/>
          </w:rPr>
          <w:t>27</w:t>
        </w:r>
      </w:fldSimple>
      <w:r w:rsidRPr="00A12EE6">
        <w:t xml:space="preserve">. Role FSMO po presune RID, PDC a </w:t>
      </w:r>
      <w:proofErr w:type="spellStart"/>
      <w:r w:rsidRPr="00A12EE6">
        <w:t>Infrastructure</w:t>
      </w:r>
      <w:bookmarkEnd w:id="469"/>
      <w:proofErr w:type="spellEnd"/>
    </w:p>
    <w:p w14:paraId="2A4FD259" w14:textId="32C465D0" w:rsidR="00D26998" w:rsidRPr="00A12EE6" w:rsidRDefault="00F8460C" w:rsidP="00AB0B37">
      <w:pPr>
        <w:pStyle w:val="Odsekzoznamu"/>
        <w:numPr>
          <w:ilvl w:val="0"/>
          <w:numId w:val="41"/>
        </w:numPr>
        <w:ind w:left="454" w:hanging="454"/>
        <w:jc w:val="both"/>
      </w:pPr>
      <w:r w:rsidRPr="00A12EE6">
        <w:t xml:space="preserve">Zvyšné dve role presunieme pomocou dvoch </w:t>
      </w:r>
      <w:proofErr w:type="spellStart"/>
      <w:r w:rsidR="002F06CD">
        <w:t>ďaľších</w:t>
      </w:r>
      <w:proofErr w:type="spellEnd"/>
      <w:r w:rsidRPr="00A12EE6">
        <w:t xml:space="preserve"> konzol. Ako prvé prenesieme rolu </w:t>
      </w:r>
      <w:proofErr w:type="spellStart"/>
      <w:r w:rsidRPr="00A12EE6">
        <w:rPr>
          <w:b/>
          <w:bCs/>
          <w:i/>
          <w:iCs/>
        </w:rPr>
        <w:t>Domain</w:t>
      </w:r>
      <w:proofErr w:type="spellEnd"/>
      <w:r w:rsidRPr="00A12EE6">
        <w:rPr>
          <w:b/>
          <w:bCs/>
          <w:i/>
          <w:iCs/>
        </w:rPr>
        <w:t xml:space="preserve"> </w:t>
      </w:r>
      <w:proofErr w:type="spellStart"/>
      <w:r w:rsidRPr="00A12EE6">
        <w:rPr>
          <w:b/>
          <w:bCs/>
          <w:i/>
          <w:iCs/>
        </w:rPr>
        <w:t>naming</w:t>
      </w:r>
      <w:proofErr w:type="spellEnd"/>
      <w:r w:rsidRPr="00A12EE6">
        <w:rPr>
          <w:b/>
          <w:bCs/>
          <w:i/>
          <w:iCs/>
        </w:rPr>
        <w:t xml:space="preserve"> </w:t>
      </w:r>
      <w:proofErr w:type="spellStart"/>
      <w:r w:rsidRPr="00A12EE6">
        <w:rPr>
          <w:b/>
          <w:bCs/>
          <w:i/>
          <w:iCs/>
        </w:rPr>
        <w:t>master</w:t>
      </w:r>
      <w:proofErr w:type="spellEnd"/>
      <w:r w:rsidRPr="00A12EE6">
        <w:t xml:space="preserve"> pomocou konzoly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Domains</w:t>
      </w:r>
      <w:proofErr w:type="spellEnd"/>
      <w:r w:rsidRPr="00A12EE6">
        <w:rPr>
          <w:b/>
          <w:bCs/>
          <w:i/>
          <w:iCs/>
        </w:rPr>
        <w:t xml:space="preserve"> and </w:t>
      </w:r>
      <w:proofErr w:type="spellStart"/>
      <w:r w:rsidRPr="00A12EE6">
        <w:rPr>
          <w:b/>
          <w:bCs/>
          <w:i/>
          <w:iCs/>
        </w:rPr>
        <w:t>Trusts</w:t>
      </w:r>
      <w:proofErr w:type="spellEnd"/>
      <w:r w:rsidRPr="00A12EE6">
        <w:t xml:space="preserve">. Spustíme ju z konzoly Server Manager, </w:t>
      </w:r>
      <w:proofErr w:type="spellStart"/>
      <w:r w:rsidRPr="00A12EE6">
        <w:rPr>
          <w:b/>
          <w:bCs/>
          <w:i/>
          <w:iCs/>
        </w:rPr>
        <w:t>Tools</w:t>
      </w:r>
      <w:proofErr w:type="spellEnd"/>
      <w:r w:rsidRPr="00A12EE6">
        <w:t xml:space="preserve"> a tam zvolíme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Domains</w:t>
      </w:r>
      <w:proofErr w:type="spellEnd"/>
      <w:r w:rsidRPr="00A12EE6">
        <w:rPr>
          <w:b/>
          <w:bCs/>
          <w:i/>
          <w:iCs/>
        </w:rPr>
        <w:t xml:space="preserve"> and </w:t>
      </w:r>
      <w:proofErr w:type="spellStart"/>
      <w:r w:rsidRPr="00A12EE6">
        <w:rPr>
          <w:b/>
          <w:bCs/>
          <w:i/>
          <w:iCs/>
        </w:rPr>
        <w:t>Trusts</w:t>
      </w:r>
      <w:proofErr w:type="spellEnd"/>
      <w:r w:rsidRPr="00A12EE6">
        <w:t>. V</w:t>
      </w:r>
      <w:r w:rsidR="00BF1CB3" w:rsidRPr="00A12EE6">
        <w:t> </w:t>
      </w:r>
      <w:r w:rsidRPr="00A12EE6">
        <w:t>konzole</w:t>
      </w:r>
      <w:r w:rsidR="00BF1CB3" w:rsidRPr="00A12EE6">
        <w:t>,</w:t>
      </w:r>
      <w:r w:rsidRPr="00A12EE6">
        <w:t xml:space="preserve"> ktorá sa otvorí klikneme pravým tlačidlom myši </w:t>
      </w:r>
      <w:r w:rsidRPr="002F06CD">
        <w:t>na</w:t>
      </w:r>
      <w:r w:rsidRPr="00A12EE6">
        <w:rPr>
          <w:b/>
          <w:bCs/>
          <w:i/>
          <w:iCs/>
        </w:rPr>
        <w:t xml:space="preserv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Domains</w:t>
      </w:r>
      <w:proofErr w:type="spellEnd"/>
      <w:r w:rsidRPr="00A12EE6">
        <w:rPr>
          <w:b/>
          <w:bCs/>
          <w:i/>
          <w:iCs/>
        </w:rPr>
        <w:t xml:space="preserve"> and </w:t>
      </w:r>
      <w:proofErr w:type="spellStart"/>
      <w:r w:rsidRPr="00A12EE6">
        <w:rPr>
          <w:b/>
          <w:bCs/>
          <w:i/>
          <w:iCs/>
        </w:rPr>
        <w:t>Trusts</w:t>
      </w:r>
      <w:proofErr w:type="spellEnd"/>
      <w:r w:rsidRPr="00A12EE6">
        <w:t xml:space="preserve"> a zvolíme možnosť </w:t>
      </w:r>
      <w:proofErr w:type="spellStart"/>
      <w:r w:rsidRPr="00A12EE6">
        <w:rPr>
          <w:b/>
          <w:bCs/>
          <w:i/>
          <w:iCs/>
        </w:rPr>
        <w:t>Operations</w:t>
      </w:r>
      <w:proofErr w:type="spellEnd"/>
      <w:r w:rsidRPr="00A12EE6">
        <w:rPr>
          <w:b/>
          <w:bCs/>
          <w:i/>
          <w:iCs/>
        </w:rPr>
        <w:t xml:space="preserve"> </w:t>
      </w:r>
      <w:proofErr w:type="spellStart"/>
      <w:r w:rsidRPr="00A12EE6">
        <w:rPr>
          <w:b/>
          <w:bCs/>
          <w:i/>
          <w:iCs/>
        </w:rPr>
        <w:t>Masters</w:t>
      </w:r>
      <w:proofErr w:type="spellEnd"/>
      <w:r w:rsidRPr="00A12EE6">
        <w:t>.</w:t>
      </w:r>
    </w:p>
    <w:p w14:paraId="549573E1" w14:textId="77777777" w:rsidR="00F8460C" w:rsidRPr="00A12EE6" w:rsidRDefault="00F8460C" w:rsidP="00F8460C">
      <w:pPr>
        <w:keepNext/>
        <w:jc w:val="center"/>
      </w:pPr>
      <w:r w:rsidRPr="00A12EE6">
        <w:rPr>
          <w:noProof/>
          <w:lang w:eastAsia="sk-SK"/>
        </w:rPr>
        <w:drawing>
          <wp:inline distT="0" distB="0" distL="0" distR="0" wp14:anchorId="748471E5" wp14:editId="437C355F">
            <wp:extent cx="5760720" cy="1145540"/>
            <wp:effectExtent l="38100" t="38100" r="87630" b="92710"/>
            <wp:docPr id="1136285024"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85024" name="Obrázok 1" descr="Obrázok, na ktorom je text, snímka obrazovky, písmo, rad&#10;&#10;Automaticky generovaný popis"/>
                    <pic:cNvPicPr/>
                  </pic:nvPicPr>
                  <pic:blipFill>
                    <a:blip r:embed="rId244"/>
                    <a:stretch>
                      <a:fillRect/>
                    </a:stretch>
                  </pic:blipFill>
                  <pic:spPr>
                    <a:xfrm>
                      <a:off x="0" y="0"/>
                      <a:ext cx="5760720" cy="1145540"/>
                    </a:xfrm>
                    <a:prstGeom prst="rect">
                      <a:avLst/>
                    </a:prstGeom>
                    <a:effectLst>
                      <a:outerShdw blurRad="50800" dist="38100" dir="2700000" algn="tl" rotWithShape="0">
                        <a:prstClr val="black">
                          <a:alpha val="40000"/>
                        </a:prstClr>
                      </a:outerShdw>
                    </a:effectLst>
                  </pic:spPr>
                </pic:pic>
              </a:graphicData>
            </a:graphic>
          </wp:inline>
        </w:drawing>
      </w:r>
    </w:p>
    <w:p w14:paraId="63B6D64F" w14:textId="41044DEC" w:rsidR="00F8460C" w:rsidRPr="00A12EE6" w:rsidRDefault="00F8460C" w:rsidP="00F8460C">
      <w:pPr>
        <w:pStyle w:val="Popis"/>
        <w:jc w:val="center"/>
      </w:pPr>
      <w:bookmarkStart w:id="470" w:name="_Toc182423469"/>
      <w:r w:rsidRPr="00A12EE6">
        <w:t xml:space="preserve">Obr. </w:t>
      </w:r>
      <w:fldSimple w:instr=" STYLEREF 1 \s ">
        <w:r w:rsidR="005418FC">
          <w:rPr>
            <w:noProof/>
          </w:rPr>
          <w:t>5</w:t>
        </w:r>
      </w:fldSimple>
      <w:r w:rsidR="00E37B0B" w:rsidRPr="00A12EE6">
        <w:noBreakHyphen/>
      </w:r>
      <w:fldSimple w:instr=" SEQ Obr. \* ARABIC \s 1 ">
        <w:r w:rsidR="005418FC">
          <w:rPr>
            <w:noProof/>
          </w:rPr>
          <w:t>28</w:t>
        </w:r>
      </w:fldSimple>
      <w:r w:rsidRPr="00A12EE6">
        <w:t xml:space="preserve">. Voľba </w:t>
      </w:r>
      <w:proofErr w:type="spellStart"/>
      <w:r w:rsidRPr="00A12EE6">
        <w:t>operation</w:t>
      </w:r>
      <w:proofErr w:type="spellEnd"/>
      <w:r w:rsidRPr="00A12EE6">
        <w:t xml:space="preserve"> </w:t>
      </w:r>
      <w:proofErr w:type="spellStart"/>
      <w:r w:rsidRPr="00A12EE6">
        <w:t>Masters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Domains</w:t>
      </w:r>
      <w:proofErr w:type="spellEnd"/>
      <w:r w:rsidRPr="00A12EE6">
        <w:t xml:space="preserve"> and </w:t>
      </w:r>
      <w:proofErr w:type="spellStart"/>
      <w:r w:rsidRPr="00A12EE6">
        <w:t>Trusts</w:t>
      </w:r>
      <w:bookmarkEnd w:id="470"/>
      <w:proofErr w:type="spellEnd"/>
    </w:p>
    <w:p w14:paraId="5498B1E8" w14:textId="6F057900" w:rsidR="00D26998" w:rsidRPr="00A12EE6" w:rsidRDefault="00F8460C" w:rsidP="00AB0B37">
      <w:pPr>
        <w:pStyle w:val="Odsekzoznamu"/>
        <w:numPr>
          <w:ilvl w:val="0"/>
          <w:numId w:val="41"/>
        </w:numPr>
        <w:ind w:left="454" w:hanging="454"/>
        <w:jc w:val="both"/>
      </w:pPr>
      <w:r w:rsidRPr="00A12EE6">
        <w:t xml:space="preserve">Zobrazí sa podobné okno ako v predchádzajúcom bode </w:t>
      </w:r>
      <w:r w:rsidR="00BF1CB3" w:rsidRPr="00A12EE6">
        <w:rPr>
          <w:b/>
          <w:bCs/>
          <w:color w:val="00B0F0"/>
        </w:rPr>
        <w:fldChar w:fldCharType="begin"/>
      </w:r>
      <w:r w:rsidR="00BF1CB3" w:rsidRPr="00A12EE6">
        <w:rPr>
          <w:b/>
          <w:bCs/>
          <w:color w:val="00B0F0"/>
        </w:rPr>
        <w:instrText xml:space="preserve"> REF _Ref176454476 \r \h  \* MERGEFORMAT </w:instrText>
      </w:r>
      <w:r w:rsidR="00BF1CB3" w:rsidRPr="00A12EE6">
        <w:rPr>
          <w:b/>
          <w:bCs/>
          <w:color w:val="00B0F0"/>
        </w:rPr>
      </w:r>
      <w:r w:rsidR="00BF1CB3" w:rsidRPr="00A12EE6">
        <w:rPr>
          <w:b/>
          <w:bCs/>
          <w:color w:val="00B0F0"/>
        </w:rPr>
        <w:fldChar w:fldCharType="separate"/>
      </w:r>
      <w:r w:rsidR="005418FC">
        <w:rPr>
          <w:b/>
          <w:bCs/>
          <w:color w:val="00B0F0"/>
        </w:rPr>
        <w:t>8</w:t>
      </w:r>
      <w:r w:rsidR="00BF1CB3" w:rsidRPr="00A12EE6">
        <w:rPr>
          <w:b/>
          <w:bCs/>
          <w:color w:val="00B0F0"/>
        </w:rPr>
        <w:fldChar w:fldCharType="end"/>
      </w:r>
      <w:r w:rsidRPr="00A12EE6">
        <w:t xml:space="preserve">. </w:t>
      </w:r>
      <w:r w:rsidR="002F06CD">
        <w:t>O</w:t>
      </w:r>
      <w:r w:rsidRPr="00A12EE6">
        <w:t xml:space="preserve">päť zvolíme tlačidlo </w:t>
      </w:r>
      <w:r w:rsidR="00BF1CB3" w:rsidRPr="002F06CD">
        <w:rPr>
          <w:b/>
          <w:bCs/>
          <w:i/>
          <w:iCs/>
          <w:bdr w:val="single" w:sz="8" w:space="0" w:color="auto" w:shadow="1"/>
          <w:shd w:val="clear" w:color="auto" w:fill="D9D9D9" w:themeFill="background1" w:themeFillShade="D9"/>
        </w:rPr>
        <w:t>C</w:t>
      </w:r>
      <w:r w:rsidRPr="002F06CD">
        <w:rPr>
          <w:b/>
          <w:bCs/>
          <w:i/>
          <w:iCs/>
          <w:bdr w:val="single" w:sz="8" w:space="0" w:color="auto" w:shadow="1"/>
          <w:shd w:val="clear" w:color="auto" w:fill="D9D9D9" w:themeFill="background1" w:themeFillShade="D9"/>
        </w:rPr>
        <w:t>hange</w:t>
      </w:r>
      <w:r w:rsidR="00BF1CB3" w:rsidRPr="002F06CD">
        <w:rPr>
          <w:b/>
          <w:bCs/>
          <w:i/>
          <w:iCs/>
          <w:bdr w:val="single" w:sz="8" w:space="0" w:color="auto" w:shadow="1"/>
          <w:shd w:val="clear" w:color="auto" w:fill="D9D9D9" w:themeFill="background1" w:themeFillShade="D9"/>
        </w:rPr>
        <w:t>...</w:t>
      </w:r>
      <w:r w:rsidRPr="00A12EE6">
        <w:t xml:space="preserve"> a potvrdíme varovanie a informáciu o úspešnom prenesen</w:t>
      </w:r>
      <w:r w:rsidR="002F06CD">
        <w:t>í</w:t>
      </w:r>
      <w:r w:rsidRPr="00A12EE6">
        <w:t xml:space="preserve"> role.</w:t>
      </w:r>
    </w:p>
    <w:p w14:paraId="654A99C9" w14:textId="77777777" w:rsidR="00F8460C" w:rsidRPr="00A12EE6" w:rsidRDefault="00F8460C" w:rsidP="00F8460C">
      <w:pPr>
        <w:keepNext/>
        <w:jc w:val="center"/>
      </w:pPr>
      <w:r w:rsidRPr="00A12EE6">
        <w:rPr>
          <w:noProof/>
          <w:lang w:eastAsia="sk-SK"/>
        </w:rPr>
        <w:drawing>
          <wp:inline distT="0" distB="0" distL="0" distR="0" wp14:anchorId="4187ADEA" wp14:editId="3C6C48AB">
            <wp:extent cx="3543795" cy="2534004"/>
            <wp:effectExtent l="38100" t="38100" r="95250" b="95250"/>
            <wp:docPr id="9537273"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73" name="Obrázok 1" descr="Obrázok, na ktorom je text, snímka obrazovky, písmo, číslo&#10;&#10;Automaticky generovaný popis"/>
                    <pic:cNvPicPr/>
                  </pic:nvPicPr>
                  <pic:blipFill>
                    <a:blip r:embed="rId245"/>
                    <a:stretch>
                      <a:fillRect/>
                    </a:stretch>
                  </pic:blipFill>
                  <pic:spPr>
                    <a:xfrm>
                      <a:off x="0" y="0"/>
                      <a:ext cx="3543795" cy="2534004"/>
                    </a:xfrm>
                    <a:prstGeom prst="rect">
                      <a:avLst/>
                    </a:prstGeom>
                    <a:effectLst>
                      <a:outerShdw blurRad="50800" dist="38100" dir="2700000" algn="tl" rotWithShape="0">
                        <a:prstClr val="black">
                          <a:alpha val="40000"/>
                        </a:prstClr>
                      </a:outerShdw>
                    </a:effectLst>
                  </pic:spPr>
                </pic:pic>
              </a:graphicData>
            </a:graphic>
          </wp:inline>
        </w:drawing>
      </w:r>
    </w:p>
    <w:p w14:paraId="169096FF" w14:textId="3C91F4A3" w:rsidR="00F8460C" w:rsidRPr="00A12EE6" w:rsidRDefault="00F8460C" w:rsidP="00F8460C">
      <w:pPr>
        <w:pStyle w:val="Popis"/>
        <w:jc w:val="center"/>
      </w:pPr>
      <w:bookmarkStart w:id="471" w:name="_Toc182423470"/>
      <w:r w:rsidRPr="00A12EE6">
        <w:t xml:space="preserve">Obr. </w:t>
      </w:r>
      <w:fldSimple w:instr=" STYLEREF 1 \s ">
        <w:r w:rsidR="005418FC">
          <w:rPr>
            <w:noProof/>
          </w:rPr>
          <w:t>5</w:t>
        </w:r>
      </w:fldSimple>
      <w:r w:rsidR="00E37B0B" w:rsidRPr="00A12EE6">
        <w:noBreakHyphen/>
      </w:r>
      <w:fldSimple w:instr=" SEQ Obr. \* ARABIC \s 1 ">
        <w:r w:rsidR="005418FC">
          <w:rPr>
            <w:noProof/>
          </w:rPr>
          <w:t>29</w:t>
        </w:r>
      </w:fldSimple>
      <w:r w:rsidRPr="00A12EE6">
        <w:t xml:space="preserve">. </w:t>
      </w:r>
      <w:proofErr w:type="spellStart"/>
      <w:r w:rsidRPr="00A12EE6">
        <w:t>Operation</w:t>
      </w:r>
      <w:proofErr w:type="spellEnd"/>
      <w:r w:rsidRPr="00A12EE6">
        <w:t xml:space="preserve"> </w:t>
      </w:r>
      <w:proofErr w:type="spellStart"/>
      <w:r w:rsidRPr="00A12EE6">
        <w:t>Masters</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Domains</w:t>
      </w:r>
      <w:proofErr w:type="spellEnd"/>
      <w:r w:rsidRPr="00A12EE6">
        <w:t xml:space="preserve"> and </w:t>
      </w:r>
      <w:proofErr w:type="spellStart"/>
      <w:r w:rsidRPr="00A12EE6">
        <w:t>Trusts</w:t>
      </w:r>
      <w:bookmarkEnd w:id="471"/>
      <w:proofErr w:type="spellEnd"/>
    </w:p>
    <w:p w14:paraId="4A7E01A6" w14:textId="16319965" w:rsidR="00D26998" w:rsidRPr="00A12EE6" w:rsidRDefault="00F8460C" w:rsidP="00AB0B37">
      <w:pPr>
        <w:pStyle w:val="Odsekzoznamu"/>
        <w:numPr>
          <w:ilvl w:val="0"/>
          <w:numId w:val="41"/>
        </w:numPr>
        <w:ind w:left="454" w:hanging="454"/>
        <w:jc w:val="both"/>
      </w:pPr>
      <w:r w:rsidRPr="00A12EE6">
        <w:lastRenderedPageBreak/>
        <w:t>Overíme</w:t>
      </w:r>
      <w:r w:rsidR="002F06CD">
        <w:t>,</w:t>
      </w:r>
      <w:r w:rsidRPr="00A12EE6">
        <w:t xml:space="preserve"> aké role </w:t>
      </w:r>
      <w:r w:rsidRPr="00A12EE6">
        <w:rPr>
          <w:b/>
          <w:bCs/>
          <w:i/>
          <w:iCs/>
        </w:rPr>
        <w:t>FSMO</w:t>
      </w:r>
      <w:r w:rsidRPr="00A12EE6">
        <w:t xml:space="preserve"> sú na server</w:t>
      </w:r>
      <w:r w:rsidR="002F06CD">
        <w:t>i</w:t>
      </w:r>
      <w:r w:rsidRPr="00A12EE6">
        <w:t xml:space="preserve"> s názvom </w:t>
      </w:r>
      <w:r w:rsidRPr="00A12EE6">
        <w:rPr>
          <w:b/>
          <w:bCs/>
          <w:i/>
          <w:iCs/>
        </w:rPr>
        <w:t>server-c</w:t>
      </w:r>
      <w:r w:rsidR="002F06CD">
        <w:t>.</w:t>
      </w:r>
      <w:r w:rsidRPr="00A12EE6">
        <w:t xml:space="preserve"> </w:t>
      </w:r>
      <w:r w:rsidR="002F06CD">
        <w:t xml:space="preserve">Urobíme to </w:t>
      </w:r>
      <w:r w:rsidRPr="00A12EE6">
        <w:t>pomo</w:t>
      </w:r>
      <w:r w:rsidR="002F06CD">
        <w:t>c</w:t>
      </w:r>
      <w:r w:rsidRPr="00A12EE6">
        <w:t xml:space="preserve">ou príkazu </w:t>
      </w:r>
      <w:proofErr w:type="spellStart"/>
      <w:r w:rsidRPr="00A12EE6">
        <w:rPr>
          <w:b/>
          <w:bCs/>
          <w:i/>
          <w:iCs/>
        </w:rPr>
        <w:t>netdom</w:t>
      </w:r>
      <w:proofErr w:type="spellEnd"/>
      <w:r w:rsidRPr="00A12EE6">
        <w:rPr>
          <w:b/>
          <w:bCs/>
          <w:i/>
          <w:iCs/>
        </w:rPr>
        <w:t xml:space="preserve"> </w:t>
      </w:r>
      <w:proofErr w:type="spellStart"/>
      <w:r w:rsidRPr="00A12EE6">
        <w:rPr>
          <w:b/>
          <w:bCs/>
          <w:i/>
          <w:iCs/>
        </w:rPr>
        <w:t>query</w:t>
      </w:r>
      <w:proofErr w:type="spellEnd"/>
      <w:r w:rsidRPr="00A12EE6">
        <w:rPr>
          <w:b/>
          <w:bCs/>
          <w:i/>
          <w:iCs/>
        </w:rPr>
        <w:t xml:space="preserve"> </w:t>
      </w:r>
      <w:proofErr w:type="spellStart"/>
      <w:r w:rsidRPr="00A12EE6">
        <w:rPr>
          <w:b/>
          <w:bCs/>
          <w:i/>
          <w:iCs/>
        </w:rPr>
        <w:t>fsmo</w:t>
      </w:r>
      <w:proofErr w:type="spellEnd"/>
      <w:r w:rsidRPr="00A12EE6">
        <w:t>.</w:t>
      </w:r>
      <w:r w:rsidR="006037FA" w:rsidRPr="00A12EE6">
        <w:t xml:space="preserve"> Ako môžeme vidieť zostáva už len posledná rola </w:t>
      </w:r>
      <w:proofErr w:type="spellStart"/>
      <w:r w:rsidR="006037FA" w:rsidRPr="00A12EE6">
        <w:rPr>
          <w:b/>
          <w:bCs/>
          <w:i/>
          <w:iCs/>
        </w:rPr>
        <w:t>Schema</w:t>
      </w:r>
      <w:proofErr w:type="spellEnd"/>
      <w:r w:rsidR="006037FA" w:rsidRPr="00A12EE6">
        <w:rPr>
          <w:b/>
          <w:bCs/>
          <w:i/>
          <w:iCs/>
        </w:rPr>
        <w:t xml:space="preserve"> </w:t>
      </w:r>
      <w:proofErr w:type="spellStart"/>
      <w:r w:rsidR="006037FA" w:rsidRPr="00A12EE6">
        <w:rPr>
          <w:b/>
          <w:bCs/>
          <w:i/>
          <w:iCs/>
        </w:rPr>
        <w:t>master</w:t>
      </w:r>
      <w:proofErr w:type="spellEnd"/>
      <w:r w:rsidR="006037FA" w:rsidRPr="00A12EE6">
        <w:t>, ktorá je spustená na server</w:t>
      </w:r>
      <w:r w:rsidR="002F06CD">
        <w:t>i</w:t>
      </w:r>
      <w:r w:rsidR="006037FA" w:rsidRPr="00A12EE6">
        <w:t xml:space="preserve"> s názvom </w:t>
      </w:r>
      <w:r w:rsidR="006037FA" w:rsidRPr="00A12EE6">
        <w:rPr>
          <w:b/>
          <w:bCs/>
          <w:i/>
          <w:iCs/>
        </w:rPr>
        <w:t>server-</w:t>
      </w:r>
      <w:proofErr w:type="spellStart"/>
      <w:r w:rsidR="006037FA" w:rsidRPr="00A12EE6">
        <w:rPr>
          <w:b/>
          <w:bCs/>
          <w:i/>
          <w:iCs/>
        </w:rPr>
        <w:t>a.kti.local</w:t>
      </w:r>
      <w:proofErr w:type="spellEnd"/>
      <w:r w:rsidR="006037FA" w:rsidRPr="00A12EE6">
        <w:t>.</w:t>
      </w:r>
    </w:p>
    <w:p w14:paraId="40B61054" w14:textId="77777777" w:rsidR="006037FA" w:rsidRPr="00A12EE6" w:rsidRDefault="006037FA" w:rsidP="006037FA">
      <w:pPr>
        <w:keepNext/>
        <w:jc w:val="center"/>
      </w:pPr>
      <w:r w:rsidRPr="00A12EE6">
        <w:rPr>
          <w:noProof/>
          <w:lang w:eastAsia="sk-SK"/>
        </w:rPr>
        <w:drawing>
          <wp:inline distT="0" distB="0" distL="0" distR="0" wp14:anchorId="71611F03" wp14:editId="758A2AD0">
            <wp:extent cx="4344006" cy="2029108"/>
            <wp:effectExtent l="38100" t="38100" r="95250" b="104775"/>
            <wp:docPr id="247886728"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86728" name="Obrázok 1" descr="Obrázok, na ktorom je text, snímka obrazovky, písmo, softvér&#10;&#10;Automaticky generovaný popis"/>
                    <pic:cNvPicPr/>
                  </pic:nvPicPr>
                  <pic:blipFill>
                    <a:blip r:embed="rId246"/>
                    <a:stretch>
                      <a:fillRect/>
                    </a:stretch>
                  </pic:blipFill>
                  <pic:spPr>
                    <a:xfrm>
                      <a:off x="0" y="0"/>
                      <a:ext cx="4344006" cy="2029108"/>
                    </a:xfrm>
                    <a:prstGeom prst="rect">
                      <a:avLst/>
                    </a:prstGeom>
                    <a:effectLst>
                      <a:outerShdw blurRad="50800" dist="38100" dir="2700000" algn="tl" rotWithShape="0">
                        <a:prstClr val="black">
                          <a:alpha val="40000"/>
                        </a:prstClr>
                      </a:outerShdw>
                    </a:effectLst>
                  </pic:spPr>
                </pic:pic>
              </a:graphicData>
            </a:graphic>
          </wp:inline>
        </w:drawing>
      </w:r>
    </w:p>
    <w:p w14:paraId="44471008" w14:textId="45CD80C4" w:rsidR="006037FA" w:rsidRPr="00A12EE6" w:rsidRDefault="006037FA" w:rsidP="006037FA">
      <w:pPr>
        <w:pStyle w:val="Popis"/>
        <w:jc w:val="center"/>
      </w:pPr>
      <w:bookmarkStart w:id="472" w:name="_Toc182423471"/>
      <w:r w:rsidRPr="00A12EE6">
        <w:t xml:space="preserve">Obr. </w:t>
      </w:r>
      <w:fldSimple w:instr=" STYLEREF 1 \s ">
        <w:r w:rsidR="005418FC">
          <w:rPr>
            <w:noProof/>
          </w:rPr>
          <w:t>5</w:t>
        </w:r>
      </w:fldSimple>
      <w:r w:rsidR="00E37B0B" w:rsidRPr="00A12EE6">
        <w:noBreakHyphen/>
      </w:r>
      <w:fldSimple w:instr=" SEQ Obr. \* ARABIC \s 1 ">
        <w:r w:rsidR="005418FC">
          <w:rPr>
            <w:noProof/>
          </w:rPr>
          <w:t>30</w:t>
        </w:r>
      </w:fldSimple>
      <w:r w:rsidRPr="00A12EE6">
        <w:t xml:space="preserve">. Role FSMO po presune role </w:t>
      </w:r>
      <w:proofErr w:type="spellStart"/>
      <w:r w:rsidRPr="00A12EE6">
        <w:t>Domain</w:t>
      </w:r>
      <w:proofErr w:type="spellEnd"/>
      <w:r w:rsidRPr="00A12EE6">
        <w:t xml:space="preserve"> </w:t>
      </w:r>
      <w:proofErr w:type="spellStart"/>
      <w:r w:rsidRPr="00A12EE6">
        <w:t>naming</w:t>
      </w:r>
      <w:proofErr w:type="spellEnd"/>
      <w:r w:rsidRPr="00A12EE6">
        <w:t xml:space="preserve"> </w:t>
      </w:r>
      <w:proofErr w:type="spellStart"/>
      <w:r w:rsidRPr="00A12EE6">
        <w:t>master</w:t>
      </w:r>
      <w:bookmarkEnd w:id="472"/>
      <w:proofErr w:type="spellEnd"/>
    </w:p>
    <w:p w14:paraId="4804CB6B" w14:textId="42476901" w:rsidR="00D26998" w:rsidRPr="00A12EE6" w:rsidRDefault="006037FA" w:rsidP="00AB0B37">
      <w:pPr>
        <w:pStyle w:val="Odsekzoznamu"/>
        <w:numPr>
          <w:ilvl w:val="0"/>
          <w:numId w:val="41"/>
        </w:numPr>
        <w:ind w:left="454" w:hanging="454"/>
        <w:jc w:val="both"/>
      </w:pPr>
      <w:r w:rsidRPr="00A12EE6">
        <w:t xml:space="preserve">Pre presun role </w:t>
      </w:r>
      <w:proofErr w:type="spellStart"/>
      <w:r w:rsidRPr="00A12EE6">
        <w:rPr>
          <w:b/>
          <w:bCs/>
          <w:i/>
          <w:iCs/>
        </w:rPr>
        <w:t>Schema</w:t>
      </w:r>
      <w:proofErr w:type="spellEnd"/>
      <w:r w:rsidRPr="00A12EE6">
        <w:rPr>
          <w:b/>
          <w:bCs/>
          <w:i/>
          <w:iCs/>
        </w:rPr>
        <w:t xml:space="preserve"> </w:t>
      </w:r>
      <w:proofErr w:type="spellStart"/>
      <w:r w:rsidRPr="00A12EE6">
        <w:rPr>
          <w:b/>
          <w:bCs/>
          <w:i/>
          <w:iCs/>
        </w:rPr>
        <w:t>master</w:t>
      </w:r>
      <w:proofErr w:type="spellEnd"/>
      <w:r w:rsidRPr="00A12EE6">
        <w:t xml:space="preserve">, potrebujeme najskôr zaregistrovať knižnicu </w:t>
      </w:r>
      <w:r w:rsidRPr="00A12EE6">
        <w:rPr>
          <w:b/>
          <w:bCs/>
          <w:i/>
          <w:iCs/>
        </w:rPr>
        <w:t>schmmgmt.dll</w:t>
      </w:r>
      <w:r w:rsidRPr="00A12EE6">
        <w:t xml:space="preserve">. </w:t>
      </w:r>
      <w:r w:rsidR="00C80D88" w:rsidRPr="00A12EE6">
        <w:t>Knižnicu zaregistrujeme</w:t>
      </w:r>
      <w:r w:rsidRPr="00A12EE6">
        <w:t xml:space="preserve"> pomocou</w:t>
      </w:r>
      <w:r w:rsidR="00C80D88" w:rsidRPr="00A12EE6">
        <w:t xml:space="preserve"> </w:t>
      </w:r>
      <w:r w:rsidRPr="00A12EE6">
        <w:t>príkazového riadk</w:t>
      </w:r>
      <w:r w:rsidR="00C80D88" w:rsidRPr="00A12EE6">
        <w:t>u</w:t>
      </w:r>
      <w:r w:rsidRPr="00A12EE6">
        <w:t xml:space="preserve"> </w:t>
      </w:r>
      <w:r w:rsidR="002F06CD">
        <w:t>zadaním príkazu</w:t>
      </w:r>
      <w:r w:rsidRPr="00A12EE6">
        <w:t xml:space="preserve"> </w:t>
      </w:r>
      <w:r w:rsidRPr="00A12EE6">
        <w:rPr>
          <w:b/>
          <w:bCs/>
          <w:i/>
          <w:iCs/>
        </w:rPr>
        <w:t>regsvr32 schmmgmt.dll</w:t>
      </w:r>
      <w:r w:rsidRPr="00A12EE6">
        <w:t>.</w:t>
      </w:r>
    </w:p>
    <w:p w14:paraId="25FD5A20" w14:textId="2F0C568A" w:rsidR="006037FA" w:rsidRPr="00A12EE6" w:rsidRDefault="006037FA" w:rsidP="006037FA">
      <w:pPr>
        <w:keepNext/>
        <w:jc w:val="center"/>
      </w:pPr>
      <w:r w:rsidRPr="00A12EE6">
        <w:rPr>
          <w:noProof/>
          <w:lang w:eastAsia="sk-SK"/>
        </w:rPr>
        <w:drawing>
          <wp:inline distT="0" distB="0" distL="0" distR="0" wp14:anchorId="0760B737" wp14:editId="5934F083">
            <wp:extent cx="4324932" cy="1171575"/>
            <wp:effectExtent l="38100" t="38100" r="95250" b="85725"/>
            <wp:docPr id="439022244"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22244" name="Obrázok 1" descr="Obrázok, na ktorom je text, snímka obrazovky, písmo&#10;&#10;Automaticky generovaný popis"/>
                    <pic:cNvPicPr/>
                  </pic:nvPicPr>
                  <pic:blipFill rotWithShape="1">
                    <a:blip r:embed="rId247"/>
                    <a:srcRect l="643" r="-1"/>
                    <a:stretch/>
                  </pic:blipFill>
                  <pic:spPr bwMode="auto">
                    <a:xfrm>
                      <a:off x="0" y="0"/>
                      <a:ext cx="4325537" cy="11717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513AAD" w14:textId="35183C6A" w:rsidR="006037FA" w:rsidRPr="00A12EE6" w:rsidRDefault="006037FA" w:rsidP="006037FA">
      <w:pPr>
        <w:pStyle w:val="Popis"/>
        <w:jc w:val="center"/>
      </w:pPr>
      <w:bookmarkStart w:id="473" w:name="_Toc182423472"/>
      <w:r w:rsidRPr="00A12EE6">
        <w:t xml:space="preserve">Obr. </w:t>
      </w:r>
      <w:fldSimple w:instr=" STYLEREF 1 \s ">
        <w:r w:rsidR="005418FC">
          <w:rPr>
            <w:noProof/>
          </w:rPr>
          <w:t>5</w:t>
        </w:r>
      </w:fldSimple>
      <w:r w:rsidR="00E37B0B" w:rsidRPr="00A12EE6">
        <w:noBreakHyphen/>
      </w:r>
      <w:fldSimple w:instr=" SEQ Obr. \* ARABIC \s 1 ">
        <w:r w:rsidR="005418FC">
          <w:rPr>
            <w:noProof/>
          </w:rPr>
          <w:t>31</w:t>
        </w:r>
      </w:fldSimple>
      <w:r w:rsidRPr="00A12EE6">
        <w:t>. Registrácia knižnice schmmgmt.dll</w:t>
      </w:r>
      <w:bookmarkEnd w:id="473"/>
    </w:p>
    <w:p w14:paraId="376822A5" w14:textId="7BF8A733" w:rsidR="00D26998" w:rsidRPr="00A12EE6" w:rsidRDefault="006037FA" w:rsidP="00AB0B37">
      <w:pPr>
        <w:pStyle w:val="Odsekzoznamu"/>
        <w:numPr>
          <w:ilvl w:val="0"/>
          <w:numId w:val="41"/>
        </w:numPr>
        <w:ind w:left="454" w:hanging="454"/>
        <w:jc w:val="both"/>
      </w:pPr>
      <w:r w:rsidRPr="00A12EE6">
        <w:t xml:space="preserve">Po spustení príkazu sa zobrazí informácia o úspešnom zaregistrovaní knižnice. Okno zatvoríme tlačidlom </w:t>
      </w:r>
      <w:r w:rsidRPr="002F06CD">
        <w:rPr>
          <w:b/>
          <w:bCs/>
          <w:i/>
          <w:iCs/>
          <w:bdr w:val="single" w:sz="8" w:space="0" w:color="auto" w:shadow="1"/>
          <w:shd w:val="clear" w:color="auto" w:fill="D9D9D9" w:themeFill="background1" w:themeFillShade="D9"/>
        </w:rPr>
        <w:t>OK</w:t>
      </w:r>
      <w:r w:rsidRPr="00A12EE6">
        <w:t>.</w:t>
      </w:r>
    </w:p>
    <w:p w14:paraId="33180B8E" w14:textId="77777777" w:rsidR="006037FA" w:rsidRPr="00A12EE6" w:rsidRDefault="006037FA" w:rsidP="006037FA">
      <w:pPr>
        <w:keepNext/>
        <w:jc w:val="center"/>
      </w:pPr>
      <w:r w:rsidRPr="00A12EE6">
        <w:rPr>
          <w:noProof/>
          <w:lang w:eastAsia="sk-SK"/>
        </w:rPr>
        <w:drawing>
          <wp:inline distT="0" distB="0" distL="0" distR="0" wp14:anchorId="4675E999" wp14:editId="041F2BAF">
            <wp:extent cx="3048425" cy="1381318"/>
            <wp:effectExtent l="38100" t="38100" r="95250" b="104775"/>
            <wp:docPr id="224880614"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0614" name="Obrázok 1" descr="Obrázok, na ktorom je text, snímka obrazovky, písmo, rad&#10;&#10;Automaticky generovaný popis"/>
                    <pic:cNvPicPr/>
                  </pic:nvPicPr>
                  <pic:blipFill>
                    <a:blip r:embed="rId248"/>
                    <a:stretch>
                      <a:fillRect/>
                    </a:stretch>
                  </pic:blipFill>
                  <pic:spPr>
                    <a:xfrm>
                      <a:off x="0" y="0"/>
                      <a:ext cx="3048425" cy="1381318"/>
                    </a:xfrm>
                    <a:prstGeom prst="rect">
                      <a:avLst/>
                    </a:prstGeom>
                    <a:effectLst>
                      <a:outerShdw blurRad="50800" dist="38100" dir="2700000" algn="tl" rotWithShape="0">
                        <a:prstClr val="black">
                          <a:alpha val="40000"/>
                        </a:prstClr>
                      </a:outerShdw>
                    </a:effectLst>
                  </pic:spPr>
                </pic:pic>
              </a:graphicData>
            </a:graphic>
          </wp:inline>
        </w:drawing>
      </w:r>
    </w:p>
    <w:p w14:paraId="44DED84D" w14:textId="6537F9DF" w:rsidR="006037FA" w:rsidRPr="00A12EE6" w:rsidRDefault="006037FA" w:rsidP="006037FA">
      <w:pPr>
        <w:pStyle w:val="Popis"/>
        <w:jc w:val="center"/>
      </w:pPr>
      <w:bookmarkStart w:id="474" w:name="_Toc182423473"/>
      <w:r w:rsidRPr="00A12EE6">
        <w:t xml:space="preserve">Obr. </w:t>
      </w:r>
      <w:fldSimple w:instr=" STYLEREF 1 \s ">
        <w:r w:rsidR="005418FC">
          <w:rPr>
            <w:noProof/>
          </w:rPr>
          <w:t>5</w:t>
        </w:r>
      </w:fldSimple>
      <w:r w:rsidR="00E37B0B" w:rsidRPr="00A12EE6">
        <w:noBreakHyphen/>
      </w:r>
      <w:fldSimple w:instr=" SEQ Obr. \* ARABIC \s 1 ">
        <w:r w:rsidR="005418FC">
          <w:rPr>
            <w:noProof/>
          </w:rPr>
          <w:t>32</w:t>
        </w:r>
      </w:fldSimple>
      <w:r w:rsidRPr="00A12EE6">
        <w:t>. Úspešné zaregistrovanie knižnice schmmgmt.dll</w:t>
      </w:r>
      <w:bookmarkEnd w:id="474"/>
    </w:p>
    <w:p w14:paraId="418EBF86" w14:textId="1B84D1C4" w:rsidR="00D26998" w:rsidRPr="00A12EE6" w:rsidRDefault="002F06CD" w:rsidP="00AB0B37">
      <w:pPr>
        <w:pStyle w:val="Odsekzoznamu"/>
        <w:numPr>
          <w:ilvl w:val="0"/>
          <w:numId w:val="41"/>
        </w:numPr>
        <w:ind w:left="454" w:hanging="454"/>
        <w:jc w:val="both"/>
      </w:pPr>
      <w:r>
        <w:t>M</w:t>
      </w:r>
      <w:r w:rsidR="006A41E5" w:rsidRPr="00A12EE6">
        <w:t xml:space="preserve">ôže prejsť k spusteniu konzoly </w:t>
      </w:r>
      <w:proofErr w:type="spellStart"/>
      <w:r w:rsidR="006A41E5" w:rsidRPr="00A12EE6">
        <w:rPr>
          <w:b/>
          <w:bCs/>
          <w:i/>
          <w:iCs/>
        </w:rPr>
        <w:t>Active</w:t>
      </w:r>
      <w:proofErr w:type="spellEnd"/>
      <w:r w:rsidR="006A41E5" w:rsidRPr="00A12EE6">
        <w:rPr>
          <w:b/>
          <w:bCs/>
          <w:i/>
          <w:iCs/>
        </w:rPr>
        <w:t xml:space="preserve"> </w:t>
      </w:r>
      <w:proofErr w:type="spellStart"/>
      <w:r w:rsidR="006A41E5" w:rsidRPr="00A12EE6">
        <w:rPr>
          <w:b/>
          <w:bCs/>
          <w:i/>
          <w:iCs/>
        </w:rPr>
        <w:t>Directory</w:t>
      </w:r>
      <w:proofErr w:type="spellEnd"/>
      <w:r w:rsidR="006A41E5" w:rsidRPr="00A12EE6">
        <w:rPr>
          <w:b/>
          <w:bCs/>
          <w:i/>
          <w:iCs/>
        </w:rPr>
        <w:t xml:space="preserve"> </w:t>
      </w:r>
      <w:proofErr w:type="spellStart"/>
      <w:r w:rsidR="006A41E5" w:rsidRPr="00A12EE6">
        <w:rPr>
          <w:b/>
          <w:bCs/>
          <w:i/>
          <w:iCs/>
        </w:rPr>
        <w:t>Schema</w:t>
      </w:r>
      <w:proofErr w:type="spellEnd"/>
      <w:r w:rsidR="006A41E5" w:rsidRPr="00A12EE6">
        <w:t xml:space="preserve">. Túto konzolu vyvoláme pomocou konzoly </w:t>
      </w:r>
      <w:r w:rsidR="006A41E5" w:rsidRPr="00A12EE6">
        <w:rPr>
          <w:b/>
          <w:bCs/>
          <w:i/>
          <w:iCs/>
        </w:rPr>
        <w:t>mmc</w:t>
      </w:r>
      <w:r w:rsidR="006A41E5" w:rsidRPr="00A12EE6">
        <w:t xml:space="preserve">. Stlačíme klávesovú skratku </w:t>
      </w:r>
      <w:proofErr w:type="spellStart"/>
      <w:r w:rsidR="006A41E5" w:rsidRPr="00A12EE6">
        <w:rPr>
          <w:b/>
          <w:bCs/>
          <w:i/>
          <w:iCs/>
        </w:rPr>
        <w:t>Windows+R</w:t>
      </w:r>
      <w:proofErr w:type="spellEnd"/>
      <w:r w:rsidR="006A41E5" w:rsidRPr="00A12EE6">
        <w:t xml:space="preserve">, ktorá otvorí okno spustenie, do ktorého napíšeme príkaz </w:t>
      </w:r>
      <w:r w:rsidR="006A41E5" w:rsidRPr="00A12EE6">
        <w:rPr>
          <w:b/>
          <w:bCs/>
          <w:i/>
          <w:iCs/>
        </w:rPr>
        <w:t>mmc</w:t>
      </w:r>
      <w:r w:rsidR="006A41E5" w:rsidRPr="00A12EE6">
        <w:t>.</w:t>
      </w:r>
    </w:p>
    <w:p w14:paraId="6571B474" w14:textId="77777777" w:rsidR="006A41E5" w:rsidRPr="00A12EE6" w:rsidRDefault="006A41E5" w:rsidP="006A41E5">
      <w:pPr>
        <w:keepNext/>
        <w:jc w:val="center"/>
      </w:pPr>
      <w:r w:rsidRPr="00A12EE6">
        <w:rPr>
          <w:noProof/>
          <w:lang w:eastAsia="sk-SK"/>
        </w:rPr>
        <w:lastRenderedPageBreak/>
        <w:drawing>
          <wp:inline distT="0" distB="0" distL="0" distR="0" wp14:anchorId="4B2BD7A7" wp14:editId="1D8AB184">
            <wp:extent cx="3858163" cy="2133898"/>
            <wp:effectExtent l="38100" t="38100" r="85725" b="95250"/>
            <wp:docPr id="173449239"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239" name="Obrázok 1" descr="Obrázok, na ktorom je text, snímka obrazovky, písmo, číslo&#10;&#10;Automaticky generovaný popis"/>
                    <pic:cNvPicPr/>
                  </pic:nvPicPr>
                  <pic:blipFill>
                    <a:blip r:embed="rId249"/>
                    <a:stretch>
                      <a:fillRect/>
                    </a:stretch>
                  </pic:blipFill>
                  <pic:spPr>
                    <a:xfrm>
                      <a:off x="0" y="0"/>
                      <a:ext cx="3858163" cy="2133898"/>
                    </a:xfrm>
                    <a:prstGeom prst="rect">
                      <a:avLst/>
                    </a:prstGeom>
                    <a:effectLst>
                      <a:outerShdw blurRad="50800" dist="38100" dir="2700000" algn="tl" rotWithShape="0">
                        <a:prstClr val="black">
                          <a:alpha val="40000"/>
                        </a:prstClr>
                      </a:outerShdw>
                    </a:effectLst>
                  </pic:spPr>
                </pic:pic>
              </a:graphicData>
            </a:graphic>
          </wp:inline>
        </w:drawing>
      </w:r>
    </w:p>
    <w:p w14:paraId="0322B4BE" w14:textId="6CC8A853" w:rsidR="006A41E5" w:rsidRPr="00A12EE6" w:rsidRDefault="006A41E5" w:rsidP="006A41E5">
      <w:pPr>
        <w:pStyle w:val="Popis"/>
        <w:jc w:val="center"/>
      </w:pPr>
      <w:bookmarkStart w:id="475" w:name="_Toc182423474"/>
      <w:r w:rsidRPr="00A12EE6">
        <w:t xml:space="preserve">Obr. </w:t>
      </w:r>
      <w:fldSimple w:instr=" STYLEREF 1 \s ">
        <w:r w:rsidR="005418FC">
          <w:rPr>
            <w:noProof/>
          </w:rPr>
          <w:t>5</w:t>
        </w:r>
      </w:fldSimple>
      <w:r w:rsidR="00E37B0B" w:rsidRPr="00A12EE6">
        <w:noBreakHyphen/>
      </w:r>
      <w:fldSimple w:instr=" SEQ Obr. \* ARABIC \s 1 ">
        <w:r w:rsidR="005418FC">
          <w:rPr>
            <w:noProof/>
          </w:rPr>
          <w:t>33</w:t>
        </w:r>
      </w:fldSimple>
      <w:r w:rsidRPr="00A12EE6">
        <w:t>. Spustenie mmc</w:t>
      </w:r>
      <w:bookmarkEnd w:id="475"/>
    </w:p>
    <w:p w14:paraId="381F39E4" w14:textId="24E190AF" w:rsidR="006A41E5" w:rsidRPr="00A12EE6" w:rsidRDefault="006A41E5" w:rsidP="00AB0B37">
      <w:pPr>
        <w:pStyle w:val="Odsekzoznamu"/>
        <w:numPr>
          <w:ilvl w:val="0"/>
          <w:numId w:val="41"/>
        </w:numPr>
        <w:ind w:left="454" w:hanging="454"/>
        <w:jc w:val="both"/>
      </w:pPr>
      <w:r w:rsidRPr="00A12EE6">
        <w:t xml:space="preserve">Otvorí sa konzola s názvom Console1. V nej v hornom menu zvolíme </w:t>
      </w:r>
      <w:proofErr w:type="spellStart"/>
      <w:r w:rsidRPr="00A12EE6">
        <w:rPr>
          <w:b/>
          <w:bCs/>
          <w:i/>
          <w:iCs/>
        </w:rPr>
        <w:t>File</w:t>
      </w:r>
      <w:proofErr w:type="spellEnd"/>
      <w:r w:rsidRPr="00A12EE6">
        <w:t xml:space="preserve"> a vyberieme položku </w:t>
      </w:r>
      <w:proofErr w:type="spellStart"/>
      <w:r w:rsidRPr="00A12EE6">
        <w:rPr>
          <w:b/>
          <w:bCs/>
          <w:i/>
          <w:iCs/>
        </w:rPr>
        <w:t>Add</w:t>
      </w:r>
      <w:proofErr w:type="spellEnd"/>
      <w:r w:rsidRPr="00A12EE6">
        <w:rPr>
          <w:b/>
          <w:bCs/>
          <w:i/>
          <w:iCs/>
        </w:rPr>
        <w:t>/</w:t>
      </w:r>
      <w:proofErr w:type="spellStart"/>
      <w:r w:rsidRPr="00A12EE6">
        <w:rPr>
          <w:b/>
          <w:bCs/>
          <w:i/>
          <w:iCs/>
        </w:rPr>
        <w:t>Remove</w:t>
      </w:r>
      <w:proofErr w:type="spellEnd"/>
      <w:r w:rsidRPr="00A12EE6">
        <w:rPr>
          <w:b/>
          <w:bCs/>
          <w:i/>
          <w:iCs/>
        </w:rPr>
        <w:t xml:space="preserve"> </w:t>
      </w:r>
      <w:proofErr w:type="spellStart"/>
      <w:r w:rsidRPr="00A12EE6">
        <w:rPr>
          <w:b/>
          <w:bCs/>
          <w:i/>
          <w:iCs/>
        </w:rPr>
        <w:t>Snap</w:t>
      </w:r>
      <w:proofErr w:type="spellEnd"/>
      <w:r w:rsidRPr="00A12EE6">
        <w:rPr>
          <w:b/>
          <w:bCs/>
          <w:i/>
          <w:iCs/>
        </w:rPr>
        <w:t>-in...</w:t>
      </w:r>
      <w:r w:rsidR="002F06CD">
        <w:t>.</w:t>
      </w:r>
      <w:r w:rsidRPr="00A12EE6">
        <w:t xml:space="preserve"> </w:t>
      </w:r>
      <w:r w:rsidR="002F06CD">
        <w:t xml:space="preserve">To </w:t>
      </w:r>
      <w:r w:rsidRPr="00A12EE6">
        <w:t xml:space="preserve">je možné </w:t>
      </w:r>
      <w:r w:rsidR="002F06CD">
        <w:t>zrealizovať aj s použitím</w:t>
      </w:r>
      <w:r w:rsidRPr="00A12EE6">
        <w:t xml:space="preserve"> klávesovej skratky </w:t>
      </w:r>
      <w:r w:rsidRPr="00A12EE6">
        <w:rPr>
          <w:b/>
          <w:bCs/>
          <w:i/>
          <w:iCs/>
        </w:rPr>
        <w:t>CTRL+M</w:t>
      </w:r>
      <w:r w:rsidRPr="00A12EE6">
        <w:t>.</w:t>
      </w:r>
    </w:p>
    <w:p w14:paraId="38B5CBBC" w14:textId="77777777" w:rsidR="006A41E5" w:rsidRPr="00A12EE6" w:rsidRDefault="006A41E5" w:rsidP="006A41E5">
      <w:pPr>
        <w:keepNext/>
        <w:jc w:val="center"/>
      </w:pPr>
      <w:r w:rsidRPr="00A12EE6">
        <w:rPr>
          <w:noProof/>
          <w:lang w:eastAsia="sk-SK"/>
        </w:rPr>
        <w:drawing>
          <wp:inline distT="0" distB="0" distL="0" distR="0" wp14:anchorId="1B7237A4" wp14:editId="4B6B370A">
            <wp:extent cx="5760720" cy="2121535"/>
            <wp:effectExtent l="38100" t="38100" r="87630" b="88265"/>
            <wp:docPr id="1174967593"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7593" name="Obrázok 1" descr="Obrázok, na ktorom je text, snímka obrazovky, softvér, písmo&#10;&#10;Automaticky generovaný popis"/>
                    <pic:cNvPicPr/>
                  </pic:nvPicPr>
                  <pic:blipFill>
                    <a:blip r:embed="rId250"/>
                    <a:stretch>
                      <a:fillRect/>
                    </a:stretch>
                  </pic:blipFill>
                  <pic:spPr>
                    <a:xfrm>
                      <a:off x="0" y="0"/>
                      <a:ext cx="5760720" cy="2121535"/>
                    </a:xfrm>
                    <a:prstGeom prst="rect">
                      <a:avLst/>
                    </a:prstGeom>
                    <a:effectLst>
                      <a:outerShdw blurRad="50800" dist="38100" dir="2700000" algn="tl" rotWithShape="0">
                        <a:prstClr val="black">
                          <a:alpha val="40000"/>
                        </a:prstClr>
                      </a:outerShdw>
                    </a:effectLst>
                  </pic:spPr>
                </pic:pic>
              </a:graphicData>
            </a:graphic>
          </wp:inline>
        </w:drawing>
      </w:r>
    </w:p>
    <w:p w14:paraId="72F9977F" w14:textId="2EE52F3F" w:rsidR="006A41E5" w:rsidRPr="00A12EE6" w:rsidRDefault="006A41E5" w:rsidP="006A41E5">
      <w:pPr>
        <w:pStyle w:val="Popis"/>
        <w:jc w:val="center"/>
      </w:pPr>
      <w:bookmarkStart w:id="476" w:name="_Toc182423475"/>
      <w:r w:rsidRPr="00A12EE6">
        <w:t xml:space="preserve">Obr. </w:t>
      </w:r>
      <w:fldSimple w:instr=" STYLEREF 1 \s ">
        <w:r w:rsidR="005418FC">
          <w:rPr>
            <w:noProof/>
          </w:rPr>
          <w:t>5</w:t>
        </w:r>
      </w:fldSimple>
      <w:r w:rsidR="00E37B0B" w:rsidRPr="00A12EE6">
        <w:noBreakHyphen/>
      </w:r>
      <w:fldSimple w:instr=" SEQ Obr. \* ARABIC \s 1 ">
        <w:r w:rsidR="005418FC">
          <w:rPr>
            <w:noProof/>
          </w:rPr>
          <w:t>34</w:t>
        </w:r>
      </w:fldSimple>
      <w:r w:rsidRPr="00A12EE6">
        <w:t>. Konzola mmc</w:t>
      </w:r>
      <w:bookmarkEnd w:id="476"/>
    </w:p>
    <w:p w14:paraId="01E41130" w14:textId="09491F5B" w:rsidR="006A41E5" w:rsidRPr="00A12EE6" w:rsidRDefault="006A41E5" w:rsidP="00AB0B37">
      <w:pPr>
        <w:pStyle w:val="Odsekzoznamu"/>
        <w:numPr>
          <w:ilvl w:val="0"/>
          <w:numId w:val="41"/>
        </w:numPr>
        <w:ind w:left="454" w:hanging="454"/>
        <w:jc w:val="both"/>
      </w:pPr>
      <w:r w:rsidRPr="00A12EE6">
        <w:t xml:space="preserve">V  otvorenom okne </w:t>
      </w:r>
      <w:proofErr w:type="spellStart"/>
      <w:r w:rsidRPr="00A12EE6">
        <w:t>Add</w:t>
      </w:r>
      <w:proofErr w:type="spellEnd"/>
      <w:r w:rsidRPr="00A12EE6">
        <w:t xml:space="preserve"> or </w:t>
      </w:r>
      <w:proofErr w:type="spellStart"/>
      <w:r w:rsidRPr="00A12EE6">
        <w:t>Remove</w:t>
      </w:r>
      <w:proofErr w:type="spellEnd"/>
      <w:r w:rsidRPr="00A12EE6">
        <w:t xml:space="preserve"> </w:t>
      </w:r>
      <w:proofErr w:type="spellStart"/>
      <w:r w:rsidRPr="00A12EE6">
        <w:t>Snap-ins</w:t>
      </w:r>
      <w:proofErr w:type="spellEnd"/>
      <w:r w:rsidRPr="00A12EE6">
        <w:t xml:space="preserve"> zvolíme položku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Schema</w:t>
      </w:r>
      <w:proofErr w:type="spellEnd"/>
      <w:r w:rsidRPr="00A12EE6">
        <w:t xml:space="preserve"> a pomocou tlačidla </w:t>
      </w:r>
      <w:proofErr w:type="spellStart"/>
      <w:r w:rsidRPr="002F06CD">
        <w:rPr>
          <w:b/>
          <w:bCs/>
          <w:i/>
          <w:iCs/>
          <w:bdr w:val="single" w:sz="8" w:space="0" w:color="auto" w:shadow="1"/>
          <w:shd w:val="clear" w:color="auto" w:fill="D9D9D9" w:themeFill="background1" w:themeFillShade="D9"/>
        </w:rPr>
        <w:t>Add</w:t>
      </w:r>
      <w:proofErr w:type="spellEnd"/>
      <w:r w:rsidRPr="002F06CD">
        <w:rPr>
          <w:b/>
          <w:bCs/>
          <w:i/>
          <w:iCs/>
          <w:bdr w:val="single" w:sz="8" w:space="0" w:color="auto" w:shadow="1"/>
          <w:shd w:val="clear" w:color="auto" w:fill="D9D9D9" w:themeFill="background1" w:themeFillShade="D9"/>
        </w:rPr>
        <w:t xml:space="preserve"> &gt;</w:t>
      </w:r>
      <w:r w:rsidRPr="00A12EE6">
        <w:t xml:space="preserve"> ju presunieme do zvolených konzol. Potvrdíme tlačidlom </w:t>
      </w:r>
      <w:r w:rsidRPr="002F06CD">
        <w:rPr>
          <w:b/>
          <w:bCs/>
          <w:i/>
          <w:iCs/>
          <w:bdr w:val="single" w:sz="8" w:space="0" w:color="auto" w:shadow="1"/>
          <w:shd w:val="clear" w:color="auto" w:fill="D9D9D9" w:themeFill="background1" w:themeFillShade="D9"/>
        </w:rPr>
        <w:t>OK</w:t>
      </w:r>
      <w:r w:rsidRPr="00A12EE6">
        <w:t>.</w:t>
      </w:r>
    </w:p>
    <w:p w14:paraId="3CDAD065" w14:textId="77777777" w:rsidR="006A41E5" w:rsidRPr="00A12EE6" w:rsidRDefault="006A41E5" w:rsidP="006A41E5">
      <w:pPr>
        <w:keepNext/>
        <w:jc w:val="center"/>
      </w:pPr>
      <w:r w:rsidRPr="00A12EE6">
        <w:rPr>
          <w:noProof/>
          <w:lang w:eastAsia="sk-SK"/>
        </w:rPr>
        <w:lastRenderedPageBreak/>
        <w:drawing>
          <wp:inline distT="0" distB="0" distL="0" distR="0" wp14:anchorId="2BEF1CF2" wp14:editId="1DC3BF6A">
            <wp:extent cx="5760720" cy="4082415"/>
            <wp:effectExtent l="38100" t="38100" r="87630" b="89535"/>
            <wp:docPr id="562547344"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7344" name="Obrázok 1" descr="Obrázok, na ktorom je text, elektronika, snímka obrazovky, softvér&#10;&#10;Automaticky generovaný popis"/>
                    <pic:cNvPicPr/>
                  </pic:nvPicPr>
                  <pic:blipFill>
                    <a:blip r:embed="rId251"/>
                    <a:stretch>
                      <a:fillRect/>
                    </a:stretch>
                  </pic:blipFill>
                  <pic:spPr>
                    <a:xfrm>
                      <a:off x="0" y="0"/>
                      <a:ext cx="5760720" cy="4082415"/>
                    </a:xfrm>
                    <a:prstGeom prst="rect">
                      <a:avLst/>
                    </a:prstGeom>
                    <a:effectLst>
                      <a:outerShdw blurRad="50800" dist="38100" dir="2700000" algn="tl" rotWithShape="0">
                        <a:prstClr val="black">
                          <a:alpha val="40000"/>
                        </a:prstClr>
                      </a:outerShdw>
                    </a:effectLst>
                  </pic:spPr>
                </pic:pic>
              </a:graphicData>
            </a:graphic>
          </wp:inline>
        </w:drawing>
      </w:r>
    </w:p>
    <w:p w14:paraId="5024D927" w14:textId="7F0390C2" w:rsidR="006A41E5" w:rsidRPr="00A12EE6" w:rsidRDefault="006A41E5" w:rsidP="006A41E5">
      <w:pPr>
        <w:pStyle w:val="Popis"/>
        <w:jc w:val="center"/>
      </w:pPr>
      <w:bookmarkStart w:id="477" w:name="_Toc182423476"/>
      <w:r w:rsidRPr="00A12EE6">
        <w:t xml:space="preserve">Obr. </w:t>
      </w:r>
      <w:fldSimple w:instr=" STYLEREF 1 \s ">
        <w:r w:rsidR="005418FC">
          <w:rPr>
            <w:noProof/>
          </w:rPr>
          <w:t>5</w:t>
        </w:r>
      </w:fldSimple>
      <w:r w:rsidR="00E37B0B" w:rsidRPr="00A12EE6">
        <w:noBreakHyphen/>
      </w:r>
      <w:fldSimple w:instr=" SEQ Obr. \* ARABIC \s 1 ">
        <w:r w:rsidR="005418FC">
          <w:rPr>
            <w:noProof/>
          </w:rPr>
          <w:t>35</w:t>
        </w:r>
      </w:fldSimple>
      <w:r w:rsidRPr="00A12EE6">
        <w:t xml:space="preserve">. </w:t>
      </w:r>
      <w:proofErr w:type="spellStart"/>
      <w:r w:rsidRPr="00A12EE6">
        <w:t>Add</w:t>
      </w:r>
      <w:proofErr w:type="spellEnd"/>
      <w:r w:rsidRPr="00A12EE6">
        <w:t xml:space="preserve"> or </w:t>
      </w:r>
      <w:proofErr w:type="spellStart"/>
      <w:r w:rsidRPr="00A12EE6">
        <w:t>Remove</w:t>
      </w:r>
      <w:proofErr w:type="spellEnd"/>
      <w:r w:rsidRPr="00A12EE6">
        <w:t xml:space="preserve"> </w:t>
      </w:r>
      <w:proofErr w:type="spellStart"/>
      <w:r w:rsidRPr="00A12EE6">
        <w:t>Snap-ins</w:t>
      </w:r>
      <w:bookmarkEnd w:id="477"/>
      <w:proofErr w:type="spellEnd"/>
    </w:p>
    <w:p w14:paraId="0D8452E8" w14:textId="03FBBF91" w:rsidR="00332499" w:rsidRPr="00A12EE6" w:rsidRDefault="00332499" w:rsidP="00AB0B37">
      <w:pPr>
        <w:pStyle w:val="Odsekzoznamu"/>
        <w:numPr>
          <w:ilvl w:val="0"/>
          <w:numId w:val="41"/>
        </w:numPr>
        <w:ind w:left="454" w:hanging="454"/>
        <w:jc w:val="both"/>
      </w:pPr>
      <w:bookmarkStart w:id="478" w:name="_Ref176454715"/>
      <w:r w:rsidRPr="00A12EE6">
        <w:t xml:space="preserve">Po zatvorení okna zostane otvorená konzola s načítanou konzolou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Schema</w:t>
      </w:r>
      <w:proofErr w:type="spellEnd"/>
      <w:r w:rsidRPr="00A12EE6">
        <w:t xml:space="preserve">, na ktorú klikneme pravým tlačidlom myši a zvolíme voľbu </w:t>
      </w:r>
      <w:r w:rsidRPr="00A12EE6">
        <w:rPr>
          <w:b/>
          <w:bCs/>
          <w:i/>
          <w:iCs/>
        </w:rPr>
        <w:t xml:space="preserve">Change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rPr>
          <w:b/>
          <w:bCs/>
          <w:i/>
          <w:iCs/>
        </w:rPr>
        <w:t>...</w:t>
      </w:r>
      <w:r w:rsidRPr="00A12EE6">
        <w:t xml:space="preserve">, pre zmenu spravovaného servera na </w:t>
      </w:r>
      <w:r w:rsidRPr="00A12EE6">
        <w:rPr>
          <w:b/>
          <w:bCs/>
          <w:i/>
          <w:iCs/>
        </w:rPr>
        <w:t>server-c</w:t>
      </w:r>
      <w:r w:rsidRPr="00A12EE6">
        <w:t>. Táto konzola automaticky otvára server na ktorom je daná rola spustená.</w:t>
      </w:r>
      <w:bookmarkEnd w:id="478"/>
    </w:p>
    <w:p w14:paraId="66B7837A" w14:textId="77777777" w:rsidR="00332499" w:rsidRPr="00A12EE6" w:rsidRDefault="00332499" w:rsidP="00332499">
      <w:pPr>
        <w:keepNext/>
        <w:jc w:val="center"/>
      </w:pPr>
      <w:r w:rsidRPr="00A12EE6">
        <w:rPr>
          <w:noProof/>
          <w:lang w:eastAsia="sk-SK"/>
        </w:rPr>
        <w:drawing>
          <wp:inline distT="0" distB="0" distL="0" distR="0" wp14:anchorId="3F8521DE" wp14:editId="315B9841">
            <wp:extent cx="5760720" cy="1799590"/>
            <wp:effectExtent l="38100" t="38100" r="87630" b="86360"/>
            <wp:docPr id="437853058"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53058" name="Obrázok 1" descr="Obrázok, na ktorom je text, snímka obrazovky, softvér, písmo&#10;&#10;Automaticky generovaný popis"/>
                    <pic:cNvPicPr/>
                  </pic:nvPicPr>
                  <pic:blipFill>
                    <a:blip r:embed="rId252"/>
                    <a:stretch>
                      <a:fillRect/>
                    </a:stretch>
                  </pic:blipFill>
                  <pic:spPr>
                    <a:xfrm>
                      <a:off x="0" y="0"/>
                      <a:ext cx="5760720" cy="1799590"/>
                    </a:xfrm>
                    <a:prstGeom prst="rect">
                      <a:avLst/>
                    </a:prstGeom>
                    <a:effectLst>
                      <a:outerShdw blurRad="50800" dist="38100" dir="2700000" algn="tl" rotWithShape="0">
                        <a:prstClr val="black">
                          <a:alpha val="40000"/>
                        </a:prstClr>
                      </a:outerShdw>
                    </a:effectLst>
                  </pic:spPr>
                </pic:pic>
              </a:graphicData>
            </a:graphic>
          </wp:inline>
        </w:drawing>
      </w:r>
    </w:p>
    <w:p w14:paraId="3B779048" w14:textId="570BA047" w:rsidR="00332499" w:rsidRPr="00A12EE6" w:rsidRDefault="00332499" w:rsidP="00332499">
      <w:pPr>
        <w:pStyle w:val="Popis"/>
        <w:jc w:val="center"/>
      </w:pPr>
      <w:bookmarkStart w:id="479" w:name="_Toc182423477"/>
      <w:r w:rsidRPr="00A12EE6">
        <w:t xml:space="preserve">Obr. </w:t>
      </w:r>
      <w:fldSimple w:instr=" STYLEREF 1 \s ">
        <w:r w:rsidR="005418FC">
          <w:rPr>
            <w:noProof/>
          </w:rPr>
          <w:t>5</w:t>
        </w:r>
      </w:fldSimple>
      <w:r w:rsidR="00E37B0B" w:rsidRPr="00A12EE6">
        <w:noBreakHyphen/>
      </w:r>
      <w:fldSimple w:instr=" SEQ Obr. \* ARABIC \s 1 ">
        <w:r w:rsidR="005418FC">
          <w:rPr>
            <w:noProof/>
          </w:rPr>
          <w:t>36</w:t>
        </w:r>
      </w:fldSimple>
      <w:r w:rsidRPr="00A12EE6">
        <w:t xml:space="preserve">. Konzola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Schema</w:t>
      </w:r>
      <w:bookmarkEnd w:id="479"/>
      <w:proofErr w:type="spellEnd"/>
    </w:p>
    <w:p w14:paraId="7AFFA906" w14:textId="0FB9BD85" w:rsidR="00332499" w:rsidRPr="00A12EE6" w:rsidRDefault="00332499" w:rsidP="00AB0B37">
      <w:pPr>
        <w:pStyle w:val="Odsekzoznamu"/>
        <w:numPr>
          <w:ilvl w:val="0"/>
          <w:numId w:val="41"/>
        </w:numPr>
        <w:ind w:left="454" w:hanging="454"/>
        <w:jc w:val="both"/>
      </w:pPr>
      <w:r w:rsidRPr="00A12EE6">
        <w:t xml:space="preserve">V okne Change </w:t>
      </w:r>
      <w:proofErr w:type="spellStart"/>
      <w:r w:rsidRPr="00A12EE6">
        <w:t>Directory</w:t>
      </w:r>
      <w:proofErr w:type="spellEnd"/>
      <w:r w:rsidRPr="00A12EE6">
        <w:t xml:space="preserve"> Server klikneme na názov </w:t>
      </w:r>
      <w:r w:rsidRPr="00A12EE6">
        <w:rPr>
          <w:b/>
          <w:bCs/>
          <w:i/>
          <w:iCs/>
        </w:rPr>
        <w:t>server-</w:t>
      </w:r>
      <w:proofErr w:type="spellStart"/>
      <w:r w:rsidRPr="00A12EE6">
        <w:rPr>
          <w:b/>
          <w:bCs/>
          <w:i/>
          <w:iCs/>
        </w:rPr>
        <w:t>c.kti.local</w:t>
      </w:r>
      <w:proofErr w:type="spellEnd"/>
      <w:r w:rsidRPr="00A12EE6">
        <w:t xml:space="preserve"> a voľbu potvrdíme tlačidlom </w:t>
      </w:r>
      <w:r w:rsidRPr="002F06CD">
        <w:rPr>
          <w:b/>
          <w:bCs/>
          <w:i/>
          <w:iCs/>
          <w:bdr w:val="single" w:sz="8" w:space="0" w:color="auto" w:shadow="1"/>
          <w:shd w:val="clear" w:color="auto" w:fill="D9D9D9" w:themeFill="background1" w:themeFillShade="D9"/>
        </w:rPr>
        <w:t>OK</w:t>
      </w:r>
      <w:r w:rsidRPr="00A12EE6">
        <w:t xml:space="preserve">. </w:t>
      </w:r>
      <w:r w:rsidR="002F06CD">
        <w:t>Z</w:t>
      </w:r>
      <w:r w:rsidRPr="00A12EE6">
        <w:t>obrazí</w:t>
      </w:r>
      <w:r w:rsidR="002F06CD">
        <w:t xml:space="preserve"> sa</w:t>
      </w:r>
      <w:r w:rsidRPr="00A12EE6">
        <w:t xml:space="preserve"> informácia</w:t>
      </w:r>
      <w:r w:rsidR="00C7742F" w:rsidRPr="00A12EE6">
        <w:t xml:space="preserve">, že konzola nie je pripojená na server s rolou </w:t>
      </w:r>
      <w:proofErr w:type="spellStart"/>
      <w:r w:rsidR="00C7742F" w:rsidRPr="00A12EE6">
        <w:rPr>
          <w:b/>
          <w:bCs/>
          <w:i/>
          <w:iCs/>
        </w:rPr>
        <w:t>schema</w:t>
      </w:r>
      <w:proofErr w:type="spellEnd"/>
      <w:r w:rsidR="00C7742F" w:rsidRPr="00A12EE6">
        <w:rPr>
          <w:b/>
          <w:bCs/>
          <w:i/>
          <w:iCs/>
        </w:rPr>
        <w:t xml:space="preserve"> </w:t>
      </w:r>
      <w:proofErr w:type="spellStart"/>
      <w:r w:rsidR="00C7742F" w:rsidRPr="00A12EE6">
        <w:rPr>
          <w:b/>
          <w:bCs/>
          <w:i/>
          <w:iCs/>
        </w:rPr>
        <w:t>operations</w:t>
      </w:r>
      <w:proofErr w:type="spellEnd"/>
      <w:r w:rsidR="00C7742F" w:rsidRPr="00A12EE6">
        <w:rPr>
          <w:b/>
          <w:bCs/>
          <w:i/>
          <w:iCs/>
        </w:rPr>
        <w:t xml:space="preserve"> </w:t>
      </w:r>
      <w:proofErr w:type="spellStart"/>
      <w:r w:rsidR="00C7742F" w:rsidRPr="00A12EE6">
        <w:rPr>
          <w:b/>
          <w:bCs/>
          <w:i/>
          <w:iCs/>
        </w:rPr>
        <w:t>master</w:t>
      </w:r>
      <w:proofErr w:type="spellEnd"/>
      <w:r w:rsidR="00C7742F" w:rsidRPr="00A12EE6">
        <w:t xml:space="preserve">. Okno potvrdíme tlačidlom </w:t>
      </w:r>
      <w:r w:rsidR="00C7742F" w:rsidRPr="002F06CD">
        <w:rPr>
          <w:b/>
          <w:bCs/>
          <w:i/>
          <w:iCs/>
          <w:bdr w:val="single" w:sz="8" w:space="0" w:color="auto" w:shadow="1"/>
          <w:shd w:val="clear" w:color="auto" w:fill="D9D9D9" w:themeFill="background1" w:themeFillShade="D9"/>
        </w:rPr>
        <w:t>OK</w:t>
      </w:r>
      <w:r w:rsidR="00C7742F" w:rsidRPr="00A12EE6">
        <w:t>.</w:t>
      </w:r>
    </w:p>
    <w:p w14:paraId="0B54F535" w14:textId="77777777" w:rsidR="00332499" w:rsidRPr="00A12EE6" w:rsidRDefault="00332499" w:rsidP="00332499">
      <w:pPr>
        <w:keepNext/>
        <w:jc w:val="center"/>
      </w:pPr>
      <w:r w:rsidRPr="00A12EE6">
        <w:rPr>
          <w:noProof/>
          <w:lang w:eastAsia="sk-SK"/>
        </w:rPr>
        <w:lastRenderedPageBreak/>
        <w:drawing>
          <wp:inline distT="0" distB="0" distL="0" distR="0" wp14:anchorId="647F2A50" wp14:editId="6FCD384C">
            <wp:extent cx="5760720" cy="3902075"/>
            <wp:effectExtent l="38100" t="38100" r="87630" b="98425"/>
            <wp:docPr id="2112319348" name="Obrázok 1" descr="Obrázok, na ktorom je text, elektronika, snímka obrazovky,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19348" name="Obrázok 1" descr="Obrázok, na ktorom je text, elektronika, snímka obrazovky, displej&#10;&#10;Automaticky generovaný popis"/>
                    <pic:cNvPicPr/>
                  </pic:nvPicPr>
                  <pic:blipFill>
                    <a:blip r:embed="rId253"/>
                    <a:stretch>
                      <a:fillRect/>
                    </a:stretch>
                  </pic:blipFill>
                  <pic:spPr>
                    <a:xfrm>
                      <a:off x="0" y="0"/>
                      <a:ext cx="5760720" cy="3902075"/>
                    </a:xfrm>
                    <a:prstGeom prst="rect">
                      <a:avLst/>
                    </a:prstGeom>
                    <a:effectLst>
                      <a:outerShdw blurRad="50800" dist="38100" dir="2700000" algn="tl" rotWithShape="0">
                        <a:prstClr val="black">
                          <a:alpha val="40000"/>
                        </a:prstClr>
                      </a:outerShdw>
                    </a:effectLst>
                  </pic:spPr>
                </pic:pic>
              </a:graphicData>
            </a:graphic>
          </wp:inline>
        </w:drawing>
      </w:r>
    </w:p>
    <w:p w14:paraId="2DF8E09E" w14:textId="0EE526C4" w:rsidR="00332499" w:rsidRPr="00A12EE6" w:rsidRDefault="00332499" w:rsidP="00332499">
      <w:pPr>
        <w:pStyle w:val="Popis"/>
        <w:jc w:val="center"/>
      </w:pPr>
      <w:bookmarkStart w:id="480" w:name="_Toc182423478"/>
      <w:r w:rsidRPr="00A12EE6">
        <w:t xml:space="preserve">Obr. </w:t>
      </w:r>
      <w:fldSimple w:instr=" STYLEREF 1 \s ">
        <w:r w:rsidR="005418FC">
          <w:rPr>
            <w:noProof/>
          </w:rPr>
          <w:t>5</w:t>
        </w:r>
      </w:fldSimple>
      <w:r w:rsidR="00E37B0B" w:rsidRPr="00A12EE6">
        <w:noBreakHyphen/>
      </w:r>
      <w:fldSimple w:instr=" SEQ Obr. \* ARABIC \s 1 ">
        <w:r w:rsidR="005418FC">
          <w:rPr>
            <w:noProof/>
          </w:rPr>
          <w:t>37</w:t>
        </w:r>
      </w:fldSimple>
      <w:r w:rsidRPr="00A12EE6">
        <w:t xml:space="preserve">. Zmena servera pre </w:t>
      </w:r>
      <w:proofErr w:type="spellStart"/>
      <w:r w:rsidRPr="00A12EE6">
        <w:t>konzulu</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Schema</w:t>
      </w:r>
      <w:bookmarkEnd w:id="480"/>
      <w:proofErr w:type="spellEnd"/>
    </w:p>
    <w:p w14:paraId="3C81FB93" w14:textId="77777777" w:rsidR="00332499" w:rsidRPr="00A12EE6" w:rsidRDefault="00332499" w:rsidP="00332499">
      <w:pPr>
        <w:keepNext/>
        <w:jc w:val="center"/>
      </w:pPr>
      <w:r w:rsidRPr="00A12EE6">
        <w:rPr>
          <w:noProof/>
          <w:lang w:eastAsia="sk-SK"/>
        </w:rPr>
        <w:drawing>
          <wp:inline distT="0" distB="0" distL="0" distR="0" wp14:anchorId="1DCE30B0" wp14:editId="3516C8D5">
            <wp:extent cx="3858163" cy="1571844"/>
            <wp:effectExtent l="38100" t="38100" r="104775" b="104775"/>
            <wp:docPr id="1182592131"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131" name="Obrázok 1" descr="Obrázok, na ktorom je text, snímka obrazovky, písmo&#10;&#10;Automaticky generovaný popis"/>
                    <pic:cNvPicPr/>
                  </pic:nvPicPr>
                  <pic:blipFill>
                    <a:blip r:embed="rId254"/>
                    <a:stretch>
                      <a:fillRect/>
                    </a:stretch>
                  </pic:blipFill>
                  <pic:spPr>
                    <a:xfrm>
                      <a:off x="0" y="0"/>
                      <a:ext cx="3858163" cy="1571844"/>
                    </a:xfrm>
                    <a:prstGeom prst="rect">
                      <a:avLst/>
                    </a:prstGeom>
                    <a:effectLst>
                      <a:outerShdw blurRad="50800" dist="38100" dir="2700000" algn="tl" rotWithShape="0">
                        <a:prstClr val="black">
                          <a:alpha val="40000"/>
                        </a:prstClr>
                      </a:outerShdw>
                    </a:effectLst>
                  </pic:spPr>
                </pic:pic>
              </a:graphicData>
            </a:graphic>
          </wp:inline>
        </w:drawing>
      </w:r>
    </w:p>
    <w:p w14:paraId="09594137" w14:textId="10079CB9" w:rsidR="00332499" w:rsidRPr="00A12EE6" w:rsidRDefault="00332499" w:rsidP="00332499">
      <w:pPr>
        <w:pStyle w:val="Popis"/>
        <w:jc w:val="center"/>
      </w:pPr>
      <w:bookmarkStart w:id="481" w:name="_Toc182423479"/>
      <w:r w:rsidRPr="00A12EE6">
        <w:t xml:space="preserve">Obr. </w:t>
      </w:r>
      <w:fldSimple w:instr=" STYLEREF 1 \s ">
        <w:r w:rsidR="005418FC">
          <w:rPr>
            <w:noProof/>
          </w:rPr>
          <w:t>5</w:t>
        </w:r>
      </w:fldSimple>
      <w:r w:rsidR="00E37B0B" w:rsidRPr="00A12EE6">
        <w:noBreakHyphen/>
      </w:r>
      <w:fldSimple w:instr=" SEQ Obr. \* ARABIC \s 1 ">
        <w:r w:rsidR="005418FC">
          <w:rPr>
            <w:noProof/>
          </w:rPr>
          <w:t>38</w:t>
        </w:r>
      </w:fldSimple>
      <w:r w:rsidRPr="00A12EE6">
        <w:t xml:space="preserve">. Informácia </w:t>
      </w:r>
      <w:r w:rsidR="00C7742F" w:rsidRPr="00A12EE6">
        <w:t>o</w:t>
      </w:r>
      <w:r w:rsidRPr="00A12EE6">
        <w:t xml:space="preserve"> pripojen</w:t>
      </w:r>
      <w:r w:rsidR="00C7742F" w:rsidRPr="00A12EE6">
        <w:t>í</w:t>
      </w:r>
      <w:r w:rsidRPr="00A12EE6">
        <w:t xml:space="preserve"> </w:t>
      </w:r>
      <w:r w:rsidR="00C7742F" w:rsidRPr="00A12EE6">
        <w:t>k</w:t>
      </w:r>
      <w:r w:rsidRPr="00A12EE6">
        <w:t xml:space="preserve"> </w:t>
      </w:r>
      <w:proofErr w:type="spellStart"/>
      <w:r w:rsidRPr="00A12EE6">
        <w:t>schema</w:t>
      </w:r>
      <w:proofErr w:type="spellEnd"/>
      <w:r w:rsidRPr="00A12EE6">
        <w:t xml:space="preserve"> </w:t>
      </w:r>
      <w:proofErr w:type="spellStart"/>
      <w:r w:rsidRPr="00A12EE6">
        <w:t>operations</w:t>
      </w:r>
      <w:proofErr w:type="spellEnd"/>
      <w:r w:rsidRPr="00A12EE6">
        <w:t xml:space="preserve"> </w:t>
      </w:r>
      <w:proofErr w:type="spellStart"/>
      <w:r w:rsidRPr="00A12EE6">
        <w:t>master</w:t>
      </w:r>
      <w:bookmarkEnd w:id="481"/>
      <w:proofErr w:type="spellEnd"/>
    </w:p>
    <w:p w14:paraId="1395FCD5" w14:textId="4ADCF514" w:rsidR="00332499" w:rsidRPr="00A12EE6" w:rsidRDefault="002F06CD" w:rsidP="00AB0B37">
      <w:pPr>
        <w:pStyle w:val="Odsekzoznamu"/>
        <w:numPr>
          <w:ilvl w:val="0"/>
          <w:numId w:val="41"/>
        </w:numPr>
        <w:ind w:left="454" w:hanging="454"/>
        <w:jc w:val="both"/>
      </w:pPr>
      <w:r>
        <w:t>Z</w:t>
      </w:r>
      <w:r w:rsidR="00C7742F" w:rsidRPr="00A12EE6">
        <w:t xml:space="preserve">opakujeme postup ako v kroku </w:t>
      </w:r>
      <w:r w:rsidR="00BF1CB3" w:rsidRPr="00A12EE6">
        <w:rPr>
          <w:b/>
          <w:bCs/>
          <w:color w:val="00B0F0"/>
        </w:rPr>
        <w:fldChar w:fldCharType="begin"/>
      </w:r>
      <w:r w:rsidR="00BF1CB3" w:rsidRPr="00A12EE6">
        <w:rPr>
          <w:b/>
          <w:bCs/>
          <w:color w:val="00B0F0"/>
        </w:rPr>
        <w:instrText xml:space="preserve"> REF _Ref176454715 \r \h  \* MERGEFORMAT </w:instrText>
      </w:r>
      <w:r w:rsidR="00BF1CB3" w:rsidRPr="00A12EE6">
        <w:rPr>
          <w:b/>
          <w:bCs/>
          <w:color w:val="00B0F0"/>
        </w:rPr>
      </w:r>
      <w:r w:rsidR="00BF1CB3" w:rsidRPr="00A12EE6">
        <w:rPr>
          <w:b/>
          <w:bCs/>
          <w:color w:val="00B0F0"/>
        </w:rPr>
        <w:fldChar w:fldCharType="separate"/>
      </w:r>
      <w:r w:rsidR="005418FC">
        <w:rPr>
          <w:b/>
          <w:bCs/>
          <w:color w:val="00B0F0"/>
        </w:rPr>
        <w:t>18</w:t>
      </w:r>
      <w:r w:rsidR="00BF1CB3" w:rsidRPr="00A12EE6">
        <w:rPr>
          <w:b/>
          <w:bCs/>
          <w:color w:val="00B0F0"/>
        </w:rPr>
        <w:fldChar w:fldCharType="end"/>
      </w:r>
      <w:r w:rsidR="00C7742F" w:rsidRPr="00A12EE6">
        <w:t xml:space="preserve"> s tým rozdielom, že</w:t>
      </w:r>
      <w:r w:rsidR="00D4213F" w:rsidRPr="00A12EE6">
        <w:t xml:space="preserve"> </w:t>
      </w:r>
      <w:r w:rsidR="00332499" w:rsidRPr="00A12EE6">
        <w:t xml:space="preserve">klikneme pravým tlačidlom myši </w:t>
      </w:r>
      <w:r w:rsidR="00C7742F" w:rsidRPr="00A12EE6">
        <w:t xml:space="preserve">na </w:t>
      </w:r>
      <w:r w:rsidRPr="00A12EE6">
        <w:t>voľbu</w:t>
      </w:r>
      <w:r w:rsidR="00332499" w:rsidRPr="00A12EE6">
        <w:t xml:space="preserve"> </w:t>
      </w:r>
      <w:proofErr w:type="spellStart"/>
      <w:r w:rsidR="00332499" w:rsidRPr="00A12EE6">
        <w:rPr>
          <w:b/>
          <w:bCs/>
          <w:i/>
          <w:iCs/>
        </w:rPr>
        <w:t>Operations</w:t>
      </w:r>
      <w:proofErr w:type="spellEnd"/>
      <w:r w:rsidR="00332499" w:rsidRPr="00A12EE6">
        <w:rPr>
          <w:b/>
          <w:bCs/>
          <w:i/>
          <w:iCs/>
        </w:rPr>
        <w:t xml:space="preserve"> </w:t>
      </w:r>
      <w:proofErr w:type="spellStart"/>
      <w:r w:rsidR="00332499" w:rsidRPr="00A12EE6">
        <w:rPr>
          <w:b/>
          <w:bCs/>
          <w:i/>
          <w:iCs/>
        </w:rPr>
        <w:t>Master</w:t>
      </w:r>
      <w:proofErr w:type="spellEnd"/>
      <w:r w:rsidR="00332499" w:rsidRPr="00A12EE6">
        <w:rPr>
          <w:b/>
          <w:bCs/>
          <w:i/>
          <w:iCs/>
        </w:rPr>
        <w:t>...</w:t>
      </w:r>
      <w:r w:rsidR="00C7742F" w:rsidRPr="00A12EE6">
        <w:t xml:space="preserve">, ktorá otvorí okno </w:t>
      </w:r>
      <w:r w:rsidR="00C7742F" w:rsidRPr="00A12EE6">
        <w:rPr>
          <w:b/>
          <w:bCs/>
          <w:i/>
          <w:iCs/>
        </w:rPr>
        <w:t xml:space="preserve">Change </w:t>
      </w:r>
      <w:proofErr w:type="spellStart"/>
      <w:r w:rsidR="00C7742F" w:rsidRPr="00A12EE6">
        <w:rPr>
          <w:b/>
          <w:bCs/>
          <w:i/>
          <w:iCs/>
        </w:rPr>
        <w:t>Schema</w:t>
      </w:r>
      <w:proofErr w:type="spellEnd"/>
      <w:r w:rsidR="00C7742F" w:rsidRPr="00A12EE6">
        <w:rPr>
          <w:b/>
          <w:bCs/>
          <w:i/>
          <w:iCs/>
        </w:rPr>
        <w:t xml:space="preserve"> </w:t>
      </w:r>
      <w:proofErr w:type="spellStart"/>
      <w:r w:rsidR="00C7742F" w:rsidRPr="00A12EE6">
        <w:rPr>
          <w:b/>
          <w:bCs/>
          <w:i/>
          <w:iCs/>
        </w:rPr>
        <w:t>Master</w:t>
      </w:r>
      <w:proofErr w:type="spellEnd"/>
      <w:r w:rsidR="00C7742F" w:rsidRPr="00A12EE6">
        <w:t xml:space="preserve">. Opäť pokračujeme ako pri predošlých </w:t>
      </w:r>
      <w:r w:rsidR="00C7742F" w:rsidRPr="00A12EE6">
        <w:rPr>
          <w:b/>
          <w:bCs/>
          <w:i/>
          <w:iCs/>
        </w:rPr>
        <w:t>FSMO</w:t>
      </w:r>
      <w:r w:rsidR="00C7742F" w:rsidRPr="00A12EE6">
        <w:t xml:space="preserve"> rolách. Klikneme na tlačidlo </w:t>
      </w:r>
      <w:r w:rsidR="00C7742F" w:rsidRPr="002F06CD">
        <w:rPr>
          <w:b/>
          <w:bCs/>
          <w:i/>
          <w:iCs/>
          <w:bdr w:val="single" w:sz="8" w:space="0" w:color="auto" w:shadow="1"/>
          <w:shd w:val="clear" w:color="auto" w:fill="D9D9D9" w:themeFill="background1" w:themeFillShade="D9"/>
        </w:rPr>
        <w:t>Change</w:t>
      </w:r>
      <w:r w:rsidR="00C7742F" w:rsidRPr="00A12EE6">
        <w:t xml:space="preserve"> a potvrdíme informačné okná. Okno môžeme zavrieť pomocou tlačidla </w:t>
      </w:r>
      <w:proofErr w:type="spellStart"/>
      <w:r w:rsidR="00C7742F" w:rsidRPr="002F06CD">
        <w:rPr>
          <w:b/>
          <w:bCs/>
          <w:i/>
          <w:iCs/>
          <w:bdr w:val="single" w:sz="8" w:space="0" w:color="auto" w:shadow="1"/>
          <w:shd w:val="clear" w:color="auto" w:fill="D9D9D9" w:themeFill="background1" w:themeFillShade="D9"/>
        </w:rPr>
        <w:t>Close</w:t>
      </w:r>
      <w:proofErr w:type="spellEnd"/>
      <w:r w:rsidR="00C7742F" w:rsidRPr="00A12EE6">
        <w:t>.</w:t>
      </w:r>
    </w:p>
    <w:p w14:paraId="5E5B1C9E" w14:textId="0B2D7708" w:rsidR="00332499" w:rsidRPr="00A12EE6" w:rsidRDefault="00C7742F" w:rsidP="00332499">
      <w:pPr>
        <w:keepNext/>
        <w:jc w:val="center"/>
      </w:pPr>
      <w:r w:rsidRPr="00A12EE6">
        <w:rPr>
          <w:noProof/>
          <w:lang w:eastAsia="sk-SK"/>
        </w:rPr>
        <w:lastRenderedPageBreak/>
        <w:drawing>
          <wp:inline distT="0" distB="0" distL="0" distR="0" wp14:anchorId="6A3C2A85" wp14:editId="67CA6CB3">
            <wp:extent cx="3229426" cy="2438740"/>
            <wp:effectExtent l="38100" t="38100" r="104775" b="95250"/>
            <wp:docPr id="381852425"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425" name="Obrázok 1" descr="Obrázok, na ktorom je text, snímka obrazovky, písmo, číslo&#10;&#10;Automaticky generovaný popis"/>
                    <pic:cNvPicPr/>
                  </pic:nvPicPr>
                  <pic:blipFill>
                    <a:blip r:embed="rId255"/>
                    <a:stretch>
                      <a:fillRect/>
                    </a:stretch>
                  </pic:blipFill>
                  <pic:spPr>
                    <a:xfrm>
                      <a:off x="0" y="0"/>
                      <a:ext cx="3229426" cy="2438740"/>
                    </a:xfrm>
                    <a:prstGeom prst="rect">
                      <a:avLst/>
                    </a:prstGeom>
                    <a:effectLst>
                      <a:outerShdw blurRad="50800" dist="38100" dir="2700000" algn="tl" rotWithShape="0">
                        <a:prstClr val="black">
                          <a:alpha val="40000"/>
                        </a:prstClr>
                      </a:outerShdw>
                    </a:effectLst>
                  </pic:spPr>
                </pic:pic>
              </a:graphicData>
            </a:graphic>
          </wp:inline>
        </w:drawing>
      </w:r>
    </w:p>
    <w:p w14:paraId="006A95AA" w14:textId="3D380AE2" w:rsidR="00332499" w:rsidRPr="00A12EE6" w:rsidRDefault="00332499" w:rsidP="00332499">
      <w:pPr>
        <w:pStyle w:val="Popis"/>
        <w:jc w:val="center"/>
      </w:pPr>
      <w:bookmarkStart w:id="482" w:name="_Toc182423480"/>
      <w:r w:rsidRPr="00A12EE6">
        <w:t xml:space="preserve">Obr. </w:t>
      </w:r>
      <w:fldSimple w:instr=" STYLEREF 1 \s ">
        <w:r w:rsidR="005418FC">
          <w:rPr>
            <w:noProof/>
          </w:rPr>
          <w:t>5</w:t>
        </w:r>
      </w:fldSimple>
      <w:r w:rsidR="00E37B0B" w:rsidRPr="00A12EE6">
        <w:noBreakHyphen/>
      </w:r>
      <w:fldSimple w:instr=" SEQ Obr. \* ARABIC \s 1 ">
        <w:r w:rsidR="005418FC">
          <w:rPr>
            <w:noProof/>
          </w:rPr>
          <w:t>39</w:t>
        </w:r>
      </w:fldSimple>
      <w:r w:rsidRPr="00A12EE6">
        <w:t xml:space="preserve">. Konzola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Schema</w:t>
      </w:r>
      <w:bookmarkEnd w:id="482"/>
      <w:proofErr w:type="spellEnd"/>
    </w:p>
    <w:p w14:paraId="3FA62155" w14:textId="3AB87D17" w:rsidR="00332499" w:rsidRPr="00A12EE6" w:rsidRDefault="002F06CD" w:rsidP="00AB0B37">
      <w:pPr>
        <w:pStyle w:val="Odsekzoznamu"/>
        <w:numPr>
          <w:ilvl w:val="0"/>
          <w:numId w:val="41"/>
        </w:numPr>
        <w:ind w:left="454" w:hanging="454"/>
        <w:jc w:val="both"/>
      </w:pPr>
      <w:r>
        <w:t>O</w:t>
      </w:r>
      <w:r w:rsidR="00C7742F" w:rsidRPr="00A12EE6">
        <w:t xml:space="preserve">veríme role </w:t>
      </w:r>
      <w:r w:rsidR="00C7742F" w:rsidRPr="00A12EE6">
        <w:rPr>
          <w:b/>
          <w:bCs/>
          <w:i/>
          <w:iCs/>
        </w:rPr>
        <w:t>FSMO</w:t>
      </w:r>
      <w:r w:rsidR="00C7742F" w:rsidRPr="00A12EE6">
        <w:t xml:space="preserve"> pomocou príkazu </w:t>
      </w:r>
      <w:proofErr w:type="spellStart"/>
      <w:r w:rsidR="00C7742F" w:rsidRPr="00A12EE6">
        <w:rPr>
          <w:b/>
          <w:bCs/>
          <w:i/>
          <w:iCs/>
        </w:rPr>
        <w:t>netdom</w:t>
      </w:r>
      <w:proofErr w:type="spellEnd"/>
      <w:r w:rsidR="00C7742F" w:rsidRPr="00A12EE6">
        <w:rPr>
          <w:b/>
          <w:bCs/>
          <w:i/>
          <w:iCs/>
        </w:rPr>
        <w:t xml:space="preserve"> </w:t>
      </w:r>
      <w:proofErr w:type="spellStart"/>
      <w:r w:rsidR="00C7742F" w:rsidRPr="00A12EE6">
        <w:rPr>
          <w:b/>
          <w:bCs/>
          <w:i/>
          <w:iCs/>
        </w:rPr>
        <w:t>query</w:t>
      </w:r>
      <w:proofErr w:type="spellEnd"/>
      <w:r w:rsidR="00C7742F" w:rsidRPr="00A12EE6">
        <w:rPr>
          <w:b/>
          <w:bCs/>
          <w:i/>
          <w:iCs/>
        </w:rPr>
        <w:t xml:space="preserve"> </w:t>
      </w:r>
      <w:proofErr w:type="spellStart"/>
      <w:r w:rsidR="00C7742F" w:rsidRPr="00A12EE6">
        <w:rPr>
          <w:b/>
          <w:bCs/>
          <w:i/>
          <w:iCs/>
        </w:rPr>
        <w:t>fsmo</w:t>
      </w:r>
      <w:proofErr w:type="spellEnd"/>
      <w:r w:rsidR="00C7742F" w:rsidRPr="00A12EE6">
        <w:t>. Ako môžeme vidieť všetky role sú už na server</w:t>
      </w:r>
      <w:r>
        <w:t>i</w:t>
      </w:r>
      <w:r w:rsidR="00C7742F" w:rsidRPr="00A12EE6">
        <w:t xml:space="preserve"> s názvom </w:t>
      </w:r>
      <w:r w:rsidR="00C7742F" w:rsidRPr="00A12EE6">
        <w:rPr>
          <w:b/>
          <w:bCs/>
          <w:i/>
          <w:iCs/>
        </w:rPr>
        <w:t>server-c</w:t>
      </w:r>
      <w:r w:rsidR="00C7742F" w:rsidRPr="00A12EE6">
        <w:t>.</w:t>
      </w:r>
    </w:p>
    <w:p w14:paraId="71356790" w14:textId="14B8A5BC" w:rsidR="00C7742F" w:rsidRPr="00A12EE6" w:rsidRDefault="00C7742F" w:rsidP="00C7742F">
      <w:pPr>
        <w:keepNext/>
        <w:jc w:val="center"/>
      </w:pPr>
      <w:r w:rsidRPr="00A12EE6">
        <w:rPr>
          <w:noProof/>
          <w:lang w:eastAsia="sk-SK"/>
        </w:rPr>
        <w:drawing>
          <wp:inline distT="0" distB="0" distL="0" distR="0" wp14:anchorId="42A7AEC9" wp14:editId="260D0420">
            <wp:extent cx="4952999" cy="2047875"/>
            <wp:effectExtent l="38100" t="38100" r="95885" b="85725"/>
            <wp:docPr id="1791717057" name="Obrázok 1" descr="Obrázok, na ktorom je text, elektronika, snímka obrazovk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7057" name="Obrázok 1" descr="Obrázok, na ktorom je text, elektronika, snímka obrazovky, softvér&#10;&#10;Automaticky generovaný popis"/>
                    <pic:cNvPicPr/>
                  </pic:nvPicPr>
                  <pic:blipFill rotWithShape="1">
                    <a:blip r:embed="rId256"/>
                    <a:srcRect t="1376"/>
                    <a:stretch/>
                  </pic:blipFill>
                  <pic:spPr bwMode="auto">
                    <a:xfrm>
                      <a:off x="0" y="0"/>
                      <a:ext cx="4953691" cy="20481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976B5B" w14:textId="1DF87428" w:rsidR="00C7742F" w:rsidRPr="00A12EE6" w:rsidRDefault="00C7742F" w:rsidP="00C7742F">
      <w:pPr>
        <w:pStyle w:val="Popis"/>
        <w:jc w:val="center"/>
      </w:pPr>
      <w:bookmarkStart w:id="483" w:name="_Toc182423481"/>
      <w:r w:rsidRPr="00A12EE6">
        <w:t xml:space="preserve">Obr. </w:t>
      </w:r>
      <w:fldSimple w:instr=" STYLEREF 1 \s ">
        <w:r w:rsidR="005418FC">
          <w:rPr>
            <w:noProof/>
          </w:rPr>
          <w:t>5</w:t>
        </w:r>
      </w:fldSimple>
      <w:r w:rsidR="00E37B0B" w:rsidRPr="00A12EE6">
        <w:noBreakHyphen/>
      </w:r>
      <w:fldSimple w:instr=" SEQ Obr. \* ARABIC \s 1 ">
        <w:r w:rsidR="005418FC">
          <w:rPr>
            <w:noProof/>
          </w:rPr>
          <w:t>40</w:t>
        </w:r>
      </w:fldSimple>
      <w:r w:rsidRPr="00A12EE6">
        <w:t>. Role FSMO, server-c</w:t>
      </w:r>
      <w:bookmarkEnd w:id="483"/>
    </w:p>
    <w:p w14:paraId="18BDE223" w14:textId="182F2039" w:rsidR="00C7742F" w:rsidRPr="00A12EE6" w:rsidRDefault="00C7742F" w:rsidP="002F06CD">
      <w:pPr>
        <w:pStyle w:val="Odsekzoznamu"/>
        <w:numPr>
          <w:ilvl w:val="0"/>
          <w:numId w:val="41"/>
        </w:numPr>
        <w:ind w:left="454" w:hanging="454"/>
        <w:jc w:val="both"/>
      </w:pPr>
      <w:r w:rsidRPr="00A12EE6">
        <w:t xml:space="preserve">Keď máme presunuté všetky role FSMO na nový doménový radič, môžeme odstrániť radič domény s názvom </w:t>
      </w:r>
      <w:r w:rsidRPr="00A12EE6">
        <w:rPr>
          <w:b/>
          <w:bCs/>
          <w:i/>
          <w:iCs/>
        </w:rPr>
        <w:t>server-a</w:t>
      </w:r>
      <w:r w:rsidRPr="00A12EE6">
        <w:t>. Postupujem</w:t>
      </w:r>
      <w:ins w:id="484" w:author="Baráth, Július" w:date="2024-11-14T11:38:00Z" w16du:dateUtc="2024-11-14T10:38:00Z">
        <w:r w:rsidR="00931868">
          <w:t>e</w:t>
        </w:r>
      </w:ins>
      <w:r w:rsidRPr="00A12EE6">
        <w:t xml:space="preserve"> rovnako ako v podkapitole </w:t>
      </w:r>
      <w:r w:rsidR="00BF1CB3" w:rsidRPr="00A12EE6">
        <w:rPr>
          <w:b/>
          <w:bCs/>
          <w:color w:val="00B0F0"/>
        </w:rPr>
        <w:fldChar w:fldCharType="begin"/>
      </w:r>
      <w:r w:rsidR="00BF1CB3" w:rsidRPr="00A12EE6">
        <w:rPr>
          <w:b/>
          <w:bCs/>
          <w:color w:val="00B0F0"/>
        </w:rPr>
        <w:instrText xml:space="preserve"> REF _Ref176454796 \h  \* MERGEFORMAT </w:instrText>
      </w:r>
      <w:r w:rsidR="00BF1CB3" w:rsidRPr="00A12EE6">
        <w:rPr>
          <w:b/>
          <w:bCs/>
          <w:color w:val="00B0F0"/>
        </w:rPr>
      </w:r>
      <w:r w:rsidR="00BF1CB3" w:rsidRPr="00A12EE6">
        <w:rPr>
          <w:b/>
          <w:bCs/>
          <w:color w:val="00B0F0"/>
        </w:rPr>
        <w:fldChar w:fldCharType="separate"/>
      </w:r>
      <w:r w:rsidR="005418FC" w:rsidRPr="005418FC">
        <w:rPr>
          <w:b/>
          <w:bCs/>
          <w:color w:val="00B0F0"/>
        </w:rPr>
        <w:t>Odstránenie radiča domény</w:t>
      </w:r>
      <w:r w:rsidR="00BF1CB3" w:rsidRPr="00A12EE6">
        <w:rPr>
          <w:b/>
          <w:bCs/>
          <w:color w:val="00B0F0"/>
        </w:rPr>
        <w:fldChar w:fldCharType="end"/>
      </w:r>
      <w:r w:rsidRPr="00A12EE6">
        <w:t>.</w:t>
      </w:r>
      <w:r w:rsidR="00720231" w:rsidRPr="00A12EE6">
        <w:t xml:space="preserve"> Pred odstránením odporúčame zmeniť </w:t>
      </w:r>
      <w:r w:rsidR="00720231" w:rsidRPr="00A12EE6">
        <w:rPr>
          <w:b/>
          <w:bCs/>
          <w:i/>
          <w:iCs/>
        </w:rPr>
        <w:t>DNS server</w:t>
      </w:r>
      <w:r w:rsidR="00720231" w:rsidRPr="00A12EE6">
        <w:t xml:space="preserve"> na server</w:t>
      </w:r>
      <w:r w:rsidR="002F06CD">
        <w:t>i</w:t>
      </w:r>
      <w:r w:rsidR="00DA4A3F" w:rsidRPr="00A12EE6">
        <w:rPr>
          <w:b/>
          <w:bCs/>
          <w:i/>
          <w:iCs/>
        </w:rPr>
        <w:t xml:space="preserve"> server</w:t>
      </w:r>
      <w:r w:rsidR="00720231" w:rsidRPr="00A12EE6">
        <w:rPr>
          <w:b/>
          <w:bCs/>
          <w:i/>
          <w:iCs/>
        </w:rPr>
        <w:t>-a</w:t>
      </w:r>
      <w:r w:rsidR="00720231" w:rsidRPr="00A12EE6">
        <w:t xml:space="preserve"> </w:t>
      </w:r>
      <w:r w:rsidR="00DA4A3F" w:rsidRPr="00A12EE6">
        <w:t xml:space="preserve">a aj na počítači s názvom WIN10 </w:t>
      </w:r>
      <w:r w:rsidR="00720231" w:rsidRPr="00A12EE6">
        <w:t xml:space="preserve">na IP adresu </w:t>
      </w:r>
      <w:r w:rsidR="00720231" w:rsidRPr="00A12EE6">
        <w:rPr>
          <w:b/>
          <w:bCs/>
          <w:i/>
          <w:iCs/>
        </w:rPr>
        <w:t>172.20.50.14</w:t>
      </w:r>
      <w:r w:rsidR="002F06CD" w:rsidRPr="002F06CD">
        <w:t>,</w:t>
      </w:r>
      <w:r w:rsidR="00720231" w:rsidRPr="00A12EE6">
        <w:t xml:space="preserve"> aby</w:t>
      </w:r>
      <w:r w:rsidR="002F06CD">
        <w:t xml:space="preserve"> sa</w:t>
      </w:r>
      <w:r w:rsidR="00720231" w:rsidRPr="00A12EE6">
        <w:t xml:space="preserve"> bol server</w:t>
      </w:r>
      <w:r w:rsidR="00DA4A3F" w:rsidRPr="00A12EE6">
        <w:t xml:space="preserve"> aj počítač</w:t>
      </w:r>
      <w:r w:rsidR="00720231" w:rsidRPr="00A12EE6">
        <w:t xml:space="preserve"> schopný prihlásiť do domény po odstránení role </w:t>
      </w:r>
      <w:proofErr w:type="spellStart"/>
      <w:r w:rsidR="00720231" w:rsidRPr="00A12EE6">
        <w:rPr>
          <w:b/>
          <w:bCs/>
          <w:i/>
          <w:iCs/>
        </w:rPr>
        <w:t>Active</w:t>
      </w:r>
      <w:proofErr w:type="spellEnd"/>
      <w:r w:rsidR="00720231" w:rsidRPr="00A12EE6">
        <w:rPr>
          <w:b/>
          <w:bCs/>
          <w:i/>
          <w:iCs/>
        </w:rPr>
        <w:t xml:space="preserve"> </w:t>
      </w:r>
      <w:proofErr w:type="spellStart"/>
      <w:r w:rsidR="00720231" w:rsidRPr="00A12EE6">
        <w:rPr>
          <w:b/>
          <w:bCs/>
          <w:i/>
          <w:iCs/>
        </w:rPr>
        <w:t>Directory</w:t>
      </w:r>
      <w:proofErr w:type="spellEnd"/>
      <w:r w:rsidR="00720231" w:rsidRPr="00A12EE6">
        <w:rPr>
          <w:b/>
          <w:bCs/>
          <w:i/>
          <w:iCs/>
        </w:rPr>
        <w:t xml:space="preserve"> </w:t>
      </w:r>
      <w:proofErr w:type="spellStart"/>
      <w:r w:rsidR="00720231" w:rsidRPr="00A12EE6">
        <w:rPr>
          <w:b/>
          <w:bCs/>
          <w:i/>
          <w:iCs/>
        </w:rPr>
        <w:t>Domain</w:t>
      </w:r>
      <w:proofErr w:type="spellEnd"/>
      <w:r w:rsidR="00720231" w:rsidRPr="00A12EE6">
        <w:rPr>
          <w:b/>
          <w:bCs/>
          <w:i/>
          <w:iCs/>
        </w:rPr>
        <w:t xml:space="preserve"> </w:t>
      </w:r>
      <w:proofErr w:type="spellStart"/>
      <w:r w:rsidR="00720231" w:rsidRPr="00A12EE6">
        <w:rPr>
          <w:b/>
          <w:bCs/>
          <w:i/>
          <w:iCs/>
        </w:rPr>
        <w:t>Services</w:t>
      </w:r>
      <w:proofErr w:type="spellEnd"/>
      <w:r w:rsidR="00DA4A3F" w:rsidRPr="00A12EE6">
        <w:rPr>
          <w:b/>
          <w:bCs/>
          <w:i/>
          <w:iCs/>
        </w:rPr>
        <w:t xml:space="preserve"> </w:t>
      </w:r>
      <w:r w:rsidR="00DA4A3F" w:rsidRPr="00A12EE6">
        <w:t>a</w:t>
      </w:r>
      <w:r w:rsidR="00DA4A3F" w:rsidRPr="00A12EE6">
        <w:rPr>
          <w:b/>
          <w:bCs/>
          <w:i/>
          <w:iCs/>
        </w:rPr>
        <w:t> DNS server</w:t>
      </w:r>
      <w:r w:rsidR="00720231" w:rsidRPr="00A12EE6">
        <w:t xml:space="preserve">. </w:t>
      </w:r>
    </w:p>
    <w:p w14:paraId="042B361B" w14:textId="55D362B5" w:rsidR="00595CF3" w:rsidRPr="00A12EE6" w:rsidRDefault="007D77DB" w:rsidP="00AB0B37">
      <w:pPr>
        <w:pStyle w:val="Odsekzoznamu"/>
        <w:numPr>
          <w:ilvl w:val="0"/>
          <w:numId w:val="41"/>
        </w:numPr>
        <w:ind w:left="454" w:hanging="454"/>
        <w:jc w:val="both"/>
      </w:pPr>
      <w:r w:rsidRPr="00A12EE6">
        <w:t xml:space="preserve">V konzole Server Manager zvolíme </w:t>
      </w:r>
      <w:proofErr w:type="spellStart"/>
      <w:r w:rsidRPr="00A12EE6">
        <w:rPr>
          <w:b/>
          <w:bCs/>
          <w:i/>
          <w:iCs/>
        </w:rPr>
        <w:t>Manage</w:t>
      </w:r>
      <w:proofErr w:type="spellEnd"/>
      <w:r w:rsidRPr="00A12EE6">
        <w:t xml:space="preserve"> a </w:t>
      </w:r>
      <w:proofErr w:type="spellStart"/>
      <w:r w:rsidRPr="00A12EE6">
        <w:rPr>
          <w:b/>
          <w:bCs/>
          <w:i/>
          <w:iCs/>
        </w:rPr>
        <w:t>Remove</w:t>
      </w:r>
      <w:proofErr w:type="spellEnd"/>
      <w:r w:rsidRPr="00A12EE6">
        <w:rPr>
          <w:b/>
          <w:bCs/>
          <w:i/>
          <w:iCs/>
        </w:rPr>
        <w:t xml:space="preserve"> </w:t>
      </w:r>
      <w:proofErr w:type="spellStart"/>
      <w:r w:rsidRPr="00A12EE6">
        <w:rPr>
          <w:b/>
          <w:bCs/>
          <w:i/>
          <w:iCs/>
        </w:rPr>
        <w:t>Roles</w:t>
      </w:r>
      <w:proofErr w:type="spellEnd"/>
      <w:r w:rsidRPr="00A12EE6">
        <w:rPr>
          <w:b/>
          <w:bCs/>
          <w:i/>
          <w:iCs/>
        </w:rPr>
        <w:t xml:space="preserve"> and </w:t>
      </w:r>
      <w:proofErr w:type="spellStart"/>
      <w:r w:rsidRPr="00A12EE6">
        <w:rPr>
          <w:b/>
          <w:bCs/>
          <w:i/>
          <w:iCs/>
        </w:rPr>
        <w:t>Features</w:t>
      </w:r>
      <w:proofErr w:type="spellEnd"/>
      <w:r w:rsidR="002F06CD">
        <w:t xml:space="preserve">. Vyberieme </w:t>
      </w:r>
      <w:r w:rsidRPr="00A12EE6">
        <w:rPr>
          <w:b/>
          <w:bCs/>
          <w:i/>
          <w:iCs/>
        </w:rPr>
        <w:t>server-</w:t>
      </w:r>
      <w:proofErr w:type="spellStart"/>
      <w:r w:rsidRPr="00A12EE6">
        <w:rPr>
          <w:b/>
          <w:bCs/>
          <w:i/>
          <w:iCs/>
        </w:rPr>
        <w:t>a.kti.local</w:t>
      </w:r>
      <w:proofErr w:type="spellEnd"/>
      <w:r w:rsidRPr="00A12EE6">
        <w:t xml:space="preserve"> na ktorom sa majú odstrániť role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w:t>
      </w:r>
      <w:r w:rsidRPr="00A12EE6">
        <w:rPr>
          <w:b/>
          <w:bCs/>
          <w:i/>
          <w:iCs/>
        </w:rPr>
        <w:t>DHCP Server</w:t>
      </w:r>
      <w:r w:rsidRPr="00A12EE6">
        <w:t xml:space="preserve"> a </w:t>
      </w:r>
      <w:r w:rsidRPr="00A12EE6">
        <w:rPr>
          <w:b/>
          <w:bCs/>
          <w:i/>
          <w:iCs/>
        </w:rPr>
        <w:t>DNS Server</w:t>
      </w:r>
      <w:r w:rsidRPr="00A12EE6">
        <w:t xml:space="preserve">. Odstránime rolu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Services</w:t>
      </w:r>
      <w:proofErr w:type="spellEnd"/>
      <w:r w:rsidRPr="00A12EE6">
        <w:t xml:space="preserve"> a príslušné </w:t>
      </w:r>
      <w:r w:rsidR="00DA4A3F" w:rsidRPr="00A12EE6">
        <w:t>funkcie</w:t>
      </w:r>
      <w:r w:rsidRPr="00A12EE6">
        <w:t xml:space="preserve">. Degradujeme doménový radič pomocou </w:t>
      </w:r>
      <w:proofErr w:type="spellStart"/>
      <w:r w:rsidRPr="00A12EE6">
        <w:rPr>
          <w:b/>
          <w:bCs/>
          <w:i/>
          <w:iCs/>
        </w:rPr>
        <w:t>Demote</w:t>
      </w:r>
      <w:proofErr w:type="spellEnd"/>
      <w:r w:rsidRPr="00A12EE6">
        <w:rPr>
          <w:b/>
          <w:bCs/>
          <w:i/>
          <w:iCs/>
        </w:rPr>
        <w:t xml:space="preserve"> </w:t>
      </w:r>
      <w:proofErr w:type="spellStart"/>
      <w:r w:rsidRPr="00A12EE6">
        <w:rPr>
          <w:b/>
          <w:bCs/>
          <w:i/>
          <w:iCs/>
        </w:rPr>
        <w:t>this</w:t>
      </w:r>
      <w:proofErr w:type="spellEnd"/>
      <w:r w:rsidRPr="00A12EE6">
        <w:rPr>
          <w:b/>
          <w:bCs/>
          <w:i/>
          <w:iCs/>
        </w:rPr>
        <w:t xml:space="preserve"> </w:t>
      </w:r>
      <w:proofErr w:type="spellStart"/>
      <w:r w:rsidRPr="00A12EE6">
        <w:rPr>
          <w:b/>
          <w:bCs/>
          <w:i/>
          <w:iCs/>
        </w:rPr>
        <w:t>domain</w:t>
      </w:r>
      <w:proofErr w:type="spellEnd"/>
      <w:r w:rsidRPr="00A12EE6">
        <w:rPr>
          <w:b/>
          <w:bCs/>
          <w:i/>
          <w:iCs/>
        </w:rPr>
        <w:t xml:space="preserve"> </w:t>
      </w:r>
      <w:proofErr w:type="spellStart"/>
      <w:r w:rsidRPr="00A12EE6">
        <w:rPr>
          <w:b/>
          <w:bCs/>
          <w:i/>
          <w:iCs/>
        </w:rPr>
        <w:t>controller</w:t>
      </w:r>
      <w:proofErr w:type="spellEnd"/>
      <w:r w:rsidRPr="00A12EE6">
        <w:t xml:space="preserve">. </w:t>
      </w:r>
      <w:r w:rsidR="001448EE" w:rsidRPr="00A12EE6">
        <w:t xml:space="preserve">Po reštarte servera vyvolaného degradovaním doménového radiča odstránime role </w:t>
      </w:r>
      <w:proofErr w:type="spellStart"/>
      <w:r w:rsidR="001448EE" w:rsidRPr="00A12EE6">
        <w:rPr>
          <w:b/>
          <w:bCs/>
          <w:i/>
          <w:iCs/>
        </w:rPr>
        <w:t>Active</w:t>
      </w:r>
      <w:proofErr w:type="spellEnd"/>
      <w:r w:rsidR="001448EE" w:rsidRPr="00A12EE6">
        <w:rPr>
          <w:b/>
          <w:bCs/>
          <w:i/>
          <w:iCs/>
        </w:rPr>
        <w:t xml:space="preserve"> </w:t>
      </w:r>
      <w:proofErr w:type="spellStart"/>
      <w:r w:rsidR="001448EE" w:rsidRPr="00A12EE6">
        <w:rPr>
          <w:b/>
          <w:bCs/>
          <w:i/>
          <w:iCs/>
        </w:rPr>
        <w:t>Directory</w:t>
      </w:r>
      <w:proofErr w:type="spellEnd"/>
      <w:r w:rsidR="001448EE" w:rsidRPr="00A12EE6">
        <w:rPr>
          <w:b/>
          <w:bCs/>
          <w:i/>
          <w:iCs/>
        </w:rPr>
        <w:t xml:space="preserve"> </w:t>
      </w:r>
      <w:proofErr w:type="spellStart"/>
      <w:r w:rsidR="001448EE" w:rsidRPr="00A12EE6">
        <w:rPr>
          <w:b/>
          <w:bCs/>
          <w:i/>
          <w:iCs/>
        </w:rPr>
        <w:t>Domain</w:t>
      </w:r>
      <w:proofErr w:type="spellEnd"/>
      <w:r w:rsidR="001448EE" w:rsidRPr="00A12EE6">
        <w:rPr>
          <w:b/>
          <w:bCs/>
          <w:i/>
          <w:iCs/>
        </w:rPr>
        <w:t xml:space="preserve"> </w:t>
      </w:r>
      <w:proofErr w:type="spellStart"/>
      <w:r w:rsidR="001448EE" w:rsidRPr="00A12EE6">
        <w:rPr>
          <w:b/>
          <w:bCs/>
          <w:i/>
          <w:iCs/>
        </w:rPr>
        <w:t>Services</w:t>
      </w:r>
      <w:proofErr w:type="spellEnd"/>
      <w:r w:rsidR="001448EE" w:rsidRPr="00A12EE6">
        <w:t xml:space="preserve">, </w:t>
      </w:r>
      <w:r w:rsidR="001448EE" w:rsidRPr="00A12EE6">
        <w:rPr>
          <w:b/>
          <w:bCs/>
          <w:i/>
          <w:iCs/>
        </w:rPr>
        <w:t>DHCP Server</w:t>
      </w:r>
      <w:r w:rsidR="001448EE" w:rsidRPr="00A12EE6">
        <w:t xml:space="preserve"> a </w:t>
      </w:r>
      <w:r w:rsidR="001448EE" w:rsidRPr="00A12EE6">
        <w:rPr>
          <w:b/>
          <w:bCs/>
          <w:i/>
          <w:iCs/>
        </w:rPr>
        <w:t>DNS Server</w:t>
      </w:r>
      <w:r w:rsidR="001448EE" w:rsidRPr="00A12EE6">
        <w:t xml:space="preserve">. </w:t>
      </w:r>
      <w:r w:rsidR="00720231" w:rsidRPr="00A12EE6">
        <w:t>Po opätovnom reštartovaní servera by tento server už nemal figurovať v doméne ako doménový radič</w:t>
      </w:r>
      <w:r w:rsidR="002F06CD">
        <w:t>,</w:t>
      </w:r>
      <w:r w:rsidR="00720231" w:rsidRPr="00A12EE6">
        <w:t xml:space="preserve"> ale len ako počítač. Overíme to pomocou konzoly</w:t>
      </w:r>
      <w:r w:rsidR="00D4213F" w:rsidRPr="00A12EE6">
        <w:t xml:space="preserve"> </w:t>
      </w:r>
      <w:proofErr w:type="spellStart"/>
      <w:r w:rsidR="00720231" w:rsidRPr="00A12EE6">
        <w:rPr>
          <w:b/>
          <w:bCs/>
          <w:i/>
          <w:iCs/>
        </w:rPr>
        <w:t>Active</w:t>
      </w:r>
      <w:proofErr w:type="spellEnd"/>
      <w:r w:rsidR="00720231" w:rsidRPr="00A12EE6">
        <w:rPr>
          <w:b/>
          <w:bCs/>
          <w:i/>
          <w:iCs/>
        </w:rPr>
        <w:t xml:space="preserve"> </w:t>
      </w:r>
      <w:proofErr w:type="spellStart"/>
      <w:r w:rsidR="00720231" w:rsidRPr="00A12EE6">
        <w:rPr>
          <w:b/>
          <w:bCs/>
          <w:i/>
          <w:iCs/>
        </w:rPr>
        <w:t>Directory</w:t>
      </w:r>
      <w:proofErr w:type="spellEnd"/>
      <w:r w:rsidR="00720231" w:rsidRPr="00A12EE6">
        <w:rPr>
          <w:b/>
          <w:bCs/>
          <w:i/>
          <w:iCs/>
        </w:rPr>
        <w:t xml:space="preserve"> </w:t>
      </w:r>
      <w:proofErr w:type="spellStart"/>
      <w:r w:rsidR="00720231" w:rsidRPr="00A12EE6">
        <w:rPr>
          <w:b/>
          <w:bCs/>
          <w:i/>
          <w:iCs/>
        </w:rPr>
        <w:t>Users</w:t>
      </w:r>
      <w:proofErr w:type="spellEnd"/>
      <w:r w:rsidR="00720231" w:rsidRPr="00A12EE6">
        <w:rPr>
          <w:b/>
          <w:bCs/>
          <w:i/>
          <w:iCs/>
        </w:rPr>
        <w:t xml:space="preserve"> and </w:t>
      </w:r>
      <w:proofErr w:type="spellStart"/>
      <w:r w:rsidR="00720231" w:rsidRPr="00A12EE6">
        <w:rPr>
          <w:b/>
          <w:bCs/>
          <w:i/>
          <w:iCs/>
        </w:rPr>
        <w:t>Computers</w:t>
      </w:r>
      <w:proofErr w:type="spellEnd"/>
      <w:r w:rsidR="00720231" w:rsidRPr="00A12EE6">
        <w:t xml:space="preserve">. </w:t>
      </w:r>
      <w:r w:rsidR="00B73241" w:rsidRPr="00A12EE6">
        <w:t xml:space="preserve">Ako môžeme vidieť doménový radič je už len </w:t>
      </w:r>
      <w:r w:rsidR="00B73241" w:rsidRPr="00A12EE6">
        <w:rPr>
          <w:b/>
          <w:bCs/>
          <w:i/>
          <w:iCs/>
        </w:rPr>
        <w:t>SERVER-C</w:t>
      </w:r>
      <w:r w:rsidR="00B73241" w:rsidRPr="00A12EE6">
        <w:t xml:space="preserve"> a medzi počítačmi sú </w:t>
      </w:r>
      <w:r w:rsidR="00B73241" w:rsidRPr="00A12EE6">
        <w:rPr>
          <w:b/>
          <w:bCs/>
          <w:i/>
          <w:iCs/>
        </w:rPr>
        <w:t>SERVER-A</w:t>
      </w:r>
      <w:r w:rsidR="00B73241" w:rsidRPr="00A12EE6">
        <w:t xml:space="preserve"> a </w:t>
      </w:r>
      <w:r w:rsidR="00B73241" w:rsidRPr="00A12EE6">
        <w:rPr>
          <w:b/>
          <w:bCs/>
          <w:i/>
          <w:iCs/>
        </w:rPr>
        <w:t>WIN10</w:t>
      </w:r>
      <w:r w:rsidR="00B73241" w:rsidRPr="00A12EE6">
        <w:t>.</w:t>
      </w:r>
    </w:p>
    <w:p w14:paraId="00FB66EA" w14:textId="77777777" w:rsidR="00720231" w:rsidRPr="00A12EE6" w:rsidRDefault="00720231" w:rsidP="00720231">
      <w:pPr>
        <w:keepNext/>
        <w:jc w:val="center"/>
      </w:pPr>
      <w:r w:rsidRPr="00A12EE6">
        <w:rPr>
          <w:noProof/>
          <w:lang w:eastAsia="sk-SK"/>
        </w:rPr>
        <w:lastRenderedPageBreak/>
        <w:drawing>
          <wp:inline distT="0" distB="0" distL="0" distR="0" wp14:anchorId="2A4C61B5" wp14:editId="4523AD74">
            <wp:extent cx="5760720" cy="1830805"/>
            <wp:effectExtent l="38100" t="38100" r="87630" b="93345"/>
            <wp:docPr id="817974329"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74329" name="Obrázok 1" descr="Obrázok, na ktorom je text, snímka obrazovky, písmo, softvér&#10;&#10;Automaticky generovaný popis"/>
                    <pic:cNvPicPr/>
                  </pic:nvPicPr>
                  <pic:blipFill rotWithShape="1">
                    <a:blip r:embed="rId257"/>
                    <a:srcRect b="8934"/>
                    <a:stretch/>
                  </pic:blipFill>
                  <pic:spPr bwMode="auto">
                    <a:xfrm>
                      <a:off x="0" y="0"/>
                      <a:ext cx="5760720" cy="18308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280104" w14:textId="49A382C6" w:rsidR="00720231" w:rsidRPr="00A12EE6" w:rsidRDefault="00720231" w:rsidP="00720231">
      <w:pPr>
        <w:pStyle w:val="Popis"/>
        <w:jc w:val="center"/>
      </w:pPr>
      <w:bookmarkStart w:id="485" w:name="_Toc182423482"/>
      <w:r w:rsidRPr="00A12EE6">
        <w:t xml:space="preserve">Obr. </w:t>
      </w:r>
      <w:fldSimple w:instr=" STYLEREF 1 \s ">
        <w:r w:rsidR="005418FC">
          <w:rPr>
            <w:noProof/>
          </w:rPr>
          <w:t>5</w:t>
        </w:r>
      </w:fldSimple>
      <w:r w:rsidR="00E37B0B" w:rsidRPr="00A12EE6">
        <w:noBreakHyphen/>
      </w:r>
      <w:fldSimple w:instr=" SEQ Obr. \* ARABIC \s 1 ">
        <w:r w:rsidR="005418FC">
          <w:rPr>
            <w:noProof/>
          </w:rPr>
          <w:t>41</w:t>
        </w:r>
      </w:fldSimple>
      <w:r w:rsidRPr="00A12EE6">
        <w:t xml:space="preserve">. Doménové radiče po odstránení </w:t>
      </w:r>
      <w:r w:rsidR="00B73241" w:rsidRPr="00A12EE6">
        <w:t xml:space="preserve">role AD DS </w:t>
      </w:r>
      <w:r w:rsidRPr="00A12EE6">
        <w:t>server-a</w:t>
      </w:r>
      <w:r w:rsidR="00B73241" w:rsidRPr="00A12EE6">
        <w:t xml:space="preserve">, </w:t>
      </w:r>
      <w:proofErr w:type="spellStart"/>
      <w:r w:rsidR="00B73241" w:rsidRPr="00A12EE6">
        <w:t>Active</w:t>
      </w:r>
      <w:proofErr w:type="spellEnd"/>
      <w:r w:rsidR="00B73241" w:rsidRPr="00A12EE6">
        <w:t xml:space="preserve"> </w:t>
      </w:r>
      <w:proofErr w:type="spellStart"/>
      <w:r w:rsidR="00B73241" w:rsidRPr="00A12EE6">
        <w:t>Directory</w:t>
      </w:r>
      <w:proofErr w:type="spellEnd"/>
      <w:r w:rsidR="00B73241" w:rsidRPr="00A12EE6">
        <w:t xml:space="preserve"> </w:t>
      </w:r>
      <w:proofErr w:type="spellStart"/>
      <w:r w:rsidR="00B73241" w:rsidRPr="00A12EE6">
        <w:t>Users</w:t>
      </w:r>
      <w:proofErr w:type="spellEnd"/>
      <w:r w:rsidR="00B73241" w:rsidRPr="00A12EE6">
        <w:t xml:space="preserve"> and </w:t>
      </w:r>
      <w:proofErr w:type="spellStart"/>
      <w:r w:rsidR="00B73241" w:rsidRPr="00A12EE6">
        <w:t>Computers</w:t>
      </w:r>
      <w:bookmarkEnd w:id="485"/>
      <w:proofErr w:type="spellEnd"/>
    </w:p>
    <w:p w14:paraId="786BD3E3" w14:textId="77777777" w:rsidR="00B73241" w:rsidRPr="00A12EE6" w:rsidRDefault="00B73241" w:rsidP="00B73241">
      <w:pPr>
        <w:keepNext/>
        <w:jc w:val="center"/>
      </w:pPr>
      <w:r w:rsidRPr="00A12EE6">
        <w:rPr>
          <w:noProof/>
          <w:lang w:eastAsia="sk-SK"/>
        </w:rPr>
        <w:drawing>
          <wp:inline distT="0" distB="0" distL="0" distR="0" wp14:anchorId="34F8250D" wp14:editId="0D4C4D13">
            <wp:extent cx="5760720" cy="1846847"/>
            <wp:effectExtent l="38100" t="38100" r="87630" b="96520"/>
            <wp:docPr id="1321944350" name="Obrázok 1" descr="Obrázok, na ktorom je text, snímka obrazovky, softvér,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44350" name="Obrázok 1" descr="Obrázok, na ktorom je text, snímka obrazovky, softvér, písmo&#10;&#10;Automaticky generovaný popis"/>
                    <pic:cNvPicPr/>
                  </pic:nvPicPr>
                  <pic:blipFill rotWithShape="1">
                    <a:blip r:embed="rId258"/>
                    <a:srcRect b="4580"/>
                    <a:stretch/>
                  </pic:blipFill>
                  <pic:spPr bwMode="auto">
                    <a:xfrm>
                      <a:off x="0" y="0"/>
                      <a:ext cx="5760720" cy="184684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1F9206" w14:textId="52B572A3" w:rsidR="00B73241" w:rsidRPr="00A12EE6" w:rsidRDefault="00B73241" w:rsidP="00B73241">
      <w:pPr>
        <w:pStyle w:val="Popis"/>
        <w:jc w:val="center"/>
      </w:pPr>
      <w:bookmarkStart w:id="486" w:name="_Toc182423483"/>
      <w:r w:rsidRPr="00A12EE6">
        <w:t xml:space="preserve">Obr. </w:t>
      </w:r>
      <w:fldSimple w:instr=" STYLEREF 1 \s ">
        <w:r w:rsidR="005418FC">
          <w:rPr>
            <w:noProof/>
          </w:rPr>
          <w:t>5</w:t>
        </w:r>
      </w:fldSimple>
      <w:r w:rsidR="00E37B0B" w:rsidRPr="00A12EE6">
        <w:noBreakHyphen/>
      </w:r>
      <w:fldSimple w:instr=" SEQ Obr. \* ARABIC \s 1 ">
        <w:r w:rsidR="005418FC">
          <w:rPr>
            <w:noProof/>
          </w:rPr>
          <w:t>42</w:t>
        </w:r>
      </w:fldSimple>
      <w:r w:rsidRPr="00A12EE6">
        <w:t xml:space="preserve">. Počítače po odstránení role AD DS server-a,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86"/>
      <w:proofErr w:type="spellEnd"/>
    </w:p>
    <w:p w14:paraId="3F0EFB70" w14:textId="5326E7F2" w:rsidR="00720231" w:rsidRPr="00A12EE6" w:rsidRDefault="00B73241" w:rsidP="00AB0B37">
      <w:pPr>
        <w:pStyle w:val="Odsekzoznamu"/>
        <w:numPr>
          <w:ilvl w:val="0"/>
          <w:numId w:val="41"/>
        </w:numPr>
        <w:ind w:left="454" w:hanging="454"/>
        <w:jc w:val="both"/>
      </w:pPr>
      <w:r w:rsidRPr="00A12EE6">
        <w:t xml:space="preserve">Odstránime </w:t>
      </w:r>
      <w:r w:rsidRPr="00A12EE6">
        <w:rPr>
          <w:b/>
          <w:bCs/>
          <w:i/>
          <w:iCs/>
        </w:rPr>
        <w:t>server-a</w:t>
      </w:r>
      <w:r w:rsidRPr="00A12EE6">
        <w:t xml:space="preserve"> tak ako sme odstránili </w:t>
      </w:r>
      <w:r w:rsidRPr="00A12EE6">
        <w:rPr>
          <w:b/>
          <w:bCs/>
          <w:i/>
          <w:iCs/>
        </w:rPr>
        <w:t>server-b</w:t>
      </w:r>
      <w:r w:rsidRPr="00A12EE6">
        <w:t>. Tento krok nie je potrebný</w:t>
      </w:r>
      <w:r w:rsidR="002F06CD">
        <w:t>,</w:t>
      </w:r>
      <w:r w:rsidRPr="00A12EE6">
        <w:t xml:space="preserve"> ale je vhodný ak chceme opätovne použiť meno servera </w:t>
      </w:r>
      <w:r w:rsidRPr="00A12EE6">
        <w:rPr>
          <w:b/>
          <w:bCs/>
          <w:i/>
          <w:iCs/>
        </w:rPr>
        <w:t>server-a</w:t>
      </w:r>
      <w:r w:rsidRPr="00A12EE6">
        <w:t xml:space="preserve"> alebo </w:t>
      </w:r>
      <w:r w:rsidRPr="00A12EE6">
        <w:rPr>
          <w:b/>
          <w:bCs/>
          <w:i/>
          <w:iCs/>
        </w:rPr>
        <w:t>server-b</w:t>
      </w:r>
      <w:r w:rsidRPr="00A12EE6">
        <w:t>, pretože v doméne nemôžu existovať dva zariadenia s rovnakým menom.</w:t>
      </w:r>
    </w:p>
    <w:p w14:paraId="756451FF" w14:textId="0A209B5D" w:rsidR="00720231" w:rsidRPr="00A12EE6" w:rsidRDefault="00B73241" w:rsidP="00AB0B37">
      <w:pPr>
        <w:pStyle w:val="Odsekzoznamu"/>
        <w:numPr>
          <w:ilvl w:val="0"/>
          <w:numId w:val="41"/>
        </w:numPr>
        <w:ind w:left="454" w:hanging="454"/>
        <w:jc w:val="both"/>
      </w:pPr>
      <w:r w:rsidRPr="00A12EE6">
        <w:t xml:space="preserve">Posledným krokom, ktorý </w:t>
      </w:r>
      <w:r w:rsidR="002F06CD">
        <w:t>je potrebné</w:t>
      </w:r>
      <w:r w:rsidRPr="00A12EE6">
        <w:t xml:space="preserve"> vykonať je </w:t>
      </w:r>
      <w:r w:rsidRPr="00A12EE6">
        <w:rPr>
          <w:b/>
          <w:bCs/>
          <w:i/>
          <w:iCs/>
        </w:rPr>
        <w:t xml:space="preserve">povýšenie </w:t>
      </w:r>
      <w:r w:rsidR="00DA4A3F" w:rsidRPr="00A12EE6">
        <w:rPr>
          <w:b/>
          <w:bCs/>
          <w:i/>
          <w:iCs/>
        </w:rPr>
        <w:t>funkčn</w:t>
      </w:r>
      <w:r w:rsidR="002001B6">
        <w:rPr>
          <w:b/>
          <w:bCs/>
          <w:i/>
          <w:iCs/>
        </w:rPr>
        <w:t>ej</w:t>
      </w:r>
      <w:r w:rsidRPr="00A12EE6">
        <w:rPr>
          <w:b/>
          <w:bCs/>
          <w:i/>
          <w:iCs/>
        </w:rPr>
        <w:t xml:space="preserve"> </w:t>
      </w:r>
      <w:r w:rsidR="002001B6">
        <w:rPr>
          <w:b/>
          <w:bCs/>
          <w:i/>
          <w:iCs/>
        </w:rPr>
        <w:t>úrovne</w:t>
      </w:r>
      <w:r w:rsidRPr="00A12EE6">
        <w:rPr>
          <w:b/>
          <w:bCs/>
          <w:i/>
          <w:iCs/>
        </w:rPr>
        <w:t xml:space="preserve"> domény</w:t>
      </w:r>
      <w:r w:rsidRPr="00A12EE6">
        <w:t xml:space="preserve">. Vykonáme to v konzole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Users</w:t>
      </w:r>
      <w:proofErr w:type="spellEnd"/>
      <w:r w:rsidRPr="00A12EE6">
        <w:rPr>
          <w:b/>
          <w:bCs/>
          <w:i/>
          <w:iCs/>
        </w:rPr>
        <w:t xml:space="preserve"> and </w:t>
      </w:r>
      <w:proofErr w:type="spellStart"/>
      <w:r w:rsidRPr="00A12EE6">
        <w:rPr>
          <w:b/>
          <w:bCs/>
          <w:i/>
          <w:iCs/>
        </w:rPr>
        <w:t>Computers</w:t>
      </w:r>
      <w:proofErr w:type="spellEnd"/>
      <w:r w:rsidRPr="00A12EE6">
        <w:t xml:space="preserve">, kliknutím pravého tlačidla myši na názov domény </w:t>
      </w:r>
      <w:proofErr w:type="spellStart"/>
      <w:r w:rsidRPr="00A12EE6">
        <w:rPr>
          <w:b/>
          <w:bCs/>
          <w:i/>
          <w:iCs/>
        </w:rPr>
        <w:t>kti.local</w:t>
      </w:r>
      <w:proofErr w:type="spellEnd"/>
      <w:r w:rsidRPr="00A12EE6">
        <w:t xml:space="preserve"> a</w:t>
      </w:r>
      <w:r w:rsidR="002F06CD">
        <w:t xml:space="preserve"> na </w:t>
      </w:r>
      <w:r w:rsidRPr="00A12EE6">
        <w:t xml:space="preserve">voľbou </w:t>
      </w:r>
      <w:r w:rsidRPr="00A12EE6">
        <w:rPr>
          <w:b/>
          <w:bCs/>
          <w:i/>
          <w:iCs/>
        </w:rPr>
        <w:t xml:space="preserve">Raise </w:t>
      </w:r>
      <w:proofErr w:type="spellStart"/>
      <w:r w:rsidRPr="00A12EE6">
        <w:rPr>
          <w:b/>
          <w:bCs/>
          <w:i/>
          <w:iCs/>
        </w:rPr>
        <w:t>domain</w:t>
      </w:r>
      <w:proofErr w:type="spellEnd"/>
      <w:r w:rsidRPr="00A12EE6">
        <w:rPr>
          <w:b/>
          <w:bCs/>
          <w:i/>
          <w:iCs/>
        </w:rPr>
        <w:t xml:space="preserve"> </w:t>
      </w:r>
      <w:proofErr w:type="spellStart"/>
      <w:r w:rsidRPr="00A12EE6">
        <w:rPr>
          <w:b/>
          <w:bCs/>
          <w:i/>
          <w:iCs/>
        </w:rPr>
        <w:t>functional</w:t>
      </w:r>
      <w:proofErr w:type="spellEnd"/>
      <w:r w:rsidRPr="00A12EE6">
        <w:rPr>
          <w:b/>
          <w:bCs/>
          <w:i/>
          <w:iCs/>
        </w:rPr>
        <w:t xml:space="preserve"> level...</w:t>
      </w:r>
      <w:r w:rsidR="00DA4A3F" w:rsidRPr="00A12EE6">
        <w:t>.</w:t>
      </w:r>
    </w:p>
    <w:p w14:paraId="756DE384" w14:textId="77777777" w:rsidR="00B73241" w:rsidRPr="00A12EE6" w:rsidRDefault="00B73241" w:rsidP="00B73241">
      <w:pPr>
        <w:keepNext/>
        <w:jc w:val="center"/>
      </w:pPr>
      <w:r w:rsidRPr="00A12EE6">
        <w:rPr>
          <w:noProof/>
          <w:lang w:eastAsia="sk-SK"/>
        </w:rPr>
        <w:drawing>
          <wp:inline distT="0" distB="0" distL="0" distR="0" wp14:anchorId="3DF54A09" wp14:editId="43651FE5">
            <wp:extent cx="5760720" cy="2072005"/>
            <wp:effectExtent l="38100" t="38100" r="87630" b="99695"/>
            <wp:docPr id="1498210566" name="Obrázok 1" descr="Obrázok, na ktorom je text, softvér,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0566" name="Obrázok 1" descr="Obrázok, na ktorom je text, softvér, snímka obrazovky, písmo&#10;&#10;Automaticky generovaný popis"/>
                    <pic:cNvPicPr/>
                  </pic:nvPicPr>
                  <pic:blipFill>
                    <a:blip r:embed="rId259"/>
                    <a:stretch>
                      <a:fillRect/>
                    </a:stretch>
                  </pic:blipFill>
                  <pic:spPr>
                    <a:xfrm>
                      <a:off x="0" y="0"/>
                      <a:ext cx="5760720" cy="2072005"/>
                    </a:xfrm>
                    <a:prstGeom prst="rect">
                      <a:avLst/>
                    </a:prstGeom>
                    <a:effectLst>
                      <a:outerShdw blurRad="50800" dist="38100" dir="2700000" algn="tl" rotWithShape="0">
                        <a:prstClr val="black">
                          <a:alpha val="40000"/>
                        </a:prstClr>
                      </a:outerShdw>
                    </a:effectLst>
                  </pic:spPr>
                </pic:pic>
              </a:graphicData>
            </a:graphic>
          </wp:inline>
        </w:drawing>
      </w:r>
    </w:p>
    <w:p w14:paraId="20D126FA" w14:textId="2A29636C" w:rsidR="00B73241" w:rsidRPr="00A12EE6" w:rsidRDefault="00B73241" w:rsidP="00B73241">
      <w:pPr>
        <w:pStyle w:val="Popis"/>
        <w:jc w:val="center"/>
      </w:pPr>
      <w:bookmarkStart w:id="487" w:name="_Toc182423484"/>
      <w:r w:rsidRPr="00A12EE6">
        <w:t xml:space="preserve">Obr. </w:t>
      </w:r>
      <w:fldSimple w:instr=" STYLEREF 1 \s ">
        <w:r w:rsidR="005418FC">
          <w:rPr>
            <w:noProof/>
          </w:rPr>
          <w:t>5</w:t>
        </w:r>
      </w:fldSimple>
      <w:r w:rsidR="00E37B0B" w:rsidRPr="00A12EE6">
        <w:noBreakHyphen/>
      </w:r>
      <w:fldSimple w:instr=" SEQ Obr. \* ARABIC \s 1 ">
        <w:r w:rsidR="005418FC">
          <w:rPr>
            <w:noProof/>
          </w:rPr>
          <w:t>43</w:t>
        </w:r>
      </w:fldSimple>
      <w:r w:rsidRPr="00A12EE6">
        <w:t xml:space="preserve">. Voľba Raise </w:t>
      </w:r>
      <w:proofErr w:type="spellStart"/>
      <w:r w:rsidRPr="00A12EE6">
        <w:t>domain</w:t>
      </w:r>
      <w:proofErr w:type="spellEnd"/>
      <w:r w:rsidRPr="00A12EE6">
        <w:t xml:space="preserve"> </w:t>
      </w:r>
      <w:proofErr w:type="spellStart"/>
      <w:r w:rsidRPr="00A12EE6">
        <w:t>functional</w:t>
      </w:r>
      <w:proofErr w:type="spellEnd"/>
      <w:r w:rsidRPr="00A12EE6">
        <w:t xml:space="preserve"> level,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Users</w:t>
      </w:r>
      <w:proofErr w:type="spellEnd"/>
      <w:r w:rsidRPr="00A12EE6">
        <w:t xml:space="preserve"> and </w:t>
      </w:r>
      <w:proofErr w:type="spellStart"/>
      <w:r w:rsidRPr="00A12EE6">
        <w:t>Computers</w:t>
      </w:r>
      <w:bookmarkEnd w:id="487"/>
      <w:proofErr w:type="spellEnd"/>
    </w:p>
    <w:p w14:paraId="6CE6A3D3" w14:textId="7B4C5C9D" w:rsidR="00B73241" w:rsidRPr="00A12EE6" w:rsidRDefault="00B73241" w:rsidP="00AB0B37">
      <w:pPr>
        <w:pStyle w:val="Odsekzoznamu"/>
        <w:numPr>
          <w:ilvl w:val="0"/>
          <w:numId w:val="41"/>
        </w:numPr>
        <w:ind w:left="454" w:hanging="454"/>
        <w:jc w:val="both"/>
      </w:pPr>
      <w:bookmarkStart w:id="488" w:name="_Ref176455265"/>
      <w:r w:rsidRPr="00A12EE6">
        <w:t xml:space="preserve">Otvorí sa nové okno s názvom Raise </w:t>
      </w:r>
      <w:proofErr w:type="spellStart"/>
      <w:r w:rsidRPr="00A12EE6">
        <w:t>domain</w:t>
      </w:r>
      <w:proofErr w:type="spellEnd"/>
      <w:r w:rsidRPr="00A12EE6">
        <w:t xml:space="preserve"> </w:t>
      </w:r>
      <w:proofErr w:type="spellStart"/>
      <w:r w:rsidRPr="00A12EE6">
        <w:t>functional</w:t>
      </w:r>
      <w:proofErr w:type="spellEnd"/>
      <w:r w:rsidRPr="00A12EE6">
        <w:t xml:space="preserve"> level, kde systém automaticky ponúkne najvyšš</w:t>
      </w:r>
      <w:r w:rsidR="002001B6">
        <w:t>iu</w:t>
      </w:r>
      <w:r w:rsidRPr="00A12EE6">
        <w:t xml:space="preserve"> možn</w:t>
      </w:r>
      <w:r w:rsidR="002001B6">
        <w:t>ú</w:t>
      </w:r>
      <w:r w:rsidRPr="00A12EE6">
        <w:t xml:space="preserve"> funkčn</w:t>
      </w:r>
      <w:r w:rsidR="002001B6">
        <w:t>ú</w:t>
      </w:r>
      <w:r w:rsidRPr="00A12EE6">
        <w:t xml:space="preserve"> </w:t>
      </w:r>
      <w:r w:rsidR="002001B6">
        <w:t>úroveň</w:t>
      </w:r>
      <w:r w:rsidRPr="00A12EE6">
        <w:t xml:space="preserve"> pre danú doménu</w:t>
      </w:r>
      <w:r w:rsidR="002F06CD">
        <w:t>.</w:t>
      </w:r>
      <w:r w:rsidRPr="00A12EE6">
        <w:t xml:space="preserve"> Je ním </w:t>
      </w:r>
      <w:r w:rsidRPr="00A12EE6">
        <w:rPr>
          <w:b/>
          <w:bCs/>
          <w:i/>
          <w:iCs/>
        </w:rPr>
        <w:t>Windows Server 2016</w:t>
      </w:r>
      <w:r w:rsidRPr="00A12EE6">
        <w:t xml:space="preserve">. </w:t>
      </w:r>
      <w:r w:rsidRPr="00A12EE6">
        <w:lastRenderedPageBreak/>
        <w:t>Serv</w:t>
      </w:r>
      <w:r w:rsidR="00DA4A3F" w:rsidRPr="00A12EE6">
        <w:t>e</w:t>
      </w:r>
      <w:r w:rsidRPr="00A12EE6">
        <w:t>r</w:t>
      </w:r>
      <w:r w:rsidR="00DA4A3F" w:rsidRPr="00A12EE6">
        <w:t>y</w:t>
      </w:r>
      <w:r w:rsidRPr="00A12EE6">
        <w:t xml:space="preserve"> Windows Server 2019 a ani Windows Server 2022 neprinášajú zmenu funkčn</w:t>
      </w:r>
      <w:r w:rsidR="002001B6">
        <w:t>ej</w:t>
      </w:r>
      <w:r w:rsidRPr="00A12EE6">
        <w:t xml:space="preserve"> </w:t>
      </w:r>
      <w:r w:rsidR="002001B6">
        <w:t>úrovne</w:t>
      </w:r>
      <w:r w:rsidRPr="00A12EE6">
        <w:t xml:space="preserve"> domény, preto je dostupn</w:t>
      </w:r>
      <w:r w:rsidR="002001B6">
        <w:t>á</w:t>
      </w:r>
      <w:r w:rsidRPr="00A12EE6">
        <w:t xml:space="preserve"> najvyšš</w:t>
      </w:r>
      <w:r w:rsidR="002001B6">
        <w:t>ia</w:t>
      </w:r>
      <w:r w:rsidRPr="00A12EE6">
        <w:t xml:space="preserve"> </w:t>
      </w:r>
      <w:r w:rsidR="002001B6">
        <w:t>úroveň</w:t>
      </w:r>
      <w:r w:rsidRPr="00A12EE6">
        <w:t xml:space="preserve"> Windows Server 2016.</w:t>
      </w:r>
      <w:r w:rsidR="008C7854" w:rsidRPr="00A12EE6">
        <w:t xml:space="preserve"> Táto zmena je nevratná, už nebude možné znížiť funkčn</w:t>
      </w:r>
      <w:r w:rsidR="002001B6">
        <w:t>ú</w:t>
      </w:r>
      <w:r w:rsidR="008C7854" w:rsidRPr="00A12EE6">
        <w:t xml:space="preserve"> </w:t>
      </w:r>
      <w:r w:rsidR="002001B6">
        <w:t>úroveň</w:t>
      </w:r>
      <w:r w:rsidR="008C7854" w:rsidRPr="00A12EE6">
        <w:t xml:space="preserve"> domény. Zvolíme tlačidlo </w:t>
      </w:r>
      <w:r w:rsidR="008C7854" w:rsidRPr="002F06CD">
        <w:rPr>
          <w:b/>
          <w:bCs/>
          <w:i/>
          <w:iCs/>
          <w:bdr w:val="single" w:sz="8" w:space="0" w:color="auto" w:shadow="1"/>
          <w:shd w:val="clear" w:color="auto" w:fill="D9D9D9" w:themeFill="background1" w:themeFillShade="D9"/>
        </w:rPr>
        <w:t>Raise</w:t>
      </w:r>
      <w:r w:rsidR="008C7854" w:rsidRPr="00A12EE6">
        <w:t>.</w:t>
      </w:r>
      <w:bookmarkEnd w:id="488"/>
    </w:p>
    <w:p w14:paraId="5693B9BF" w14:textId="77777777" w:rsidR="008C7854" w:rsidRPr="00A12EE6" w:rsidRDefault="00B73241" w:rsidP="008C7854">
      <w:pPr>
        <w:keepNext/>
        <w:jc w:val="center"/>
      </w:pPr>
      <w:r w:rsidRPr="00A12EE6">
        <w:rPr>
          <w:noProof/>
          <w:lang w:eastAsia="sk-SK"/>
        </w:rPr>
        <w:drawing>
          <wp:inline distT="0" distB="0" distL="0" distR="0" wp14:anchorId="4FB227FB" wp14:editId="21B6AC1B">
            <wp:extent cx="4115558" cy="2880000"/>
            <wp:effectExtent l="38100" t="38100" r="94615" b="92075"/>
            <wp:docPr id="220900830" name="Obrázok 1" descr="Obrázok, na ktorom je text, snímka obrazovky, displej,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0830" name="Obrázok 1" descr="Obrázok, na ktorom je text, snímka obrazovky, displej, písmo&#10;&#10;Automaticky generovaný popis"/>
                    <pic:cNvPicPr/>
                  </pic:nvPicPr>
                  <pic:blipFill>
                    <a:blip r:embed="rId260"/>
                    <a:stretch>
                      <a:fillRect/>
                    </a:stretch>
                  </pic:blipFill>
                  <pic:spPr>
                    <a:xfrm>
                      <a:off x="0" y="0"/>
                      <a:ext cx="4115558" cy="2880000"/>
                    </a:xfrm>
                    <a:prstGeom prst="rect">
                      <a:avLst/>
                    </a:prstGeom>
                    <a:effectLst>
                      <a:outerShdw blurRad="50800" dist="38100" dir="2700000" algn="tl" rotWithShape="0">
                        <a:prstClr val="black">
                          <a:alpha val="40000"/>
                        </a:prstClr>
                      </a:outerShdw>
                    </a:effectLst>
                  </pic:spPr>
                </pic:pic>
              </a:graphicData>
            </a:graphic>
          </wp:inline>
        </w:drawing>
      </w:r>
    </w:p>
    <w:p w14:paraId="2B3F7DE6" w14:textId="303E1F44" w:rsidR="00B73241" w:rsidRPr="00A12EE6" w:rsidRDefault="008C7854" w:rsidP="008C7854">
      <w:pPr>
        <w:pStyle w:val="Popis"/>
        <w:jc w:val="center"/>
      </w:pPr>
      <w:bookmarkStart w:id="489" w:name="_Toc182423485"/>
      <w:r w:rsidRPr="00A12EE6">
        <w:t xml:space="preserve">Obr. </w:t>
      </w:r>
      <w:fldSimple w:instr=" STYLEREF 1 \s ">
        <w:r w:rsidR="005418FC">
          <w:rPr>
            <w:noProof/>
          </w:rPr>
          <w:t>5</w:t>
        </w:r>
      </w:fldSimple>
      <w:r w:rsidR="00E37B0B" w:rsidRPr="00A12EE6">
        <w:noBreakHyphen/>
      </w:r>
      <w:fldSimple w:instr=" SEQ Obr. \* ARABIC \s 1 ">
        <w:r w:rsidR="005418FC">
          <w:rPr>
            <w:noProof/>
          </w:rPr>
          <w:t>44</w:t>
        </w:r>
      </w:fldSimple>
      <w:r w:rsidRPr="00A12EE6">
        <w:t xml:space="preserve">. Raise </w:t>
      </w:r>
      <w:proofErr w:type="spellStart"/>
      <w:r w:rsidRPr="00A12EE6">
        <w:t>domain</w:t>
      </w:r>
      <w:proofErr w:type="spellEnd"/>
      <w:r w:rsidRPr="00A12EE6">
        <w:t xml:space="preserve"> </w:t>
      </w:r>
      <w:proofErr w:type="spellStart"/>
      <w:r w:rsidRPr="00A12EE6">
        <w:t>functional</w:t>
      </w:r>
      <w:proofErr w:type="spellEnd"/>
      <w:r w:rsidRPr="00A12EE6">
        <w:t xml:space="preserve"> level</w:t>
      </w:r>
      <w:bookmarkEnd w:id="489"/>
    </w:p>
    <w:p w14:paraId="7D1B7C2E" w14:textId="19624A8C" w:rsidR="00B73241" w:rsidRPr="00A12EE6" w:rsidRDefault="002F06CD" w:rsidP="00AB0B37">
      <w:pPr>
        <w:pStyle w:val="Odsekzoznamu"/>
        <w:numPr>
          <w:ilvl w:val="0"/>
          <w:numId w:val="41"/>
        </w:numPr>
        <w:ind w:left="454" w:hanging="454"/>
        <w:jc w:val="both"/>
      </w:pPr>
      <w:bookmarkStart w:id="490" w:name="_Ref176455291"/>
      <w:r>
        <w:t>Z</w:t>
      </w:r>
      <w:r w:rsidR="008C7854" w:rsidRPr="00A12EE6">
        <w:t>obrazí</w:t>
      </w:r>
      <w:r>
        <w:t xml:space="preserve"> sa</w:t>
      </w:r>
      <w:r w:rsidR="008C7854" w:rsidRPr="00A12EE6">
        <w:t xml:space="preserve"> varovanie, že zmena ovplyvní celú doménu a zmena je nenávratná. Potvrdíme </w:t>
      </w:r>
      <w:r w:rsidR="008C7854" w:rsidRPr="002F06CD">
        <w:rPr>
          <w:b/>
          <w:bCs/>
          <w:i/>
          <w:iCs/>
          <w:bdr w:val="single" w:sz="8" w:space="0" w:color="auto" w:shadow="1"/>
          <w:shd w:val="clear" w:color="auto" w:fill="D9D9D9" w:themeFill="background1" w:themeFillShade="D9"/>
        </w:rPr>
        <w:t>OK</w:t>
      </w:r>
      <w:r w:rsidR="008C7854" w:rsidRPr="00A12EE6">
        <w:t>.</w:t>
      </w:r>
      <w:bookmarkEnd w:id="490"/>
    </w:p>
    <w:p w14:paraId="6BD88756" w14:textId="77777777" w:rsidR="008C7854" w:rsidRPr="00A12EE6" w:rsidRDefault="008C7854" w:rsidP="008C7854">
      <w:pPr>
        <w:keepNext/>
        <w:jc w:val="center"/>
      </w:pPr>
      <w:r w:rsidRPr="00A12EE6">
        <w:rPr>
          <w:noProof/>
          <w:lang w:eastAsia="sk-SK"/>
        </w:rPr>
        <w:drawing>
          <wp:inline distT="0" distB="0" distL="0" distR="0" wp14:anchorId="764DCCA9" wp14:editId="104B48F0">
            <wp:extent cx="3355866" cy="1296000"/>
            <wp:effectExtent l="38100" t="38100" r="92710" b="95250"/>
            <wp:docPr id="1914239569"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39569" name="Obrázok 1" descr="Obrázok, na ktorom je text, snímka obrazovky, písmo, rad&#10;&#10;Automaticky generovaný popis"/>
                    <pic:cNvPicPr/>
                  </pic:nvPicPr>
                  <pic:blipFill>
                    <a:blip r:embed="rId261"/>
                    <a:stretch>
                      <a:fillRect/>
                    </a:stretch>
                  </pic:blipFill>
                  <pic:spPr>
                    <a:xfrm>
                      <a:off x="0" y="0"/>
                      <a:ext cx="3355866" cy="1296000"/>
                    </a:xfrm>
                    <a:prstGeom prst="rect">
                      <a:avLst/>
                    </a:prstGeom>
                    <a:effectLst>
                      <a:outerShdw blurRad="50800" dist="38100" dir="2700000" algn="tl" rotWithShape="0">
                        <a:prstClr val="black">
                          <a:alpha val="40000"/>
                        </a:prstClr>
                      </a:outerShdw>
                    </a:effectLst>
                  </pic:spPr>
                </pic:pic>
              </a:graphicData>
            </a:graphic>
          </wp:inline>
        </w:drawing>
      </w:r>
    </w:p>
    <w:p w14:paraId="4271CA1F" w14:textId="0BF7EA3D" w:rsidR="008C7854" w:rsidRPr="00A12EE6" w:rsidRDefault="008C7854" w:rsidP="008C7854">
      <w:pPr>
        <w:pStyle w:val="Popis"/>
        <w:jc w:val="center"/>
      </w:pPr>
      <w:bookmarkStart w:id="491" w:name="_Toc182423486"/>
      <w:r w:rsidRPr="00A12EE6">
        <w:t xml:space="preserve">Obr. </w:t>
      </w:r>
      <w:fldSimple w:instr=" STYLEREF 1 \s ">
        <w:r w:rsidR="005418FC">
          <w:rPr>
            <w:noProof/>
          </w:rPr>
          <w:t>5</w:t>
        </w:r>
      </w:fldSimple>
      <w:r w:rsidR="00E37B0B" w:rsidRPr="00A12EE6">
        <w:noBreakHyphen/>
      </w:r>
      <w:fldSimple w:instr=" SEQ Obr. \* ARABIC \s 1 ">
        <w:r w:rsidR="005418FC">
          <w:rPr>
            <w:noProof/>
          </w:rPr>
          <w:t>45</w:t>
        </w:r>
      </w:fldSimple>
      <w:r w:rsidRPr="00A12EE6">
        <w:t>. Varovanie pred povýšením funkčn</w:t>
      </w:r>
      <w:r w:rsidR="002001B6">
        <w:t>ej</w:t>
      </w:r>
      <w:r w:rsidRPr="00A12EE6">
        <w:t xml:space="preserve"> </w:t>
      </w:r>
      <w:r w:rsidR="002001B6">
        <w:t>úrovne</w:t>
      </w:r>
      <w:bookmarkEnd w:id="491"/>
    </w:p>
    <w:p w14:paraId="7FAF74C4" w14:textId="53DF954C" w:rsidR="008C7854" w:rsidRPr="00A12EE6" w:rsidRDefault="008C7854" w:rsidP="00AB0B37">
      <w:pPr>
        <w:pStyle w:val="Odsekzoznamu"/>
        <w:numPr>
          <w:ilvl w:val="0"/>
          <w:numId w:val="41"/>
        </w:numPr>
        <w:ind w:left="454" w:hanging="454"/>
        <w:jc w:val="both"/>
      </w:pPr>
      <w:bookmarkStart w:id="492" w:name="_Ref176455296"/>
      <w:r w:rsidRPr="00A12EE6">
        <w:t>Zobrazí sa informácia o úspešnom povýšení funkčn</w:t>
      </w:r>
      <w:r w:rsidR="002001B6">
        <w:t>ej</w:t>
      </w:r>
      <w:r w:rsidRPr="00A12EE6">
        <w:t xml:space="preserve"> </w:t>
      </w:r>
      <w:r w:rsidR="002001B6">
        <w:t>úrovne</w:t>
      </w:r>
      <w:r w:rsidRPr="00A12EE6">
        <w:t xml:space="preserve"> domény. Tlačidlom </w:t>
      </w:r>
      <w:r w:rsidRPr="002F06CD">
        <w:rPr>
          <w:b/>
          <w:bCs/>
          <w:i/>
          <w:iCs/>
          <w:bdr w:val="single" w:sz="8" w:space="0" w:color="auto" w:shadow="1"/>
          <w:shd w:val="clear" w:color="auto" w:fill="D9D9D9" w:themeFill="background1" w:themeFillShade="D9"/>
        </w:rPr>
        <w:t>OK</w:t>
      </w:r>
      <w:r w:rsidRPr="00A12EE6">
        <w:t xml:space="preserve"> sa okná zatvoria.</w:t>
      </w:r>
      <w:bookmarkEnd w:id="492"/>
    </w:p>
    <w:p w14:paraId="447B2367" w14:textId="77777777" w:rsidR="008C7854" w:rsidRPr="00A12EE6" w:rsidRDefault="008C7854" w:rsidP="008C7854">
      <w:pPr>
        <w:keepNext/>
        <w:jc w:val="center"/>
      </w:pPr>
      <w:r w:rsidRPr="00A12EE6">
        <w:rPr>
          <w:noProof/>
          <w:lang w:eastAsia="sk-SK"/>
        </w:rPr>
        <w:drawing>
          <wp:inline distT="0" distB="0" distL="0" distR="0" wp14:anchorId="4634D956" wp14:editId="7FE37BCC">
            <wp:extent cx="3198447" cy="1332000"/>
            <wp:effectExtent l="38100" t="38100" r="97790" b="97155"/>
            <wp:docPr id="1532651348"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1348" name="Obrázok 1" descr="Obrázok, na ktorom je text, snímka obrazovky, písmo&#10;&#10;Automaticky generovaný popis"/>
                    <pic:cNvPicPr/>
                  </pic:nvPicPr>
                  <pic:blipFill>
                    <a:blip r:embed="rId262"/>
                    <a:stretch>
                      <a:fillRect/>
                    </a:stretch>
                  </pic:blipFill>
                  <pic:spPr>
                    <a:xfrm>
                      <a:off x="0" y="0"/>
                      <a:ext cx="3198447" cy="1332000"/>
                    </a:xfrm>
                    <a:prstGeom prst="rect">
                      <a:avLst/>
                    </a:prstGeom>
                    <a:effectLst>
                      <a:outerShdw blurRad="50800" dist="38100" dir="2700000" algn="tl" rotWithShape="0">
                        <a:prstClr val="black">
                          <a:alpha val="40000"/>
                        </a:prstClr>
                      </a:outerShdw>
                    </a:effectLst>
                  </pic:spPr>
                </pic:pic>
              </a:graphicData>
            </a:graphic>
          </wp:inline>
        </w:drawing>
      </w:r>
    </w:p>
    <w:p w14:paraId="2BA95D91" w14:textId="39EF0C9F" w:rsidR="008C7854" w:rsidRPr="00A12EE6" w:rsidRDefault="008C7854" w:rsidP="008C7854">
      <w:pPr>
        <w:pStyle w:val="Popis"/>
        <w:jc w:val="center"/>
      </w:pPr>
      <w:bookmarkStart w:id="493" w:name="_Toc182423487"/>
      <w:r w:rsidRPr="00A12EE6">
        <w:t xml:space="preserve">Obr. </w:t>
      </w:r>
      <w:fldSimple w:instr=" STYLEREF 1 \s ">
        <w:r w:rsidR="005418FC">
          <w:rPr>
            <w:noProof/>
          </w:rPr>
          <w:t>5</w:t>
        </w:r>
      </w:fldSimple>
      <w:r w:rsidR="00E37B0B" w:rsidRPr="00A12EE6">
        <w:noBreakHyphen/>
      </w:r>
      <w:fldSimple w:instr=" SEQ Obr. \* ARABIC \s 1 ">
        <w:r w:rsidR="005418FC">
          <w:rPr>
            <w:noProof/>
          </w:rPr>
          <w:t>46</w:t>
        </w:r>
      </w:fldSimple>
      <w:r w:rsidRPr="00A12EE6">
        <w:t>. Informácia o úspešnom povýšení funkčn</w:t>
      </w:r>
      <w:r w:rsidR="002001B6">
        <w:t>ej</w:t>
      </w:r>
      <w:r w:rsidRPr="00A12EE6">
        <w:t xml:space="preserve"> </w:t>
      </w:r>
      <w:r w:rsidR="002001B6">
        <w:t>úrovne domény</w:t>
      </w:r>
      <w:bookmarkEnd w:id="493"/>
    </w:p>
    <w:p w14:paraId="5D1BA5F6" w14:textId="4F45E52E" w:rsidR="00B73241" w:rsidRPr="00A12EE6" w:rsidRDefault="008C7854" w:rsidP="00AB0B37">
      <w:pPr>
        <w:pStyle w:val="Odsekzoznamu"/>
        <w:numPr>
          <w:ilvl w:val="0"/>
          <w:numId w:val="41"/>
        </w:numPr>
        <w:ind w:left="454" w:hanging="454"/>
        <w:jc w:val="both"/>
      </w:pPr>
      <w:r w:rsidRPr="00A12EE6">
        <w:lastRenderedPageBreak/>
        <w:t xml:space="preserve">Následne treba ešte </w:t>
      </w:r>
      <w:r w:rsidRPr="00A12EE6">
        <w:rPr>
          <w:b/>
          <w:bCs/>
          <w:i/>
          <w:iCs/>
        </w:rPr>
        <w:t>povýšiť funkčn</w:t>
      </w:r>
      <w:r w:rsidR="002001B6">
        <w:rPr>
          <w:b/>
          <w:bCs/>
          <w:i/>
          <w:iCs/>
        </w:rPr>
        <w:t>ú</w:t>
      </w:r>
      <w:r w:rsidRPr="00A12EE6">
        <w:rPr>
          <w:b/>
          <w:bCs/>
          <w:i/>
          <w:iCs/>
        </w:rPr>
        <w:t xml:space="preserve"> </w:t>
      </w:r>
      <w:r w:rsidR="002001B6">
        <w:rPr>
          <w:b/>
          <w:bCs/>
          <w:i/>
          <w:iCs/>
        </w:rPr>
        <w:t>úroveň</w:t>
      </w:r>
      <w:r w:rsidRPr="00A12EE6">
        <w:rPr>
          <w:b/>
          <w:bCs/>
          <w:i/>
          <w:iCs/>
        </w:rPr>
        <w:t xml:space="preserve"> lesa</w:t>
      </w:r>
      <w:r w:rsidRPr="00A12EE6">
        <w:t xml:space="preserve">. To sa dá urobiť v konzole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Domains</w:t>
      </w:r>
      <w:proofErr w:type="spellEnd"/>
      <w:r w:rsidRPr="00A12EE6">
        <w:rPr>
          <w:b/>
          <w:bCs/>
          <w:i/>
          <w:iCs/>
        </w:rPr>
        <w:t xml:space="preserve"> and </w:t>
      </w:r>
      <w:proofErr w:type="spellStart"/>
      <w:r w:rsidRPr="00A12EE6">
        <w:rPr>
          <w:b/>
          <w:bCs/>
          <w:i/>
          <w:iCs/>
        </w:rPr>
        <w:t>Trusts</w:t>
      </w:r>
      <w:proofErr w:type="spellEnd"/>
      <w:r w:rsidRPr="00A12EE6">
        <w:t xml:space="preserve">. Je </w:t>
      </w:r>
      <w:r w:rsidR="002F06CD">
        <w:t>potrebné</w:t>
      </w:r>
      <w:r w:rsidRPr="00A12EE6">
        <w:t xml:space="preserve"> spomenúť, že predchádzajúci krok, teda povýšenie funkčn</w:t>
      </w:r>
      <w:r w:rsidR="002001B6">
        <w:t>ej</w:t>
      </w:r>
      <w:r w:rsidRPr="00A12EE6">
        <w:t xml:space="preserve"> </w:t>
      </w:r>
      <w:r w:rsidR="002001B6">
        <w:t>úrovne</w:t>
      </w:r>
      <w:r w:rsidRPr="00A12EE6">
        <w:t xml:space="preserve"> domény sa dá vykonať aj v tejto konzole</w:t>
      </w:r>
      <w:r w:rsidR="002F06CD">
        <w:t>.</w:t>
      </w:r>
      <w:r w:rsidRPr="00A12EE6">
        <w:t xml:space="preserve"> </w:t>
      </w:r>
      <w:r w:rsidR="002F06CD">
        <w:t xml:space="preserve">Realizuje sa </w:t>
      </w:r>
      <w:r w:rsidRPr="00A12EE6">
        <w:t>rovnakým spôsobom ako bolo popísané vyššie. Pre zvýšenie funkčn</w:t>
      </w:r>
      <w:r w:rsidR="002001B6">
        <w:t>ej</w:t>
      </w:r>
      <w:r w:rsidRPr="00A12EE6">
        <w:t xml:space="preserve"> </w:t>
      </w:r>
      <w:r w:rsidR="002001B6">
        <w:t>úrovne</w:t>
      </w:r>
      <w:r w:rsidRPr="00A12EE6">
        <w:t xml:space="preserve"> lesa, klikneme pravým tlačidlom myši na názov </w:t>
      </w:r>
      <w:proofErr w:type="spellStart"/>
      <w:r w:rsidRPr="00A12EE6">
        <w:rPr>
          <w:b/>
          <w:bCs/>
          <w:i/>
          <w:iCs/>
        </w:rPr>
        <w:t>Active</w:t>
      </w:r>
      <w:proofErr w:type="spellEnd"/>
      <w:r w:rsidRPr="00A12EE6">
        <w:rPr>
          <w:b/>
          <w:bCs/>
          <w:i/>
          <w:iCs/>
        </w:rPr>
        <w:t xml:space="preserve"> </w:t>
      </w:r>
      <w:proofErr w:type="spellStart"/>
      <w:r w:rsidRPr="00A12EE6">
        <w:rPr>
          <w:b/>
          <w:bCs/>
          <w:i/>
          <w:iCs/>
        </w:rPr>
        <w:t>Directory</w:t>
      </w:r>
      <w:proofErr w:type="spellEnd"/>
      <w:r w:rsidRPr="00A12EE6">
        <w:rPr>
          <w:b/>
          <w:bCs/>
          <w:i/>
          <w:iCs/>
        </w:rPr>
        <w:t xml:space="preserve"> </w:t>
      </w:r>
      <w:proofErr w:type="spellStart"/>
      <w:r w:rsidRPr="00A12EE6">
        <w:rPr>
          <w:b/>
          <w:bCs/>
          <w:i/>
          <w:iCs/>
        </w:rPr>
        <w:t>Domains</w:t>
      </w:r>
      <w:proofErr w:type="spellEnd"/>
      <w:r w:rsidRPr="00A12EE6">
        <w:rPr>
          <w:b/>
          <w:bCs/>
          <w:i/>
          <w:iCs/>
        </w:rPr>
        <w:t xml:space="preserve"> and </w:t>
      </w:r>
      <w:proofErr w:type="spellStart"/>
      <w:r w:rsidRPr="00A12EE6">
        <w:rPr>
          <w:b/>
          <w:bCs/>
          <w:i/>
          <w:iCs/>
        </w:rPr>
        <w:t>Trusts</w:t>
      </w:r>
      <w:proofErr w:type="spellEnd"/>
      <w:r w:rsidRPr="00A12EE6">
        <w:t xml:space="preserve"> a zvolíme položku </w:t>
      </w:r>
      <w:r w:rsidRPr="00A12EE6">
        <w:rPr>
          <w:b/>
          <w:bCs/>
          <w:i/>
          <w:iCs/>
        </w:rPr>
        <w:t xml:space="preserve">Raise </w:t>
      </w:r>
      <w:proofErr w:type="spellStart"/>
      <w:r w:rsidRPr="00A12EE6">
        <w:rPr>
          <w:b/>
          <w:bCs/>
          <w:i/>
          <w:iCs/>
        </w:rPr>
        <w:t>Forest</w:t>
      </w:r>
      <w:proofErr w:type="spellEnd"/>
      <w:r w:rsidRPr="00A12EE6">
        <w:rPr>
          <w:b/>
          <w:bCs/>
          <w:i/>
          <w:iCs/>
        </w:rPr>
        <w:t xml:space="preserve"> </w:t>
      </w:r>
      <w:proofErr w:type="spellStart"/>
      <w:r w:rsidRPr="00A12EE6">
        <w:rPr>
          <w:b/>
          <w:bCs/>
          <w:i/>
          <w:iCs/>
        </w:rPr>
        <w:t>Functional</w:t>
      </w:r>
      <w:proofErr w:type="spellEnd"/>
      <w:r w:rsidRPr="00A12EE6">
        <w:rPr>
          <w:b/>
          <w:bCs/>
          <w:i/>
          <w:iCs/>
        </w:rPr>
        <w:t xml:space="preserve"> Level...</w:t>
      </w:r>
      <w:r w:rsidR="00F37A32" w:rsidRPr="00A12EE6">
        <w:t>.</w:t>
      </w:r>
      <w:r w:rsidRPr="00A12EE6">
        <w:t xml:space="preserve"> </w:t>
      </w:r>
    </w:p>
    <w:p w14:paraId="32659E7D" w14:textId="77777777" w:rsidR="008C7854" w:rsidRPr="00A12EE6" w:rsidRDefault="008C7854" w:rsidP="008C7854">
      <w:pPr>
        <w:keepNext/>
        <w:jc w:val="center"/>
      </w:pPr>
      <w:r w:rsidRPr="00A12EE6">
        <w:rPr>
          <w:noProof/>
          <w:lang w:eastAsia="sk-SK"/>
        </w:rPr>
        <w:drawing>
          <wp:inline distT="0" distB="0" distL="0" distR="0" wp14:anchorId="3761106E" wp14:editId="1334D2E8">
            <wp:extent cx="5760720" cy="1339850"/>
            <wp:effectExtent l="38100" t="38100" r="87630" b="88900"/>
            <wp:docPr id="127182591" name="Obrázok 1" descr="Obrázok, na ktorom je text, snímka obrazovky, písmo,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2591" name="Obrázok 1" descr="Obrázok, na ktorom je text, snímka obrazovky, písmo, softvér&#10;&#10;Automaticky generovaný popis"/>
                    <pic:cNvPicPr/>
                  </pic:nvPicPr>
                  <pic:blipFill>
                    <a:blip r:embed="rId263"/>
                    <a:stretch>
                      <a:fillRect/>
                    </a:stretch>
                  </pic:blipFill>
                  <pic:spPr>
                    <a:xfrm>
                      <a:off x="0" y="0"/>
                      <a:ext cx="5760720" cy="1339850"/>
                    </a:xfrm>
                    <a:prstGeom prst="rect">
                      <a:avLst/>
                    </a:prstGeom>
                    <a:effectLst>
                      <a:outerShdw blurRad="50800" dist="38100" dir="2700000" algn="tl" rotWithShape="0">
                        <a:prstClr val="black">
                          <a:alpha val="40000"/>
                        </a:prstClr>
                      </a:outerShdw>
                    </a:effectLst>
                  </pic:spPr>
                </pic:pic>
              </a:graphicData>
            </a:graphic>
          </wp:inline>
        </w:drawing>
      </w:r>
    </w:p>
    <w:p w14:paraId="651BB016" w14:textId="692F8917" w:rsidR="008C7854" w:rsidRPr="00A12EE6" w:rsidRDefault="008C7854" w:rsidP="008C7854">
      <w:pPr>
        <w:pStyle w:val="Popis"/>
        <w:jc w:val="center"/>
      </w:pPr>
      <w:bookmarkStart w:id="494" w:name="_Toc182423488"/>
      <w:r w:rsidRPr="00A12EE6">
        <w:t xml:space="preserve">Obr. </w:t>
      </w:r>
      <w:fldSimple w:instr=" STYLEREF 1 \s ">
        <w:r w:rsidR="005418FC">
          <w:rPr>
            <w:noProof/>
          </w:rPr>
          <w:t>5</w:t>
        </w:r>
      </w:fldSimple>
      <w:r w:rsidR="00E37B0B" w:rsidRPr="00A12EE6">
        <w:noBreakHyphen/>
      </w:r>
      <w:fldSimple w:instr=" SEQ Obr. \* ARABIC \s 1 ">
        <w:r w:rsidR="005418FC">
          <w:rPr>
            <w:noProof/>
          </w:rPr>
          <w:t>47</w:t>
        </w:r>
      </w:fldSimple>
      <w:r w:rsidRPr="00A12EE6">
        <w:t xml:space="preserve">. Voľba Raise </w:t>
      </w:r>
      <w:proofErr w:type="spellStart"/>
      <w:r w:rsidRPr="00A12EE6">
        <w:t>Forest</w:t>
      </w:r>
      <w:proofErr w:type="spellEnd"/>
      <w:r w:rsidRPr="00A12EE6">
        <w:t xml:space="preserve"> </w:t>
      </w:r>
      <w:proofErr w:type="spellStart"/>
      <w:r w:rsidRPr="00A12EE6">
        <w:t>Functional</w:t>
      </w:r>
      <w:proofErr w:type="spellEnd"/>
      <w:r w:rsidRPr="00A12EE6">
        <w:t xml:space="preserve"> Level,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Domains</w:t>
      </w:r>
      <w:proofErr w:type="spellEnd"/>
      <w:r w:rsidRPr="00A12EE6">
        <w:t xml:space="preserve"> and </w:t>
      </w:r>
      <w:proofErr w:type="spellStart"/>
      <w:r w:rsidRPr="00A12EE6">
        <w:t>Trusts</w:t>
      </w:r>
      <w:bookmarkEnd w:id="494"/>
      <w:proofErr w:type="spellEnd"/>
    </w:p>
    <w:p w14:paraId="0A1DD108" w14:textId="3BF182F5" w:rsidR="008C7854" w:rsidRPr="00A12EE6" w:rsidRDefault="00F37A32" w:rsidP="00AB0B37">
      <w:pPr>
        <w:pStyle w:val="Odsekzoznamu"/>
        <w:numPr>
          <w:ilvl w:val="0"/>
          <w:numId w:val="41"/>
        </w:numPr>
        <w:ind w:left="454" w:hanging="454"/>
        <w:jc w:val="both"/>
      </w:pPr>
      <w:r w:rsidRPr="00A12EE6">
        <w:t xml:space="preserve">Otvorí sa okno s názvom Raise </w:t>
      </w:r>
      <w:proofErr w:type="spellStart"/>
      <w:r w:rsidRPr="00A12EE6">
        <w:t>forest</w:t>
      </w:r>
      <w:proofErr w:type="spellEnd"/>
      <w:r w:rsidRPr="00A12EE6">
        <w:t xml:space="preserve"> </w:t>
      </w:r>
      <w:proofErr w:type="spellStart"/>
      <w:r w:rsidRPr="00A12EE6">
        <w:t>functional</w:t>
      </w:r>
      <w:proofErr w:type="spellEnd"/>
      <w:r w:rsidRPr="00A12EE6">
        <w:t xml:space="preserve"> level s predvolenou voľbou </w:t>
      </w:r>
      <w:r w:rsidRPr="00A12EE6">
        <w:rPr>
          <w:b/>
          <w:bCs/>
          <w:i/>
          <w:iCs/>
        </w:rPr>
        <w:t>Windows Server 2016</w:t>
      </w:r>
      <w:r w:rsidRPr="00A12EE6">
        <w:t xml:space="preserve">. Platí to isté ako bolo spomenuté v kroku </w:t>
      </w:r>
      <w:r w:rsidR="006B298F" w:rsidRPr="00A12EE6">
        <w:rPr>
          <w:b/>
          <w:bCs/>
          <w:color w:val="00B0F0"/>
        </w:rPr>
        <w:fldChar w:fldCharType="begin"/>
      </w:r>
      <w:r w:rsidR="006B298F" w:rsidRPr="00A12EE6">
        <w:rPr>
          <w:b/>
          <w:bCs/>
          <w:color w:val="00B0F0"/>
        </w:rPr>
        <w:instrText xml:space="preserve"> REF _Ref176455265 \r \h  \* MERGEFORMAT </w:instrText>
      </w:r>
      <w:r w:rsidR="006B298F" w:rsidRPr="00A12EE6">
        <w:rPr>
          <w:b/>
          <w:bCs/>
          <w:color w:val="00B0F0"/>
        </w:rPr>
      </w:r>
      <w:r w:rsidR="006B298F" w:rsidRPr="00A12EE6">
        <w:rPr>
          <w:b/>
          <w:bCs/>
          <w:color w:val="00B0F0"/>
        </w:rPr>
        <w:fldChar w:fldCharType="separate"/>
      </w:r>
      <w:r w:rsidR="005418FC">
        <w:rPr>
          <w:b/>
          <w:bCs/>
          <w:color w:val="00B0F0"/>
        </w:rPr>
        <w:t>26</w:t>
      </w:r>
      <w:r w:rsidR="006B298F" w:rsidRPr="00A12EE6">
        <w:rPr>
          <w:b/>
          <w:bCs/>
          <w:color w:val="00B0F0"/>
        </w:rPr>
        <w:fldChar w:fldCharType="end"/>
      </w:r>
      <w:r w:rsidRPr="00A12EE6">
        <w:t xml:space="preserve">. Zvolíme tlačidlo </w:t>
      </w:r>
      <w:r w:rsidRPr="002F06CD">
        <w:rPr>
          <w:b/>
          <w:bCs/>
          <w:i/>
          <w:iCs/>
          <w:bdr w:val="single" w:sz="8" w:space="0" w:color="auto" w:shadow="1"/>
          <w:shd w:val="clear" w:color="auto" w:fill="D9D9D9" w:themeFill="background1" w:themeFillShade="D9"/>
        </w:rPr>
        <w:t>Raise</w:t>
      </w:r>
      <w:r w:rsidRPr="00A12EE6">
        <w:t>.</w:t>
      </w:r>
    </w:p>
    <w:p w14:paraId="404C787B" w14:textId="77777777" w:rsidR="00F37A32" w:rsidRPr="00A12EE6" w:rsidRDefault="00F37A32" w:rsidP="00F37A32">
      <w:pPr>
        <w:keepNext/>
        <w:jc w:val="center"/>
      </w:pPr>
      <w:r w:rsidRPr="00A12EE6">
        <w:rPr>
          <w:noProof/>
          <w:lang w:eastAsia="sk-SK"/>
        </w:rPr>
        <w:drawing>
          <wp:inline distT="0" distB="0" distL="0" distR="0" wp14:anchorId="2847286D" wp14:editId="6FEBC96B">
            <wp:extent cx="4159006" cy="2880000"/>
            <wp:effectExtent l="38100" t="38100" r="89535" b="92075"/>
            <wp:docPr id="1491017572" name="Obrázok 1" descr="Obrázok, na ktorom je text, snímka obrazovky, displej,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7572" name="Obrázok 1" descr="Obrázok, na ktorom je text, snímka obrazovky, displej, písmo&#10;&#10;Automaticky generovaný popis"/>
                    <pic:cNvPicPr/>
                  </pic:nvPicPr>
                  <pic:blipFill>
                    <a:blip r:embed="rId264"/>
                    <a:stretch>
                      <a:fillRect/>
                    </a:stretch>
                  </pic:blipFill>
                  <pic:spPr>
                    <a:xfrm>
                      <a:off x="0" y="0"/>
                      <a:ext cx="4159006" cy="2880000"/>
                    </a:xfrm>
                    <a:prstGeom prst="rect">
                      <a:avLst/>
                    </a:prstGeom>
                    <a:effectLst>
                      <a:outerShdw blurRad="50800" dist="38100" dir="2700000" algn="tl" rotWithShape="0">
                        <a:prstClr val="black">
                          <a:alpha val="40000"/>
                        </a:prstClr>
                      </a:outerShdw>
                    </a:effectLst>
                  </pic:spPr>
                </pic:pic>
              </a:graphicData>
            </a:graphic>
          </wp:inline>
        </w:drawing>
      </w:r>
    </w:p>
    <w:p w14:paraId="240891B5" w14:textId="1F357BEC" w:rsidR="00F37A32" w:rsidRPr="00A12EE6" w:rsidRDefault="00F37A32" w:rsidP="00F37A32">
      <w:pPr>
        <w:pStyle w:val="Popis"/>
        <w:jc w:val="center"/>
      </w:pPr>
      <w:bookmarkStart w:id="495" w:name="_Toc182423489"/>
      <w:r w:rsidRPr="00A12EE6">
        <w:t xml:space="preserve">Obr. </w:t>
      </w:r>
      <w:fldSimple w:instr=" STYLEREF 1 \s ">
        <w:r w:rsidR="005418FC">
          <w:rPr>
            <w:noProof/>
          </w:rPr>
          <w:t>5</w:t>
        </w:r>
      </w:fldSimple>
      <w:r w:rsidR="00E37B0B" w:rsidRPr="00A12EE6">
        <w:noBreakHyphen/>
      </w:r>
      <w:fldSimple w:instr=" SEQ Obr. \* ARABIC \s 1 ">
        <w:r w:rsidR="005418FC">
          <w:rPr>
            <w:noProof/>
          </w:rPr>
          <w:t>48</w:t>
        </w:r>
      </w:fldSimple>
      <w:r w:rsidRPr="00A12EE6">
        <w:t xml:space="preserve">. Raise </w:t>
      </w:r>
      <w:proofErr w:type="spellStart"/>
      <w:r w:rsidRPr="00A12EE6">
        <w:t>forest</w:t>
      </w:r>
      <w:proofErr w:type="spellEnd"/>
      <w:r w:rsidRPr="00A12EE6">
        <w:t xml:space="preserve"> </w:t>
      </w:r>
      <w:proofErr w:type="spellStart"/>
      <w:r w:rsidRPr="00A12EE6">
        <w:t>functional</w:t>
      </w:r>
      <w:proofErr w:type="spellEnd"/>
      <w:r w:rsidRPr="00A12EE6">
        <w:t xml:space="preserve"> level</w:t>
      </w:r>
      <w:bookmarkEnd w:id="495"/>
    </w:p>
    <w:p w14:paraId="7579EBC2" w14:textId="4299B994" w:rsidR="00C80D88" w:rsidRPr="00A12EE6" w:rsidRDefault="00F37A32" w:rsidP="00AB0B37">
      <w:pPr>
        <w:pStyle w:val="Odsekzoznamu"/>
        <w:numPr>
          <w:ilvl w:val="0"/>
          <w:numId w:val="41"/>
        </w:numPr>
        <w:ind w:left="454" w:hanging="454"/>
        <w:jc w:val="both"/>
      </w:pPr>
      <w:r w:rsidRPr="00A12EE6">
        <w:t>Potvrdíme obidv</w:t>
      </w:r>
      <w:r w:rsidR="002F06CD">
        <w:t>e</w:t>
      </w:r>
      <w:r w:rsidRPr="00A12EE6">
        <w:t xml:space="preserve"> informačné okná ako v krokoch </w:t>
      </w:r>
      <w:r w:rsidR="006B298F" w:rsidRPr="00A12EE6">
        <w:rPr>
          <w:b/>
          <w:bCs/>
          <w:color w:val="00B0F0"/>
        </w:rPr>
        <w:fldChar w:fldCharType="begin"/>
      </w:r>
      <w:r w:rsidR="006B298F" w:rsidRPr="00A12EE6">
        <w:rPr>
          <w:b/>
          <w:bCs/>
          <w:color w:val="00B0F0"/>
        </w:rPr>
        <w:instrText xml:space="preserve"> REF _Ref176455291 \r \h  \* MERGEFORMAT </w:instrText>
      </w:r>
      <w:r w:rsidR="006B298F" w:rsidRPr="00A12EE6">
        <w:rPr>
          <w:b/>
          <w:bCs/>
          <w:color w:val="00B0F0"/>
        </w:rPr>
      </w:r>
      <w:r w:rsidR="006B298F" w:rsidRPr="00A12EE6">
        <w:rPr>
          <w:b/>
          <w:bCs/>
          <w:color w:val="00B0F0"/>
        </w:rPr>
        <w:fldChar w:fldCharType="separate"/>
      </w:r>
      <w:r w:rsidR="005418FC">
        <w:rPr>
          <w:b/>
          <w:bCs/>
          <w:color w:val="00B0F0"/>
        </w:rPr>
        <w:t>27</w:t>
      </w:r>
      <w:r w:rsidR="006B298F" w:rsidRPr="00A12EE6">
        <w:rPr>
          <w:b/>
          <w:bCs/>
          <w:color w:val="00B0F0"/>
        </w:rPr>
        <w:fldChar w:fldCharType="end"/>
      </w:r>
      <w:r w:rsidRPr="00A12EE6">
        <w:t xml:space="preserve"> a</w:t>
      </w:r>
      <w:r w:rsidRPr="00A12EE6">
        <w:rPr>
          <w:b/>
          <w:bCs/>
          <w:color w:val="00B0F0"/>
        </w:rPr>
        <w:t> </w:t>
      </w:r>
      <w:r w:rsidR="006B298F" w:rsidRPr="00A12EE6">
        <w:rPr>
          <w:b/>
          <w:bCs/>
          <w:color w:val="00B0F0"/>
        </w:rPr>
        <w:fldChar w:fldCharType="begin"/>
      </w:r>
      <w:r w:rsidR="006B298F" w:rsidRPr="00A12EE6">
        <w:rPr>
          <w:b/>
          <w:bCs/>
          <w:color w:val="00B0F0"/>
        </w:rPr>
        <w:instrText xml:space="preserve"> REF _Ref176455296 \r \h  \* MERGEFORMAT </w:instrText>
      </w:r>
      <w:r w:rsidR="006B298F" w:rsidRPr="00A12EE6">
        <w:rPr>
          <w:b/>
          <w:bCs/>
          <w:color w:val="00B0F0"/>
        </w:rPr>
      </w:r>
      <w:r w:rsidR="006B298F" w:rsidRPr="00A12EE6">
        <w:rPr>
          <w:b/>
          <w:bCs/>
          <w:color w:val="00B0F0"/>
        </w:rPr>
        <w:fldChar w:fldCharType="separate"/>
      </w:r>
      <w:r w:rsidR="005418FC">
        <w:rPr>
          <w:b/>
          <w:bCs/>
          <w:color w:val="00B0F0"/>
        </w:rPr>
        <w:t>28</w:t>
      </w:r>
      <w:r w:rsidR="006B298F" w:rsidRPr="00A12EE6">
        <w:rPr>
          <w:b/>
          <w:bCs/>
          <w:color w:val="00B0F0"/>
        </w:rPr>
        <w:fldChar w:fldCharType="end"/>
      </w:r>
      <w:r w:rsidRPr="00A12EE6">
        <w:t xml:space="preserve">. Následne sa okná zatvoria a doména je úspešne povýšená na </w:t>
      </w:r>
      <w:r w:rsidR="006B298F" w:rsidRPr="00A12EE6">
        <w:t>najvyšš</w:t>
      </w:r>
      <w:r w:rsidR="002001B6">
        <w:t>iu</w:t>
      </w:r>
      <w:r w:rsidRPr="00A12EE6">
        <w:t xml:space="preserve"> možn</w:t>
      </w:r>
      <w:r w:rsidR="002001B6">
        <w:t>ú</w:t>
      </w:r>
      <w:r w:rsidRPr="00A12EE6">
        <w:t xml:space="preserve"> funkčn</w:t>
      </w:r>
      <w:r w:rsidR="002001B6">
        <w:t>ú</w:t>
      </w:r>
      <w:r w:rsidRPr="00A12EE6">
        <w:t xml:space="preserve"> </w:t>
      </w:r>
      <w:r w:rsidR="002001B6">
        <w:t>úroveň</w:t>
      </w:r>
      <w:r w:rsidRPr="00A12EE6">
        <w:t xml:space="preserve"> pre doménu aj pre les. Overiť si to môžeme zopakovaním predchádzajúcich krokov, ale už nám neponúkne žiadne možné povýšenie</w:t>
      </w:r>
      <w:r w:rsidR="002F06CD">
        <w:t>.</w:t>
      </w:r>
      <w:r w:rsidRPr="00A12EE6">
        <w:t xml:space="preserve"> </w:t>
      </w:r>
      <w:r w:rsidR="002F06CD">
        <w:t>D</w:t>
      </w:r>
      <w:r w:rsidRPr="00A12EE6">
        <w:t>oména aj les m</w:t>
      </w:r>
      <w:r w:rsidR="002F06CD">
        <w:t>ajú</w:t>
      </w:r>
      <w:r w:rsidRPr="00A12EE6">
        <w:t xml:space="preserve"> najvyšš</w:t>
      </w:r>
      <w:r w:rsidR="002001B6">
        <w:t>iu</w:t>
      </w:r>
      <w:r w:rsidRPr="00A12EE6">
        <w:t xml:space="preserve"> možn</w:t>
      </w:r>
      <w:r w:rsidR="002001B6">
        <w:t>ú</w:t>
      </w:r>
      <w:r w:rsidRPr="00A12EE6">
        <w:t xml:space="preserve"> funkčn</w:t>
      </w:r>
      <w:r w:rsidR="002001B6">
        <w:t>ú</w:t>
      </w:r>
      <w:r w:rsidRPr="00A12EE6">
        <w:t xml:space="preserve"> </w:t>
      </w:r>
      <w:r w:rsidR="002001B6">
        <w:t>úroveň</w:t>
      </w:r>
      <w:r w:rsidR="006B298F" w:rsidRPr="00A12EE6">
        <w:t>, ktor</w:t>
      </w:r>
      <w:r w:rsidR="002001B6">
        <w:t>ú</w:t>
      </w:r>
      <w:r w:rsidR="006B298F" w:rsidRPr="00A12EE6">
        <w:t xml:space="preserve"> poskytuje Windows Server 2022</w:t>
      </w:r>
      <w:r w:rsidRPr="00A12EE6">
        <w:t>.</w:t>
      </w:r>
    </w:p>
    <w:p w14:paraId="4C15996D" w14:textId="48B030CC" w:rsidR="00C928F8" w:rsidRPr="00A12EE6" w:rsidDel="00BF48C3" w:rsidRDefault="00C80D88">
      <w:pPr>
        <w:pStyle w:val="Odsekzoznamu"/>
        <w:numPr>
          <w:ilvl w:val="0"/>
          <w:numId w:val="49"/>
        </w:numPr>
        <w:rPr>
          <w:del w:id="496" w:author="Baráth, Július" w:date="2024-11-14T12:49:00Z" w16du:dateUtc="2024-11-14T11:49:00Z"/>
        </w:rPr>
        <w:pPrChange w:id="497" w:author="Baráth, Július" w:date="2024-11-14T11:46:00Z" w16du:dateUtc="2024-11-14T10:46:00Z">
          <w:pPr/>
        </w:pPrChange>
      </w:pPr>
      <w:del w:id="498" w:author="Baráth, Július" w:date="2024-11-14T11:45:00Z" w16du:dateUtc="2024-11-14T10:45:00Z">
        <w:r w:rsidRPr="00A12EE6" w:rsidDel="00874A8D">
          <w:br w:type="page"/>
        </w:r>
      </w:del>
    </w:p>
    <w:p w14:paraId="07C64422" w14:textId="77777777" w:rsidR="00BF48C3" w:rsidRDefault="00BF48C3">
      <w:pPr>
        <w:rPr>
          <w:ins w:id="499" w:author="Baráth, Július" w:date="2024-11-14T12:49:00Z" w16du:dateUtc="2024-11-14T11:49:00Z"/>
          <w:rFonts w:asciiTheme="majorHAnsi" w:eastAsiaTheme="majorEastAsia" w:hAnsiTheme="majorHAnsi" w:cstheme="majorBidi"/>
          <w:color w:val="0F4761" w:themeColor="accent1" w:themeShade="BF"/>
          <w:sz w:val="40"/>
          <w:szCs w:val="40"/>
        </w:rPr>
      </w:pPr>
      <w:bookmarkStart w:id="500" w:name="_Toc182423528"/>
      <w:ins w:id="501" w:author="Baráth, Július" w:date="2024-11-14T12:49:00Z" w16du:dateUtc="2024-11-14T11:49:00Z">
        <w:r>
          <w:br w:type="page"/>
        </w:r>
      </w:ins>
    </w:p>
    <w:p w14:paraId="306D0EDC" w14:textId="549F8BE2" w:rsidR="00C80D88" w:rsidRPr="00A12EE6" w:rsidRDefault="00C80D88" w:rsidP="00AB0B37">
      <w:pPr>
        <w:pStyle w:val="Nadpis1"/>
        <w:numPr>
          <w:ilvl w:val="0"/>
          <w:numId w:val="0"/>
        </w:numPr>
        <w:ind w:left="454"/>
      </w:pPr>
      <w:r w:rsidRPr="00A12EE6">
        <w:lastRenderedPageBreak/>
        <w:t>Literatúra</w:t>
      </w:r>
      <w:bookmarkEnd w:id="500"/>
    </w:p>
    <w:p w14:paraId="7F0A9BB0" w14:textId="77777777" w:rsidR="004B7768" w:rsidRPr="00A12EE6" w:rsidRDefault="004B7768" w:rsidP="00C80D88">
      <w:pPr>
        <w:jc w:val="both"/>
      </w:pPr>
    </w:p>
    <w:p w14:paraId="7B47F544" w14:textId="017C5766" w:rsidR="00CD3F8A" w:rsidRPr="00A12EE6" w:rsidRDefault="00EE79C5">
      <w:pPr>
        <w:pStyle w:val="Odsekzoznamu"/>
        <w:numPr>
          <w:ilvl w:val="0"/>
          <w:numId w:val="43"/>
        </w:numPr>
        <w:tabs>
          <w:tab w:val="left" w:pos="993"/>
        </w:tabs>
        <w:ind w:left="993" w:hanging="567"/>
        <w:jc w:val="both"/>
      </w:pPr>
      <w:r w:rsidRPr="00A12EE6">
        <w:t xml:space="preserve">ZACKER, C.: </w:t>
      </w:r>
      <w:proofErr w:type="spellStart"/>
      <w:r w:rsidRPr="00A12EE6">
        <w:t>Exam</w:t>
      </w:r>
      <w:proofErr w:type="spellEnd"/>
      <w:r w:rsidRPr="00A12EE6">
        <w:t xml:space="preserve"> </w:t>
      </w:r>
      <w:proofErr w:type="spellStart"/>
      <w:r w:rsidRPr="00A12EE6">
        <w:t>ref</w:t>
      </w:r>
      <w:proofErr w:type="spellEnd"/>
      <w:r w:rsidRPr="00A12EE6">
        <w:t xml:space="preserve"> 70-410 : </w:t>
      </w:r>
      <w:proofErr w:type="spellStart"/>
      <w:r w:rsidRPr="00A12EE6">
        <w:t>installing</w:t>
      </w:r>
      <w:proofErr w:type="spellEnd"/>
      <w:r w:rsidRPr="00A12EE6">
        <w:t xml:space="preserve"> and </w:t>
      </w:r>
      <w:proofErr w:type="spellStart"/>
      <w:r w:rsidRPr="00A12EE6">
        <w:t>configuring</w:t>
      </w:r>
      <w:proofErr w:type="spellEnd"/>
      <w:r w:rsidRPr="00A12EE6">
        <w:t xml:space="preserve"> Windows server 2012. </w:t>
      </w:r>
      <w:proofErr w:type="spellStart"/>
      <w:r w:rsidRPr="00A12EE6">
        <w:t>Edtion</w:t>
      </w:r>
      <w:proofErr w:type="spellEnd"/>
      <w:r w:rsidRPr="00A12EE6">
        <w:t xml:space="preserve"> </w:t>
      </w:r>
      <w:proofErr w:type="spellStart"/>
      <w:r w:rsidRPr="00A12EE6">
        <w:t>ed</w:t>
      </w:r>
      <w:proofErr w:type="spellEnd"/>
      <w:r w:rsidRPr="00A12EE6">
        <w:t xml:space="preserve">., 2012, xiii, 384 </w:t>
      </w:r>
      <w:proofErr w:type="spellStart"/>
      <w:r w:rsidRPr="00A12EE6">
        <w:t>pages</w:t>
      </w:r>
      <w:proofErr w:type="spellEnd"/>
      <w:r w:rsidRPr="00A12EE6">
        <w:t xml:space="preserve"> , ISBN 9780735673168 (</w:t>
      </w:r>
      <w:proofErr w:type="spellStart"/>
      <w:r w:rsidRPr="00A12EE6">
        <w:t>pbk</w:t>
      </w:r>
      <w:proofErr w:type="spellEnd"/>
      <w:r w:rsidRPr="00A12EE6">
        <w:t xml:space="preserve">. </w:t>
      </w:r>
      <w:proofErr w:type="spellStart"/>
      <w:r w:rsidRPr="00A12EE6">
        <w:t>alk</w:t>
      </w:r>
      <w:proofErr w:type="spellEnd"/>
      <w:r w:rsidRPr="00A12EE6">
        <w:t xml:space="preserve">. </w:t>
      </w:r>
      <w:proofErr w:type="spellStart"/>
      <w:r w:rsidRPr="00A12EE6">
        <w:t>paper</w:t>
      </w:r>
      <w:proofErr w:type="spellEnd"/>
      <w:r w:rsidRPr="00A12EE6">
        <w:t>)</w:t>
      </w:r>
    </w:p>
    <w:p w14:paraId="57E69C9D" w14:textId="0B8E104B" w:rsidR="00EE79C5" w:rsidRPr="00A12EE6" w:rsidRDefault="00EE79C5">
      <w:pPr>
        <w:pStyle w:val="Odsekzoznamu"/>
        <w:numPr>
          <w:ilvl w:val="0"/>
          <w:numId w:val="43"/>
        </w:numPr>
        <w:tabs>
          <w:tab w:val="left" w:pos="993"/>
        </w:tabs>
        <w:ind w:left="993" w:hanging="567"/>
        <w:jc w:val="both"/>
      </w:pPr>
      <w:r w:rsidRPr="00A12EE6">
        <w:t xml:space="preserve">Microsoft </w:t>
      </w:r>
      <w:proofErr w:type="spellStart"/>
      <w:r w:rsidRPr="00A12EE6">
        <w:t>Learn</w:t>
      </w:r>
      <w:proofErr w:type="spellEnd"/>
      <w:r w:rsidRPr="00A12EE6">
        <w:t xml:space="preserve">: </w:t>
      </w:r>
      <w:proofErr w:type="spellStart"/>
      <w:r w:rsidRPr="00A12EE6">
        <w:t>Active</w:t>
      </w:r>
      <w:proofErr w:type="spellEnd"/>
      <w:r w:rsidRPr="00A12EE6">
        <w:t xml:space="preserve"> </w:t>
      </w:r>
      <w:proofErr w:type="spellStart"/>
      <w:r w:rsidRPr="00A12EE6">
        <w:t>Directory</w:t>
      </w:r>
      <w:proofErr w:type="spellEnd"/>
      <w:r w:rsidRPr="00A12EE6">
        <w:t xml:space="preserve"> </w:t>
      </w:r>
      <w:proofErr w:type="spellStart"/>
      <w:r w:rsidRPr="00A12EE6">
        <w:t>Domain</w:t>
      </w:r>
      <w:proofErr w:type="spellEnd"/>
      <w:r w:rsidRPr="00A12EE6">
        <w:t xml:space="preserve"> </w:t>
      </w:r>
      <w:proofErr w:type="spellStart"/>
      <w:r w:rsidRPr="00A12EE6">
        <w:t>Services</w:t>
      </w:r>
      <w:proofErr w:type="spellEnd"/>
      <w:r w:rsidRPr="00A12EE6">
        <w:t xml:space="preserve"> </w:t>
      </w:r>
      <w:proofErr w:type="spellStart"/>
      <w:r w:rsidRPr="00A12EE6">
        <w:t>Overview</w:t>
      </w:r>
      <w:proofErr w:type="spellEnd"/>
      <w:r w:rsidR="004F32A0" w:rsidRPr="00A12EE6">
        <w:t>.</w:t>
      </w:r>
      <w:r w:rsidRPr="00A12EE6">
        <w:t xml:space="preserve"> </w:t>
      </w:r>
      <w:proofErr w:type="spellStart"/>
      <w:r w:rsidRPr="00A12EE6">
        <w:t>Aug</w:t>
      </w:r>
      <w:proofErr w:type="spellEnd"/>
      <w:r w:rsidRPr="00A12EE6">
        <w:t>. 16, 2022, dostupné online</w:t>
      </w:r>
      <w:r w:rsidR="004F32A0" w:rsidRPr="00A12EE6">
        <w:t>:</w:t>
      </w:r>
      <w:r w:rsidRPr="00A12EE6">
        <w:t xml:space="preserve"> </w:t>
      </w:r>
      <w:r w:rsidR="004F32A0" w:rsidRPr="00A12EE6">
        <w:t>(</w:t>
      </w:r>
      <w:r w:rsidRPr="00A12EE6">
        <w:t>1</w:t>
      </w:r>
      <w:r w:rsidR="004F32A0" w:rsidRPr="00A12EE6">
        <w:t>.</w:t>
      </w:r>
      <w:r w:rsidRPr="00A12EE6">
        <w:t xml:space="preserve"> </w:t>
      </w:r>
      <w:proofErr w:type="spellStart"/>
      <w:r w:rsidRPr="00A12EE6">
        <w:t>Aug</w:t>
      </w:r>
      <w:proofErr w:type="spellEnd"/>
      <w:r w:rsidRPr="00A12EE6">
        <w:t>. 2024</w:t>
      </w:r>
      <w:r w:rsidR="004F32A0" w:rsidRPr="00A12EE6">
        <w:t xml:space="preserve">) </w:t>
      </w:r>
      <w:r w:rsidRPr="00A12EE6">
        <w:t>https://learn.microsoft.com/en-us/windows-server/identity/ad-ds/get-started/virtual-dc/active-directory-domain-services-overview</w:t>
      </w:r>
    </w:p>
    <w:p w14:paraId="4693339B" w14:textId="37DD55E7" w:rsidR="00EE79C5" w:rsidRPr="00A12EE6" w:rsidRDefault="00EE79C5">
      <w:pPr>
        <w:pStyle w:val="Odsekzoznamu"/>
        <w:numPr>
          <w:ilvl w:val="0"/>
          <w:numId w:val="43"/>
        </w:numPr>
        <w:tabs>
          <w:tab w:val="left" w:pos="993"/>
        </w:tabs>
        <w:ind w:left="993" w:hanging="567"/>
        <w:jc w:val="both"/>
      </w:pPr>
      <w:r w:rsidRPr="00A12EE6">
        <w:t xml:space="preserve">Microsoft </w:t>
      </w:r>
      <w:proofErr w:type="spellStart"/>
      <w:r w:rsidRPr="00A12EE6">
        <w:t>Learn</w:t>
      </w:r>
      <w:proofErr w:type="spellEnd"/>
      <w:r w:rsidRPr="00A12EE6">
        <w:t xml:space="preserve">: </w:t>
      </w:r>
      <w:proofErr w:type="spellStart"/>
      <w:r w:rsidRPr="00A12EE6">
        <w:t>Define</w:t>
      </w:r>
      <w:proofErr w:type="spellEnd"/>
      <w:r w:rsidRPr="00A12EE6">
        <w:t xml:space="preserve"> AD DS </w:t>
      </w:r>
      <w:r w:rsidR="004F32A0" w:rsidRPr="00A12EE6">
        <w:t>–</w:t>
      </w:r>
      <w:r w:rsidRPr="00A12EE6">
        <w:t xml:space="preserve"> </w:t>
      </w:r>
      <w:proofErr w:type="spellStart"/>
      <w:r w:rsidRPr="00A12EE6">
        <w:t>training</w:t>
      </w:r>
      <w:proofErr w:type="spellEnd"/>
      <w:r w:rsidR="004F32A0" w:rsidRPr="00A12EE6">
        <w:t xml:space="preserve">. dostupné online: (1. </w:t>
      </w:r>
      <w:proofErr w:type="spellStart"/>
      <w:r w:rsidR="004F32A0" w:rsidRPr="00A12EE6">
        <w:t>Aug</w:t>
      </w:r>
      <w:proofErr w:type="spellEnd"/>
      <w:r w:rsidR="004F32A0" w:rsidRPr="00A12EE6">
        <w:t>. 2024) https://learn.microsoft.com/en-us/training/modules/introduction-to-ad-ds/2-define-ad-ds</w:t>
      </w:r>
    </w:p>
    <w:p w14:paraId="3B38CA86" w14:textId="6A1B70CD" w:rsidR="00E95407" w:rsidRPr="00A12EE6" w:rsidRDefault="00E95407">
      <w:r w:rsidRPr="00A12EE6">
        <w:br w:type="page"/>
      </w:r>
    </w:p>
    <w:p w14:paraId="75952109" w14:textId="6BA489F4" w:rsidR="00E95407" w:rsidRPr="00A12EE6" w:rsidRDefault="00E95407" w:rsidP="00AB0B37">
      <w:pPr>
        <w:pStyle w:val="Nadpis1"/>
        <w:numPr>
          <w:ilvl w:val="0"/>
          <w:numId w:val="0"/>
        </w:numPr>
        <w:ind w:left="454"/>
      </w:pPr>
      <w:bookmarkStart w:id="502" w:name="_Toc182423529"/>
      <w:r w:rsidRPr="00A12EE6">
        <w:lastRenderedPageBreak/>
        <w:t>Register obrázkov</w:t>
      </w:r>
      <w:bookmarkEnd w:id="502"/>
    </w:p>
    <w:p w14:paraId="7EF34B49" w14:textId="7B1A61DD" w:rsidR="002F06CD" w:rsidRDefault="00E95407">
      <w:pPr>
        <w:pStyle w:val="Zoznamobrzkov"/>
        <w:tabs>
          <w:tab w:val="right" w:leader="dot" w:pos="9062"/>
        </w:tabs>
        <w:rPr>
          <w:rFonts w:eastAsiaTheme="minorEastAsia"/>
          <w:noProof/>
          <w:sz w:val="24"/>
          <w:szCs w:val="24"/>
          <w:lang w:eastAsia="sk-SK"/>
        </w:rPr>
      </w:pPr>
      <w:r w:rsidRPr="00A12EE6">
        <w:fldChar w:fldCharType="begin"/>
      </w:r>
      <w:r w:rsidRPr="00A12EE6">
        <w:instrText xml:space="preserve"> TOC \h \z \c "Obr." </w:instrText>
      </w:r>
      <w:r w:rsidRPr="00A12EE6">
        <w:fldChar w:fldCharType="separate"/>
      </w:r>
      <w:hyperlink w:anchor="_Toc182423237" w:history="1">
        <w:r w:rsidR="002F06CD" w:rsidRPr="001830C6">
          <w:rPr>
            <w:rStyle w:val="Hypertextovprepojenie"/>
            <w:noProof/>
          </w:rPr>
          <w:t>Obr. 2</w:t>
        </w:r>
        <w:r w:rsidR="002F06CD" w:rsidRPr="001830C6">
          <w:rPr>
            <w:rStyle w:val="Hypertextovprepojenie"/>
            <w:noProof/>
          </w:rPr>
          <w:noBreakHyphen/>
          <w:t>1. Server Manager v menu Start</w:t>
        </w:r>
        <w:r w:rsidR="002F06CD">
          <w:rPr>
            <w:noProof/>
            <w:webHidden/>
          </w:rPr>
          <w:tab/>
        </w:r>
        <w:r w:rsidR="002F06CD">
          <w:rPr>
            <w:noProof/>
            <w:webHidden/>
          </w:rPr>
          <w:fldChar w:fldCharType="begin"/>
        </w:r>
        <w:r w:rsidR="002F06CD">
          <w:rPr>
            <w:noProof/>
            <w:webHidden/>
          </w:rPr>
          <w:instrText xml:space="preserve"> PAGEREF _Toc182423237 \h </w:instrText>
        </w:r>
        <w:r w:rsidR="002F06CD">
          <w:rPr>
            <w:noProof/>
            <w:webHidden/>
          </w:rPr>
        </w:r>
        <w:r w:rsidR="002F06CD">
          <w:rPr>
            <w:noProof/>
            <w:webHidden/>
          </w:rPr>
          <w:fldChar w:fldCharType="separate"/>
        </w:r>
        <w:r w:rsidR="005418FC">
          <w:rPr>
            <w:noProof/>
            <w:webHidden/>
          </w:rPr>
          <w:t>12</w:t>
        </w:r>
        <w:r w:rsidR="002F06CD">
          <w:rPr>
            <w:noProof/>
            <w:webHidden/>
          </w:rPr>
          <w:fldChar w:fldCharType="end"/>
        </w:r>
      </w:hyperlink>
    </w:p>
    <w:p w14:paraId="569C212F" w14:textId="5177154D" w:rsidR="002F06CD" w:rsidRDefault="002F06CD">
      <w:pPr>
        <w:pStyle w:val="Zoznamobrzkov"/>
        <w:tabs>
          <w:tab w:val="right" w:leader="dot" w:pos="9062"/>
        </w:tabs>
        <w:rPr>
          <w:rFonts w:eastAsiaTheme="minorEastAsia"/>
          <w:noProof/>
          <w:sz w:val="24"/>
          <w:szCs w:val="24"/>
          <w:lang w:eastAsia="sk-SK"/>
        </w:rPr>
      </w:pPr>
      <w:hyperlink w:anchor="_Toc182423238" w:history="1">
        <w:r w:rsidRPr="001830C6">
          <w:rPr>
            <w:rStyle w:val="Hypertextovprepojenie"/>
            <w:noProof/>
          </w:rPr>
          <w:t>Obr. 2</w:t>
        </w:r>
        <w:r w:rsidRPr="001830C6">
          <w:rPr>
            <w:rStyle w:val="Hypertextovprepojenie"/>
            <w:noProof/>
          </w:rPr>
          <w:noBreakHyphen/>
          <w:t>2. Pravý klik myšou na This PC</w:t>
        </w:r>
        <w:r>
          <w:rPr>
            <w:noProof/>
            <w:webHidden/>
          </w:rPr>
          <w:tab/>
        </w:r>
        <w:r>
          <w:rPr>
            <w:noProof/>
            <w:webHidden/>
          </w:rPr>
          <w:fldChar w:fldCharType="begin"/>
        </w:r>
        <w:r>
          <w:rPr>
            <w:noProof/>
            <w:webHidden/>
          </w:rPr>
          <w:instrText xml:space="preserve"> PAGEREF _Toc182423238 \h </w:instrText>
        </w:r>
        <w:r>
          <w:rPr>
            <w:noProof/>
            <w:webHidden/>
          </w:rPr>
        </w:r>
        <w:r>
          <w:rPr>
            <w:noProof/>
            <w:webHidden/>
          </w:rPr>
          <w:fldChar w:fldCharType="separate"/>
        </w:r>
        <w:r w:rsidR="005418FC">
          <w:rPr>
            <w:noProof/>
            <w:webHidden/>
          </w:rPr>
          <w:t>12</w:t>
        </w:r>
        <w:r>
          <w:rPr>
            <w:noProof/>
            <w:webHidden/>
          </w:rPr>
          <w:fldChar w:fldCharType="end"/>
        </w:r>
      </w:hyperlink>
    </w:p>
    <w:p w14:paraId="3EB1F70B" w14:textId="1D5B9581" w:rsidR="002F06CD" w:rsidRDefault="002F06CD">
      <w:pPr>
        <w:pStyle w:val="Zoznamobrzkov"/>
        <w:tabs>
          <w:tab w:val="right" w:leader="dot" w:pos="9062"/>
        </w:tabs>
        <w:rPr>
          <w:rFonts w:eastAsiaTheme="minorEastAsia"/>
          <w:noProof/>
          <w:sz w:val="24"/>
          <w:szCs w:val="24"/>
          <w:lang w:eastAsia="sk-SK"/>
        </w:rPr>
      </w:pPr>
      <w:hyperlink w:anchor="_Toc182423239" w:history="1">
        <w:r w:rsidRPr="001830C6">
          <w:rPr>
            <w:rStyle w:val="Hypertextovprepojenie"/>
            <w:noProof/>
          </w:rPr>
          <w:t>Obr. 2</w:t>
        </w:r>
        <w:r w:rsidRPr="001830C6">
          <w:rPr>
            <w:rStyle w:val="Hypertextovprepojenie"/>
            <w:noProof/>
          </w:rPr>
          <w:noBreakHyphen/>
          <w:t>3. Server Manager, voľba Tools</w:t>
        </w:r>
        <w:r>
          <w:rPr>
            <w:noProof/>
            <w:webHidden/>
          </w:rPr>
          <w:tab/>
        </w:r>
        <w:r>
          <w:rPr>
            <w:noProof/>
            <w:webHidden/>
          </w:rPr>
          <w:fldChar w:fldCharType="begin"/>
        </w:r>
        <w:r>
          <w:rPr>
            <w:noProof/>
            <w:webHidden/>
          </w:rPr>
          <w:instrText xml:space="preserve"> PAGEREF _Toc182423239 \h </w:instrText>
        </w:r>
        <w:r>
          <w:rPr>
            <w:noProof/>
            <w:webHidden/>
          </w:rPr>
        </w:r>
        <w:r>
          <w:rPr>
            <w:noProof/>
            <w:webHidden/>
          </w:rPr>
          <w:fldChar w:fldCharType="separate"/>
        </w:r>
        <w:r w:rsidR="005418FC">
          <w:rPr>
            <w:noProof/>
            <w:webHidden/>
          </w:rPr>
          <w:t>13</w:t>
        </w:r>
        <w:r>
          <w:rPr>
            <w:noProof/>
            <w:webHidden/>
          </w:rPr>
          <w:fldChar w:fldCharType="end"/>
        </w:r>
      </w:hyperlink>
    </w:p>
    <w:p w14:paraId="4C5F3B36" w14:textId="0EE67CFA" w:rsidR="002F06CD" w:rsidRDefault="002F06CD">
      <w:pPr>
        <w:pStyle w:val="Zoznamobrzkov"/>
        <w:tabs>
          <w:tab w:val="right" w:leader="dot" w:pos="9062"/>
        </w:tabs>
        <w:rPr>
          <w:rFonts w:eastAsiaTheme="minorEastAsia"/>
          <w:noProof/>
          <w:sz w:val="24"/>
          <w:szCs w:val="24"/>
          <w:lang w:eastAsia="sk-SK"/>
        </w:rPr>
      </w:pPr>
      <w:hyperlink w:anchor="_Toc182423240" w:history="1">
        <w:r w:rsidRPr="001830C6">
          <w:rPr>
            <w:rStyle w:val="Hypertextovprepojenie"/>
            <w:noProof/>
          </w:rPr>
          <w:t>Obr. 2</w:t>
        </w:r>
        <w:r w:rsidRPr="001830C6">
          <w:rPr>
            <w:rStyle w:val="Hypertextovprepojenie"/>
            <w:noProof/>
          </w:rPr>
          <w:noBreakHyphen/>
          <w:t>4. Computer Management</w:t>
        </w:r>
        <w:r>
          <w:rPr>
            <w:noProof/>
            <w:webHidden/>
          </w:rPr>
          <w:tab/>
        </w:r>
        <w:r>
          <w:rPr>
            <w:noProof/>
            <w:webHidden/>
          </w:rPr>
          <w:fldChar w:fldCharType="begin"/>
        </w:r>
        <w:r>
          <w:rPr>
            <w:noProof/>
            <w:webHidden/>
          </w:rPr>
          <w:instrText xml:space="preserve"> PAGEREF _Toc182423240 \h </w:instrText>
        </w:r>
        <w:r>
          <w:rPr>
            <w:noProof/>
            <w:webHidden/>
          </w:rPr>
        </w:r>
        <w:r>
          <w:rPr>
            <w:noProof/>
            <w:webHidden/>
          </w:rPr>
          <w:fldChar w:fldCharType="separate"/>
        </w:r>
        <w:r w:rsidR="005418FC">
          <w:rPr>
            <w:noProof/>
            <w:webHidden/>
          </w:rPr>
          <w:t>13</w:t>
        </w:r>
        <w:r>
          <w:rPr>
            <w:noProof/>
            <w:webHidden/>
          </w:rPr>
          <w:fldChar w:fldCharType="end"/>
        </w:r>
      </w:hyperlink>
    </w:p>
    <w:p w14:paraId="7C6F54C4" w14:textId="4D1F89A7" w:rsidR="002F06CD" w:rsidRDefault="002F06CD">
      <w:pPr>
        <w:pStyle w:val="Zoznamobrzkov"/>
        <w:tabs>
          <w:tab w:val="right" w:leader="dot" w:pos="9062"/>
        </w:tabs>
        <w:rPr>
          <w:rFonts w:eastAsiaTheme="minorEastAsia"/>
          <w:noProof/>
          <w:sz w:val="24"/>
          <w:szCs w:val="24"/>
          <w:lang w:eastAsia="sk-SK"/>
        </w:rPr>
      </w:pPr>
      <w:hyperlink w:anchor="_Toc182423241" w:history="1">
        <w:r w:rsidRPr="001830C6">
          <w:rPr>
            <w:rStyle w:val="Hypertextovprepojenie"/>
            <w:noProof/>
          </w:rPr>
          <w:t>Obr. 2</w:t>
        </w:r>
        <w:r w:rsidRPr="001830C6">
          <w:rPr>
            <w:rStyle w:val="Hypertextovprepojenie"/>
            <w:noProof/>
          </w:rPr>
          <w:noBreakHyphen/>
          <w:t>5. Možnosti nastavenia účtu používateľa</w:t>
        </w:r>
        <w:r>
          <w:rPr>
            <w:noProof/>
            <w:webHidden/>
          </w:rPr>
          <w:tab/>
        </w:r>
        <w:r>
          <w:rPr>
            <w:noProof/>
            <w:webHidden/>
          </w:rPr>
          <w:fldChar w:fldCharType="begin"/>
        </w:r>
        <w:r>
          <w:rPr>
            <w:noProof/>
            <w:webHidden/>
          </w:rPr>
          <w:instrText xml:space="preserve"> PAGEREF _Toc182423241 \h </w:instrText>
        </w:r>
        <w:r>
          <w:rPr>
            <w:noProof/>
            <w:webHidden/>
          </w:rPr>
        </w:r>
        <w:r>
          <w:rPr>
            <w:noProof/>
            <w:webHidden/>
          </w:rPr>
          <w:fldChar w:fldCharType="separate"/>
        </w:r>
        <w:r w:rsidR="005418FC">
          <w:rPr>
            <w:noProof/>
            <w:webHidden/>
          </w:rPr>
          <w:t>13</w:t>
        </w:r>
        <w:r>
          <w:rPr>
            <w:noProof/>
            <w:webHidden/>
          </w:rPr>
          <w:fldChar w:fldCharType="end"/>
        </w:r>
      </w:hyperlink>
    </w:p>
    <w:p w14:paraId="5613CE59" w14:textId="27547802" w:rsidR="002F06CD" w:rsidRDefault="002F06CD">
      <w:pPr>
        <w:pStyle w:val="Zoznamobrzkov"/>
        <w:tabs>
          <w:tab w:val="right" w:leader="dot" w:pos="9062"/>
        </w:tabs>
        <w:rPr>
          <w:rFonts w:eastAsiaTheme="minorEastAsia"/>
          <w:noProof/>
          <w:sz w:val="24"/>
          <w:szCs w:val="24"/>
          <w:lang w:eastAsia="sk-SK"/>
        </w:rPr>
      </w:pPr>
      <w:hyperlink w:anchor="_Toc182423242" w:history="1">
        <w:r w:rsidRPr="001830C6">
          <w:rPr>
            <w:rStyle w:val="Hypertextovprepojenie"/>
            <w:noProof/>
          </w:rPr>
          <w:t>Obr. 2</w:t>
        </w:r>
        <w:r w:rsidRPr="001830C6">
          <w:rPr>
            <w:rStyle w:val="Hypertextovprepojenie"/>
            <w:noProof/>
          </w:rPr>
          <w:noBreakHyphen/>
          <w:t>6. Varovanie pri zmene hesla pre účet Administrator</w:t>
        </w:r>
        <w:r>
          <w:rPr>
            <w:noProof/>
            <w:webHidden/>
          </w:rPr>
          <w:tab/>
        </w:r>
        <w:r>
          <w:rPr>
            <w:noProof/>
            <w:webHidden/>
          </w:rPr>
          <w:fldChar w:fldCharType="begin"/>
        </w:r>
        <w:r>
          <w:rPr>
            <w:noProof/>
            <w:webHidden/>
          </w:rPr>
          <w:instrText xml:space="preserve"> PAGEREF _Toc182423242 \h </w:instrText>
        </w:r>
        <w:r>
          <w:rPr>
            <w:noProof/>
            <w:webHidden/>
          </w:rPr>
        </w:r>
        <w:r>
          <w:rPr>
            <w:noProof/>
            <w:webHidden/>
          </w:rPr>
          <w:fldChar w:fldCharType="separate"/>
        </w:r>
        <w:r w:rsidR="005418FC">
          <w:rPr>
            <w:noProof/>
            <w:webHidden/>
          </w:rPr>
          <w:t>14</w:t>
        </w:r>
        <w:r>
          <w:rPr>
            <w:noProof/>
            <w:webHidden/>
          </w:rPr>
          <w:fldChar w:fldCharType="end"/>
        </w:r>
      </w:hyperlink>
    </w:p>
    <w:p w14:paraId="50E022F1" w14:textId="25ABD28D" w:rsidR="002F06CD" w:rsidRDefault="002F06CD">
      <w:pPr>
        <w:pStyle w:val="Zoznamobrzkov"/>
        <w:tabs>
          <w:tab w:val="right" w:leader="dot" w:pos="9062"/>
        </w:tabs>
        <w:rPr>
          <w:rFonts w:eastAsiaTheme="minorEastAsia"/>
          <w:noProof/>
          <w:sz w:val="24"/>
          <w:szCs w:val="24"/>
          <w:lang w:eastAsia="sk-SK"/>
        </w:rPr>
      </w:pPr>
      <w:hyperlink w:anchor="_Toc182423243" w:history="1">
        <w:r w:rsidRPr="001830C6">
          <w:rPr>
            <w:rStyle w:val="Hypertextovprepojenie"/>
            <w:noProof/>
          </w:rPr>
          <w:t>Obr. 2</w:t>
        </w:r>
        <w:r w:rsidRPr="001830C6">
          <w:rPr>
            <w:rStyle w:val="Hypertextovprepojenie"/>
            <w:noProof/>
          </w:rPr>
          <w:noBreakHyphen/>
          <w:t>7. Nastavenie hesla pre účet Administrator</w:t>
        </w:r>
        <w:r>
          <w:rPr>
            <w:noProof/>
            <w:webHidden/>
          </w:rPr>
          <w:tab/>
        </w:r>
        <w:r>
          <w:rPr>
            <w:noProof/>
            <w:webHidden/>
          </w:rPr>
          <w:fldChar w:fldCharType="begin"/>
        </w:r>
        <w:r>
          <w:rPr>
            <w:noProof/>
            <w:webHidden/>
          </w:rPr>
          <w:instrText xml:space="preserve"> PAGEREF _Toc182423243 \h </w:instrText>
        </w:r>
        <w:r>
          <w:rPr>
            <w:noProof/>
            <w:webHidden/>
          </w:rPr>
        </w:r>
        <w:r>
          <w:rPr>
            <w:noProof/>
            <w:webHidden/>
          </w:rPr>
          <w:fldChar w:fldCharType="separate"/>
        </w:r>
        <w:r w:rsidR="005418FC">
          <w:rPr>
            <w:noProof/>
            <w:webHidden/>
          </w:rPr>
          <w:t>14</w:t>
        </w:r>
        <w:r>
          <w:rPr>
            <w:noProof/>
            <w:webHidden/>
          </w:rPr>
          <w:fldChar w:fldCharType="end"/>
        </w:r>
      </w:hyperlink>
    </w:p>
    <w:p w14:paraId="41A965FF" w14:textId="1C1A19D1" w:rsidR="002F06CD" w:rsidRDefault="002F06CD">
      <w:pPr>
        <w:pStyle w:val="Zoznamobrzkov"/>
        <w:tabs>
          <w:tab w:val="right" w:leader="dot" w:pos="9062"/>
        </w:tabs>
        <w:rPr>
          <w:rFonts w:eastAsiaTheme="minorEastAsia"/>
          <w:noProof/>
          <w:sz w:val="24"/>
          <w:szCs w:val="24"/>
          <w:lang w:eastAsia="sk-SK"/>
        </w:rPr>
      </w:pPr>
      <w:hyperlink w:anchor="_Toc182423244" w:history="1">
        <w:r w:rsidRPr="001830C6">
          <w:rPr>
            <w:rStyle w:val="Hypertextovprepojenie"/>
            <w:noProof/>
          </w:rPr>
          <w:t>Obr. 2</w:t>
        </w:r>
        <w:r w:rsidRPr="001830C6">
          <w:rPr>
            <w:rStyle w:val="Hypertextovprepojenie"/>
            <w:noProof/>
          </w:rPr>
          <w:noBreakHyphen/>
          <w:t>8. Úspešná zmena hesla</w:t>
        </w:r>
        <w:r>
          <w:rPr>
            <w:noProof/>
            <w:webHidden/>
          </w:rPr>
          <w:tab/>
        </w:r>
        <w:r>
          <w:rPr>
            <w:noProof/>
            <w:webHidden/>
          </w:rPr>
          <w:fldChar w:fldCharType="begin"/>
        </w:r>
        <w:r>
          <w:rPr>
            <w:noProof/>
            <w:webHidden/>
          </w:rPr>
          <w:instrText xml:space="preserve"> PAGEREF _Toc182423244 \h </w:instrText>
        </w:r>
        <w:r>
          <w:rPr>
            <w:noProof/>
            <w:webHidden/>
          </w:rPr>
        </w:r>
        <w:r>
          <w:rPr>
            <w:noProof/>
            <w:webHidden/>
          </w:rPr>
          <w:fldChar w:fldCharType="separate"/>
        </w:r>
        <w:r w:rsidR="005418FC">
          <w:rPr>
            <w:noProof/>
            <w:webHidden/>
          </w:rPr>
          <w:t>15</w:t>
        </w:r>
        <w:r>
          <w:rPr>
            <w:noProof/>
            <w:webHidden/>
          </w:rPr>
          <w:fldChar w:fldCharType="end"/>
        </w:r>
      </w:hyperlink>
    </w:p>
    <w:p w14:paraId="1ABAB770" w14:textId="00FE19BF" w:rsidR="002F06CD" w:rsidRDefault="002F06CD">
      <w:pPr>
        <w:pStyle w:val="Zoznamobrzkov"/>
        <w:tabs>
          <w:tab w:val="right" w:leader="dot" w:pos="9062"/>
        </w:tabs>
        <w:rPr>
          <w:rFonts w:eastAsiaTheme="minorEastAsia"/>
          <w:noProof/>
          <w:sz w:val="24"/>
          <w:szCs w:val="24"/>
          <w:lang w:eastAsia="sk-SK"/>
        </w:rPr>
      </w:pPr>
      <w:hyperlink w:anchor="_Toc182423245" w:history="1">
        <w:r w:rsidRPr="001830C6">
          <w:rPr>
            <w:rStyle w:val="Hypertextovprepojenie"/>
            <w:noProof/>
          </w:rPr>
          <w:t>Obr. 2</w:t>
        </w:r>
        <w:r w:rsidRPr="001830C6">
          <w:rPr>
            <w:rStyle w:val="Hypertextovprepojenie"/>
            <w:noProof/>
          </w:rPr>
          <w:noBreakHyphen/>
          <w:t>9. Okno po stlačení kombinácie kláves CTRL+ALT+DELETE</w:t>
        </w:r>
        <w:r>
          <w:rPr>
            <w:noProof/>
            <w:webHidden/>
          </w:rPr>
          <w:tab/>
        </w:r>
        <w:r>
          <w:rPr>
            <w:noProof/>
            <w:webHidden/>
          </w:rPr>
          <w:fldChar w:fldCharType="begin"/>
        </w:r>
        <w:r>
          <w:rPr>
            <w:noProof/>
            <w:webHidden/>
          </w:rPr>
          <w:instrText xml:space="preserve"> PAGEREF _Toc182423245 \h </w:instrText>
        </w:r>
        <w:r>
          <w:rPr>
            <w:noProof/>
            <w:webHidden/>
          </w:rPr>
        </w:r>
        <w:r>
          <w:rPr>
            <w:noProof/>
            <w:webHidden/>
          </w:rPr>
          <w:fldChar w:fldCharType="separate"/>
        </w:r>
        <w:r w:rsidR="005418FC">
          <w:rPr>
            <w:noProof/>
            <w:webHidden/>
          </w:rPr>
          <w:t>15</w:t>
        </w:r>
        <w:r>
          <w:rPr>
            <w:noProof/>
            <w:webHidden/>
          </w:rPr>
          <w:fldChar w:fldCharType="end"/>
        </w:r>
      </w:hyperlink>
    </w:p>
    <w:p w14:paraId="081C0853" w14:textId="21F19F5B" w:rsidR="002F06CD" w:rsidRDefault="002F06CD">
      <w:pPr>
        <w:pStyle w:val="Zoznamobrzkov"/>
        <w:tabs>
          <w:tab w:val="right" w:leader="dot" w:pos="9062"/>
        </w:tabs>
        <w:rPr>
          <w:rFonts w:eastAsiaTheme="minorEastAsia"/>
          <w:noProof/>
          <w:sz w:val="24"/>
          <w:szCs w:val="24"/>
          <w:lang w:eastAsia="sk-SK"/>
        </w:rPr>
      </w:pPr>
      <w:hyperlink w:anchor="_Toc182423246" w:history="1">
        <w:r w:rsidRPr="001830C6">
          <w:rPr>
            <w:rStyle w:val="Hypertextovprepojenie"/>
            <w:noProof/>
          </w:rPr>
          <w:t>Obr. 2</w:t>
        </w:r>
        <w:r w:rsidRPr="001830C6">
          <w:rPr>
            <w:rStyle w:val="Hypertextovprepojenie"/>
            <w:noProof/>
          </w:rPr>
          <w:noBreakHyphen/>
          <w:t>10. Zmena hesla pomocou Change a password</w:t>
        </w:r>
        <w:r>
          <w:rPr>
            <w:noProof/>
            <w:webHidden/>
          </w:rPr>
          <w:tab/>
        </w:r>
        <w:r>
          <w:rPr>
            <w:noProof/>
            <w:webHidden/>
          </w:rPr>
          <w:fldChar w:fldCharType="begin"/>
        </w:r>
        <w:r>
          <w:rPr>
            <w:noProof/>
            <w:webHidden/>
          </w:rPr>
          <w:instrText xml:space="preserve"> PAGEREF _Toc182423246 \h </w:instrText>
        </w:r>
        <w:r>
          <w:rPr>
            <w:noProof/>
            <w:webHidden/>
          </w:rPr>
        </w:r>
        <w:r>
          <w:rPr>
            <w:noProof/>
            <w:webHidden/>
          </w:rPr>
          <w:fldChar w:fldCharType="separate"/>
        </w:r>
        <w:r w:rsidR="005418FC">
          <w:rPr>
            <w:noProof/>
            <w:webHidden/>
          </w:rPr>
          <w:t>16</w:t>
        </w:r>
        <w:r>
          <w:rPr>
            <w:noProof/>
            <w:webHidden/>
          </w:rPr>
          <w:fldChar w:fldCharType="end"/>
        </w:r>
      </w:hyperlink>
    </w:p>
    <w:p w14:paraId="36781A51" w14:textId="0BF7802D" w:rsidR="002F06CD" w:rsidRDefault="002F06CD">
      <w:pPr>
        <w:pStyle w:val="Zoznamobrzkov"/>
        <w:tabs>
          <w:tab w:val="right" w:leader="dot" w:pos="9062"/>
        </w:tabs>
        <w:rPr>
          <w:rFonts w:eastAsiaTheme="minorEastAsia"/>
          <w:noProof/>
          <w:sz w:val="24"/>
          <w:szCs w:val="24"/>
          <w:lang w:eastAsia="sk-SK"/>
        </w:rPr>
      </w:pPr>
      <w:hyperlink w:anchor="_Toc182423247" w:history="1">
        <w:r w:rsidRPr="001830C6">
          <w:rPr>
            <w:rStyle w:val="Hypertextovprepojenie"/>
            <w:noProof/>
          </w:rPr>
          <w:t>Obr. 2</w:t>
        </w:r>
        <w:r w:rsidRPr="001830C6">
          <w:rPr>
            <w:rStyle w:val="Hypertextovprepojenie"/>
            <w:noProof/>
          </w:rPr>
          <w:noBreakHyphen/>
          <w:t>11. Vlastnosti účtu, karta General</w:t>
        </w:r>
        <w:r>
          <w:rPr>
            <w:noProof/>
            <w:webHidden/>
          </w:rPr>
          <w:tab/>
        </w:r>
        <w:r>
          <w:rPr>
            <w:noProof/>
            <w:webHidden/>
          </w:rPr>
          <w:fldChar w:fldCharType="begin"/>
        </w:r>
        <w:r>
          <w:rPr>
            <w:noProof/>
            <w:webHidden/>
          </w:rPr>
          <w:instrText xml:space="preserve"> PAGEREF _Toc182423247 \h </w:instrText>
        </w:r>
        <w:r>
          <w:rPr>
            <w:noProof/>
            <w:webHidden/>
          </w:rPr>
        </w:r>
        <w:r>
          <w:rPr>
            <w:noProof/>
            <w:webHidden/>
          </w:rPr>
          <w:fldChar w:fldCharType="separate"/>
        </w:r>
        <w:r w:rsidR="005418FC">
          <w:rPr>
            <w:noProof/>
            <w:webHidden/>
          </w:rPr>
          <w:t>16</w:t>
        </w:r>
        <w:r>
          <w:rPr>
            <w:noProof/>
            <w:webHidden/>
          </w:rPr>
          <w:fldChar w:fldCharType="end"/>
        </w:r>
      </w:hyperlink>
    </w:p>
    <w:p w14:paraId="389657D0" w14:textId="717A2CF8" w:rsidR="002F06CD" w:rsidRDefault="002F06CD">
      <w:pPr>
        <w:pStyle w:val="Zoznamobrzkov"/>
        <w:tabs>
          <w:tab w:val="right" w:leader="dot" w:pos="9062"/>
        </w:tabs>
        <w:rPr>
          <w:rFonts w:eastAsiaTheme="minorEastAsia"/>
          <w:noProof/>
          <w:sz w:val="24"/>
          <w:szCs w:val="24"/>
          <w:lang w:eastAsia="sk-SK"/>
        </w:rPr>
      </w:pPr>
      <w:hyperlink w:anchor="_Toc182423248" w:history="1">
        <w:r w:rsidRPr="001830C6">
          <w:rPr>
            <w:rStyle w:val="Hypertextovprepojenie"/>
            <w:noProof/>
          </w:rPr>
          <w:t>Obr. 2</w:t>
        </w:r>
        <w:r w:rsidRPr="001830C6">
          <w:rPr>
            <w:rStyle w:val="Hypertextovprepojenie"/>
            <w:noProof/>
          </w:rPr>
          <w:noBreakHyphen/>
          <w:t>12. Spustenie cmd s administrátorskými oprávneniami</w:t>
        </w:r>
        <w:r>
          <w:rPr>
            <w:noProof/>
            <w:webHidden/>
          </w:rPr>
          <w:tab/>
        </w:r>
        <w:r>
          <w:rPr>
            <w:noProof/>
            <w:webHidden/>
          </w:rPr>
          <w:fldChar w:fldCharType="begin"/>
        </w:r>
        <w:r>
          <w:rPr>
            <w:noProof/>
            <w:webHidden/>
          </w:rPr>
          <w:instrText xml:space="preserve"> PAGEREF _Toc182423248 \h </w:instrText>
        </w:r>
        <w:r>
          <w:rPr>
            <w:noProof/>
            <w:webHidden/>
          </w:rPr>
        </w:r>
        <w:r>
          <w:rPr>
            <w:noProof/>
            <w:webHidden/>
          </w:rPr>
          <w:fldChar w:fldCharType="separate"/>
        </w:r>
        <w:r w:rsidR="005418FC">
          <w:rPr>
            <w:noProof/>
            <w:webHidden/>
          </w:rPr>
          <w:t>18</w:t>
        </w:r>
        <w:r>
          <w:rPr>
            <w:noProof/>
            <w:webHidden/>
          </w:rPr>
          <w:fldChar w:fldCharType="end"/>
        </w:r>
      </w:hyperlink>
    </w:p>
    <w:p w14:paraId="7AB39DDA" w14:textId="0DE1E431" w:rsidR="002F06CD" w:rsidRDefault="002F06CD">
      <w:pPr>
        <w:pStyle w:val="Zoznamobrzkov"/>
        <w:tabs>
          <w:tab w:val="right" w:leader="dot" w:pos="9062"/>
        </w:tabs>
        <w:rPr>
          <w:rFonts w:eastAsiaTheme="minorEastAsia"/>
          <w:noProof/>
          <w:sz w:val="24"/>
          <w:szCs w:val="24"/>
          <w:lang w:eastAsia="sk-SK"/>
        </w:rPr>
      </w:pPr>
      <w:hyperlink w:anchor="_Toc182423249" w:history="1">
        <w:r w:rsidRPr="001830C6">
          <w:rPr>
            <w:rStyle w:val="Hypertextovprepojenie"/>
            <w:noProof/>
          </w:rPr>
          <w:t>Obr. 2</w:t>
        </w:r>
        <w:r w:rsidRPr="001830C6">
          <w:rPr>
            <w:rStyle w:val="Hypertextovprepojenie"/>
            <w:noProof/>
          </w:rPr>
          <w:noBreakHyphen/>
          <w:t>13. Príkazový riadok net user</w:t>
        </w:r>
        <w:r>
          <w:rPr>
            <w:noProof/>
            <w:webHidden/>
          </w:rPr>
          <w:tab/>
        </w:r>
        <w:r>
          <w:rPr>
            <w:noProof/>
            <w:webHidden/>
          </w:rPr>
          <w:fldChar w:fldCharType="begin"/>
        </w:r>
        <w:r>
          <w:rPr>
            <w:noProof/>
            <w:webHidden/>
          </w:rPr>
          <w:instrText xml:space="preserve"> PAGEREF _Toc182423249 \h </w:instrText>
        </w:r>
        <w:r>
          <w:rPr>
            <w:noProof/>
            <w:webHidden/>
          </w:rPr>
        </w:r>
        <w:r>
          <w:rPr>
            <w:noProof/>
            <w:webHidden/>
          </w:rPr>
          <w:fldChar w:fldCharType="separate"/>
        </w:r>
        <w:r w:rsidR="005418FC">
          <w:rPr>
            <w:noProof/>
            <w:webHidden/>
          </w:rPr>
          <w:t>18</w:t>
        </w:r>
        <w:r>
          <w:rPr>
            <w:noProof/>
            <w:webHidden/>
          </w:rPr>
          <w:fldChar w:fldCharType="end"/>
        </w:r>
      </w:hyperlink>
    </w:p>
    <w:p w14:paraId="57BBA57C" w14:textId="31360989" w:rsidR="002F06CD" w:rsidRDefault="002F06CD">
      <w:pPr>
        <w:pStyle w:val="Zoznamobrzkov"/>
        <w:tabs>
          <w:tab w:val="right" w:leader="dot" w:pos="9062"/>
        </w:tabs>
        <w:rPr>
          <w:rFonts w:eastAsiaTheme="minorEastAsia"/>
          <w:noProof/>
          <w:sz w:val="24"/>
          <w:szCs w:val="24"/>
          <w:lang w:eastAsia="sk-SK"/>
        </w:rPr>
      </w:pPr>
      <w:hyperlink w:anchor="_Toc182423250" w:history="1">
        <w:r w:rsidRPr="001830C6">
          <w:rPr>
            <w:rStyle w:val="Hypertextovprepojenie"/>
            <w:noProof/>
          </w:rPr>
          <w:t>Obr. 2</w:t>
        </w:r>
        <w:r w:rsidRPr="001830C6">
          <w:rPr>
            <w:rStyle w:val="Hypertextovprepojenie"/>
            <w:noProof/>
          </w:rPr>
          <w:noBreakHyphen/>
          <w:t>14. Zmena hesla s pomocou *</w:t>
        </w:r>
        <w:r>
          <w:rPr>
            <w:noProof/>
            <w:webHidden/>
          </w:rPr>
          <w:tab/>
        </w:r>
        <w:r>
          <w:rPr>
            <w:noProof/>
            <w:webHidden/>
          </w:rPr>
          <w:fldChar w:fldCharType="begin"/>
        </w:r>
        <w:r>
          <w:rPr>
            <w:noProof/>
            <w:webHidden/>
          </w:rPr>
          <w:instrText xml:space="preserve"> PAGEREF _Toc182423250 \h </w:instrText>
        </w:r>
        <w:r>
          <w:rPr>
            <w:noProof/>
            <w:webHidden/>
          </w:rPr>
        </w:r>
        <w:r>
          <w:rPr>
            <w:noProof/>
            <w:webHidden/>
          </w:rPr>
          <w:fldChar w:fldCharType="separate"/>
        </w:r>
        <w:r w:rsidR="005418FC">
          <w:rPr>
            <w:noProof/>
            <w:webHidden/>
          </w:rPr>
          <w:t>18</w:t>
        </w:r>
        <w:r>
          <w:rPr>
            <w:noProof/>
            <w:webHidden/>
          </w:rPr>
          <w:fldChar w:fldCharType="end"/>
        </w:r>
      </w:hyperlink>
    </w:p>
    <w:p w14:paraId="54C87876" w14:textId="2AB3B539" w:rsidR="002F06CD" w:rsidRDefault="002F06CD">
      <w:pPr>
        <w:pStyle w:val="Zoznamobrzkov"/>
        <w:tabs>
          <w:tab w:val="right" w:leader="dot" w:pos="9062"/>
        </w:tabs>
        <w:rPr>
          <w:rFonts w:eastAsiaTheme="minorEastAsia"/>
          <w:noProof/>
          <w:sz w:val="24"/>
          <w:szCs w:val="24"/>
          <w:lang w:eastAsia="sk-SK"/>
        </w:rPr>
      </w:pPr>
      <w:hyperlink w:anchor="_Toc182423251" w:history="1">
        <w:r w:rsidRPr="001830C6">
          <w:rPr>
            <w:rStyle w:val="Hypertextovprepojenie"/>
            <w:noProof/>
          </w:rPr>
          <w:t>Obr. 2</w:t>
        </w:r>
        <w:r w:rsidRPr="001830C6">
          <w:rPr>
            <w:rStyle w:val="Hypertextovprepojenie"/>
            <w:noProof/>
          </w:rPr>
          <w:noBreakHyphen/>
          <w:t>15. Zobrazenie vlastností účtu</w:t>
        </w:r>
        <w:r>
          <w:rPr>
            <w:noProof/>
            <w:webHidden/>
          </w:rPr>
          <w:tab/>
        </w:r>
        <w:r>
          <w:rPr>
            <w:noProof/>
            <w:webHidden/>
          </w:rPr>
          <w:fldChar w:fldCharType="begin"/>
        </w:r>
        <w:r>
          <w:rPr>
            <w:noProof/>
            <w:webHidden/>
          </w:rPr>
          <w:instrText xml:space="preserve"> PAGEREF _Toc182423251 \h </w:instrText>
        </w:r>
        <w:r>
          <w:rPr>
            <w:noProof/>
            <w:webHidden/>
          </w:rPr>
        </w:r>
        <w:r>
          <w:rPr>
            <w:noProof/>
            <w:webHidden/>
          </w:rPr>
          <w:fldChar w:fldCharType="separate"/>
        </w:r>
        <w:r w:rsidR="005418FC">
          <w:rPr>
            <w:noProof/>
            <w:webHidden/>
          </w:rPr>
          <w:t>19</w:t>
        </w:r>
        <w:r>
          <w:rPr>
            <w:noProof/>
            <w:webHidden/>
          </w:rPr>
          <w:fldChar w:fldCharType="end"/>
        </w:r>
      </w:hyperlink>
    </w:p>
    <w:p w14:paraId="29C22EB8" w14:textId="5C095996" w:rsidR="002F06CD" w:rsidRDefault="002F06CD">
      <w:pPr>
        <w:pStyle w:val="Zoznamobrzkov"/>
        <w:tabs>
          <w:tab w:val="right" w:leader="dot" w:pos="9062"/>
        </w:tabs>
        <w:rPr>
          <w:rFonts w:eastAsiaTheme="minorEastAsia"/>
          <w:noProof/>
          <w:sz w:val="24"/>
          <w:szCs w:val="24"/>
          <w:lang w:eastAsia="sk-SK"/>
        </w:rPr>
      </w:pPr>
      <w:hyperlink w:anchor="_Toc182423252" w:history="1">
        <w:r w:rsidRPr="001830C6">
          <w:rPr>
            <w:rStyle w:val="Hypertextovprepojenie"/>
            <w:noProof/>
          </w:rPr>
          <w:t>Obr. 2</w:t>
        </w:r>
        <w:r w:rsidRPr="001830C6">
          <w:rPr>
            <w:rStyle w:val="Hypertextovprepojenie"/>
            <w:noProof/>
          </w:rPr>
          <w:noBreakHyphen/>
          <w:t>16. Premenná Password</w:t>
        </w:r>
        <w:r>
          <w:rPr>
            <w:noProof/>
            <w:webHidden/>
          </w:rPr>
          <w:tab/>
        </w:r>
        <w:r>
          <w:rPr>
            <w:noProof/>
            <w:webHidden/>
          </w:rPr>
          <w:fldChar w:fldCharType="begin"/>
        </w:r>
        <w:r>
          <w:rPr>
            <w:noProof/>
            <w:webHidden/>
          </w:rPr>
          <w:instrText xml:space="preserve"> PAGEREF _Toc182423252 \h </w:instrText>
        </w:r>
        <w:r>
          <w:rPr>
            <w:noProof/>
            <w:webHidden/>
          </w:rPr>
        </w:r>
        <w:r>
          <w:rPr>
            <w:noProof/>
            <w:webHidden/>
          </w:rPr>
          <w:fldChar w:fldCharType="separate"/>
        </w:r>
        <w:r w:rsidR="005418FC">
          <w:rPr>
            <w:noProof/>
            <w:webHidden/>
          </w:rPr>
          <w:t>20</w:t>
        </w:r>
        <w:r>
          <w:rPr>
            <w:noProof/>
            <w:webHidden/>
          </w:rPr>
          <w:fldChar w:fldCharType="end"/>
        </w:r>
      </w:hyperlink>
    </w:p>
    <w:p w14:paraId="1987193F" w14:textId="47224BA9" w:rsidR="002F06CD" w:rsidRDefault="002F06CD">
      <w:pPr>
        <w:pStyle w:val="Zoznamobrzkov"/>
        <w:tabs>
          <w:tab w:val="right" w:leader="dot" w:pos="9062"/>
        </w:tabs>
        <w:rPr>
          <w:rFonts w:eastAsiaTheme="minorEastAsia"/>
          <w:noProof/>
          <w:sz w:val="24"/>
          <w:szCs w:val="24"/>
          <w:lang w:eastAsia="sk-SK"/>
        </w:rPr>
      </w:pPr>
      <w:hyperlink w:anchor="_Toc182423253" w:history="1">
        <w:r w:rsidRPr="001830C6">
          <w:rPr>
            <w:rStyle w:val="Hypertextovprepojenie"/>
            <w:noProof/>
          </w:rPr>
          <w:t>Obr. 2</w:t>
        </w:r>
        <w:r w:rsidRPr="001830C6">
          <w:rPr>
            <w:rStyle w:val="Hypertextovprepojenie"/>
            <w:noProof/>
          </w:rPr>
          <w:noBreakHyphen/>
          <w:t>17. Nastavenie hesla powershell</w:t>
        </w:r>
        <w:r>
          <w:rPr>
            <w:noProof/>
            <w:webHidden/>
          </w:rPr>
          <w:tab/>
        </w:r>
        <w:r>
          <w:rPr>
            <w:noProof/>
            <w:webHidden/>
          </w:rPr>
          <w:fldChar w:fldCharType="begin"/>
        </w:r>
        <w:r>
          <w:rPr>
            <w:noProof/>
            <w:webHidden/>
          </w:rPr>
          <w:instrText xml:space="preserve"> PAGEREF _Toc182423253 \h </w:instrText>
        </w:r>
        <w:r>
          <w:rPr>
            <w:noProof/>
            <w:webHidden/>
          </w:rPr>
        </w:r>
        <w:r>
          <w:rPr>
            <w:noProof/>
            <w:webHidden/>
          </w:rPr>
          <w:fldChar w:fldCharType="separate"/>
        </w:r>
        <w:r w:rsidR="005418FC">
          <w:rPr>
            <w:noProof/>
            <w:webHidden/>
          </w:rPr>
          <w:t>20</w:t>
        </w:r>
        <w:r>
          <w:rPr>
            <w:noProof/>
            <w:webHidden/>
          </w:rPr>
          <w:fldChar w:fldCharType="end"/>
        </w:r>
      </w:hyperlink>
    </w:p>
    <w:p w14:paraId="6EE0358A" w14:textId="4571EE80" w:rsidR="002F06CD" w:rsidRDefault="002F06CD">
      <w:pPr>
        <w:pStyle w:val="Zoznamobrzkov"/>
        <w:tabs>
          <w:tab w:val="right" w:leader="dot" w:pos="9062"/>
        </w:tabs>
        <w:rPr>
          <w:rFonts w:eastAsiaTheme="minorEastAsia"/>
          <w:noProof/>
          <w:sz w:val="24"/>
          <w:szCs w:val="24"/>
          <w:lang w:eastAsia="sk-SK"/>
        </w:rPr>
      </w:pPr>
      <w:hyperlink w:anchor="_Toc182423254" w:history="1">
        <w:r w:rsidRPr="001830C6">
          <w:rPr>
            <w:rStyle w:val="Hypertextovprepojenie"/>
            <w:noProof/>
          </w:rPr>
          <w:t>Obr. 2</w:t>
        </w:r>
        <w:r w:rsidRPr="001830C6">
          <w:rPr>
            <w:rStyle w:val="Hypertextovprepojenie"/>
            <w:noProof/>
          </w:rPr>
          <w:noBreakHyphen/>
          <w:t>18 Server Manager, Local Server</w:t>
        </w:r>
        <w:r>
          <w:rPr>
            <w:noProof/>
            <w:webHidden/>
          </w:rPr>
          <w:tab/>
        </w:r>
        <w:r>
          <w:rPr>
            <w:noProof/>
            <w:webHidden/>
          </w:rPr>
          <w:fldChar w:fldCharType="begin"/>
        </w:r>
        <w:r>
          <w:rPr>
            <w:noProof/>
            <w:webHidden/>
          </w:rPr>
          <w:instrText xml:space="preserve"> PAGEREF _Toc182423254 \h </w:instrText>
        </w:r>
        <w:r>
          <w:rPr>
            <w:noProof/>
            <w:webHidden/>
          </w:rPr>
        </w:r>
        <w:r>
          <w:rPr>
            <w:noProof/>
            <w:webHidden/>
          </w:rPr>
          <w:fldChar w:fldCharType="separate"/>
        </w:r>
        <w:r w:rsidR="005418FC">
          <w:rPr>
            <w:noProof/>
            <w:webHidden/>
          </w:rPr>
          <w:t>21</w:t>
        </w:r>
        <w:r>
          <w:rPr>
            <w:noProof/>
            <w:webHidden/>
          </w:rPr>
          <w:fldChar w:fldCharType="end"/>
        </w:r>
      </w:hyperlink>
    </w:p>
    <w:p w14:paraId="2A72DD0E" w14:textId="6BA96630" w:rsidR="002F06CD" w:rsidRDefault="002F06CD">
      <w:pPr>
        <w:pStyle w:val="Zoznamobrzkov"/>
        <w:tabs>
          <w:tab w:val="right" w:leader="dot" w:pos="9062"/>
        </w:tabs>
        <w:rPr>
          <w:rFonts w:eastAsiaTheme="minorEastAsia"/>
          <w:noProof/>
          <w:sz w:val="24"/>
          <w:szCs w:val="24"/>
          <w:lang w:eastAsia="sk-SK"/>
        </w:rPr>
      </w:pPr>
      <w:hyperlink w:anchor="_Toc182423255" w:history="1">
        <w:r w:rsidRPr="001830C6">
          <w:rPr>
            <w:rStyle w:val="Hypertextovprepojenie"/>
            <w:noProof/>
          </w:rPr>
          <w:t>Obr. 2</w:t>
        </w:r>
        <w:r w:rsidRPr="001830C6">
          <w:rPr>
            <w:rStyle w:val="Hypertextovprepojenie"/>
            <w:noProof/>
          </w:rPr>
          <w:noBreakHyphen/>
          <w:t>19. Zobrazenie Network Connections</w:t>
        </w:r>
        <w:r>
          <w:rPr>
            <w:noProof/>
            <w:webHidden/>
          </w:rPr>
          <w:tab/>
        </w:r>
        <w:r>
          <w:rPr>
            <w:noProof/>
            <w:webHidden/>
          </w:rPr>
          <w:fldChar w:fldCharType="begin"/>
        </w:r>
        <w:r>
          <w:rPr>
            <w:noProof/>
            <w:webHidden/>
          </w:rPr>
          <w:instrText xml:space="preserve"> PAGEREF _Toc182423255 \h </w:instrText>
        </w:r>
        <w:r>
          <w:rPr>
            <w:noProof/>
            <w:webHidden/>
          </w:rPr>
        </w:r>
        <w:r>
          <w:rPr>
            <w:noProof/>
            <w:webHidden/>
          </w:rPr>
          <w:fldChar w:fldCharType="separate"/>
        </w:r>
        <w:r w:rsidR="005418FC">
          <w:rPr>
            <w:noProof/>
            <w:webHidden/>
          </w:rPr>
          <w:t>21</w:t>
        </w:r>
        <w:r>
          <w:rPr>
            <w:noProof/>
            <w:webHidden/>
          </w:rPr>
          <w:fldChar w:fldCharType="end"/>
        </w:r>
      </w:hyperlink>
    </w:p>
    <w:p w14:paraId="1397278C" w14:textId="2377C3AC" w:rsidR="002F06CD" w:rsidRDefault="002F06CD">
      <w:pPr>
        <w:pStyle w:val="Zoznamobrzkov"/>
        <w:tabs>
          <w:tab w:val="right" w:leader="dot" w:pos="9062"/>
        </w:tabs>
        <w:rPr>
          <w:rFonts w:eastAsiaTheme="minorEastAsia"/>
          <w:noProof/>
          <w:sz w:val="24"/>
          <w:szCs w:val="24"/>
          <w:lang w:eastAsia="sk-SK"/>
        </w:rPr>
      </w:pPr>
      <w:hyperlink w:anchor="_Toc182423256" w:history="1">
        <w:r w:rsidRPr="001830C6">
          <w:rPr>
            <w:rStyle w:val="Hypertextovprepojenie"/>
            <w:noProof/>
          </w:rPr>
          <w:t>Obr. 2</w:t>
        </w:r>
        <w:r w:rsidRPr="001830C6">
          <w:rPr>
            <w:rStyle w:val="Hypertextovprepojenie"/>
            <w:noProof/>
          </w:rPr>
          <w:noBreakHyphen/>
          <w:t>20 Voľba vlastností pre sieťovú kartu</w:t>
        </w:r>
        <w:r>
          <w:rPr>
            <w:noProof/>
            <w:webHidden/>
          </w:rPr>
          <w:tab/>
        </w:r>
        <w:r>
          <w:rPr>
            <w:noProof/>
            <w:webHidden/>
          </w:rPr>
          <w:fldChar w:fldCharType="begin"/>
        </w:r>
        <w:r>
          <w:rPr>
            <w:noProof/>
            <w:webHidden/>
          </w:rPr>
          <w:instrText xml:space="preserve"> PAGEREF _Toc182423256 \h </w:instrText>
        </w:r>
        <w:r>
          <w:rPr>
            <w:noProof/>
            <w:webHidden/>
          </w:rPr>
        </w:r>
        <w:r>
          <w:rPr>
            <w:noProof/>
            <w:webHidden/>
          </w:rPr>
          <w:fldChar w:fldCharType="separate"/>
        </w:r>
        <w:r w:rsidR="005418FC">
          <w:rPr>
            <w:noProof/>
            <w:webHidden/>
          </w:rPr>
          <w:t>22</w:t>
        </w:r>
        <w:r>
          <w:rPr>
            <w:noProof/>
            <w:webHidden/>
          </w:rPr>
          <w:fldChar w:fldCharType="end"/>
        </w:r>
      </w:hyperlink>
    </w:p>
    <w:p w14:paraId="28D4E7F3" w14:textId="70DE4AFE" w:rsidR="002F06CD" w:rsidRDefault="002F06CD">
      <w:pPr>
        <w:pStyle w:val="Zoznamobrzkov"/>
        <w:tabs>
          <w:tab w:val="right" w:leader="dot" w:pos="9062"/>
        </w:tabs>
        <w:rPr>
          <w:rFonts w:eastAsiaTheme="minorEastAsia"/>
          <w:noProof/>
          <w:sz w:val="24"/>
          <w:szCs w:val="24"/>
          <w:lang w:eastAsia="sk-SK"/>
        </w:rPr>
      </w:pPr>
      <w:hyperlink w:anchor="_Toc182423257" w:history="1">
        <w:r w:rsidRPr="001830C6">
          <w:rPr>
            <w:rStyle w:val="Hypertextovprepojenie"/>
            <w:noProof/>
          </w:rPr>
          <w:t>Obr. 2</w:t>
        </w:r>
        <w:r w:rsidRPr="001830C6">
          <w:rPr>
            <w:rStyle w:val="Hypertextovprepojenie"/>
            <w:noProof/>
          </w:rPr>
          <w:noBreakHyphen/>
          <w:t>21. Ethernet0 Properties</w:t>
        </w:r>
        <w:r>
          <w:rPr>
            <w:noProof/>
            <w:webHidden/>
          </w:rPr>
          <w:tab/>
        </w:r>
        <w:r>
          <w:rPr>
            <w:noProof/>
            <w:webHidden/>
          </w:rPr>
          <w:fldChar w:fldCharType="begin"/>
        </w:r>
        <w:r>
          <w:rPr>
            <w:noProof/>
            <w:webHidden/>
          </w:rPr>
          <w:instrText xml:space="preserve"> PAGEREF _Toc182423257 \h </w:instrText>
        </w:r>
        <w:r>
          <w:rPr>
            <w:noProof/>
            <w:webHidden/>
          </w:rPr>
        </w:r>
        <w:r>
          <w:rPr>
            <w:noProof/>
            <w:webHidden/>
          </w:rPr>
          <w:fldChar w:fldCharType="separate"/>
        </w:r>
        <w:r w:rsidR="005418FC">
          <w:rPr>
            <w:noProof/>
            <w:webHidden/>
          </w:rPr>
          <w:t>22</w:t>
        </w:r>
        <w:r>
          <w:rPr>
            <w:noProof/>
            <w:webHidden/>
          </w:rPr>
          <w:fldChar w:fldCharType="end"/>
        </w:r>
      </w:hyperlink>
    </w:p>
    <w:p w14:paraId="0AD310B3" w14:textId="7E678FD5" w:rsidR="002F06CD" w:rsidRDefault="002F06CD">
      <w:pPr>
        <w:pStyle w:val="Zoznamobrzkov"/>
        <w:tabs>
          <w:tab w:val="right" w:leader="dot" w:pos="9062"/>
        </w:tabs>
        <w:rPr>
          <w:rFonts w:eastAsiaTheme="minorEastAsia"/>
          <w:noProof/>
          <w:sz w:val="24"/>
          <w:szCs w:val="24"/>
          <w:lang w:eastAsia="sk-SK"/>
        </w:rPr>
      </w:pPr>
      <w:hyperlink w:anchor="_Toc182423258" w:history="1">
        <w:r w:rsidRPr="001830C6">
          <w:rPr>
            <w:rStyle w:val="Hypertextovprepojenie"/>
            <w:noProof/>
          </w:rPr>
          <w:t>Obr. 2</w:t>
        </w:r>
        <w:r w:rsidRPr="001830C6">
          <w:rPr>
            <w:rStyle w:val="Hypertextovprepojenie"/>
            <w:noProof/>
          </w:rPr>
          <w:noBreakHyphen/>
          <w:t>22. Nastavenie IP adresy pre server s GUI</w:t>
        </w:r>
        <w:r>
          <w:rPr>
            <w:noProof/>
            <w:webHidden/>
          </w:rPr>
          <w:tab/>
        </w:r>
        <w:r>
          <w:rPr>
            <w:noProof/>
            <w:webHidden/>
          </w:rPr>
          <w:fldChar w:fldCharType="begin"/>
        </w:r>
        <w:r>
          <w:rPr>
            <w:noProof/>
            <w:webHidden/>
          </w:rPr>
          <w:instrText xml:space="preserve"> PAGEREF _Toc182423258 \h </w:instrText>
        </w:r>
        <w:r>
          <w:rPr>
            <w:noProof/>
            <w:webHidden/>
          </w:rPr>
        </w:r>
        <w:r>
          <w:rPr>
            <w:noProof/>
            <w:webHidden/>
          </w:rPr>
          <w:fldChar w:fldCharType="separate"/>
        </w:r>
        <w:r w:rsidR="005418FC">
          <w:rPr>
            <w:noProof/>
            <w:webHidden/>
          </w:rPr>
          <w:t>23</w:t>
        </w:r>
        <w:r>
          <w:rPr>
            <w:noProof/>
            <w:webHidden/>
          </w:rPr>
          <w:fldChar w:fldCharType="end"/>
        </w:r>
      </w:hyperlink>
    </w:p>
    <w:p w14:paraId="5E345813" w14:textId="06CC1366" w:rsidR="002F06CD" w:rsidRDefault="002F06CD">
      <w:pPr>
        <w:pStyle w:val="Zoznamobrzkov"/>
        <w:tabs>
          <w:tab w:val="right" w:leader="dot" w:pos="9062"/>
        </w:tabs>
        <w:rPr>
          <w:rFonts w:eastAsiaTheme="minorEastAsia"/>
          <w:noProof/>
          <w:sz w:val="24"/>
          <w:szCs w:val="24"/>
          <w:lang w:eastAsia="sk-SK"/>
        </w:rPr>
      </w:pPr>
      <w:hyperlink w:anchor="_Toc182423259" w:history="1">
        <w:r w:rsidRPr="001830C6">
          <w:rPr>
            <w:rStyle w:val="Hypertextovprepojenie"/>
            <w:noProof/>
          </w:rPr>
          <w:t>Obr. 2</w:t>
        </w:r>
        <w:r w:rsidRPr="001830C6">
          <w:rPr>
            <w:rStyle w:val="Hypertextovprepojenie"/>
            <w:noProof/>
          </w:rPr>
          <w:noBreakHyphen/>
          <w:t>23. Výsledné zobrazenie Server Manager s nastavenou IP adresou</w:t>
        </w:r>
        <w:r>
          <w:rPr>
            <w:noProof/>
            <w:webHidden/>
          </w:rPr>
          <w:tab/>
        </w:r>
        <w:r>
          <w:rPr>
            <w:noProof/>
            <w:webHidden/>
          </w:rPr>
          <w:fldChar w:fldCharType="begin"/>
        </w:r>
        <w:r>
          <w:rPr>
            <w:noProof/>
            <w:webHidden/>
          </w:rPr>
          <w:instrText xml:space="preserve"> PAGEREF _Toc182423259 \h </w:instrText>
        </w:r>
        <w:r>
          <w:rPr>
            <w:noProof/>
            <w:webHidden/>
          </w:rPr>
        </w:r>
        <w:r>
          <w:rPr>
            <w:noProof/>
            <w:webHidden/>
          </w:rPr>
          <w:fldChar w:fldCharType="separate"/>
        </w:r>
        <w:r w:rsidR="005418FC">
          <w:rPr>
            <w:noProof/>
            <w:webHidden/>
          </w:rPr>
          <w:t>24</w:t>
        </w:r>
        <w:r>
          <w:rPr>
            <w:noProof/>
            <w:webHidden/>
          </w:rPr>
          <w:fldChar w:fldCharType="end"/>
        </w:r>
      </w:hyperlink>
    </w:p>
    <w:p w14:paraId="1923C1D2" w14:textId="499F4273" w:rsidR="002F06CD" w:rsidRDefault="002F06CD">
      <w:pPr>
        <w:pStyle w:val="Zoznamobrzkov"/>
        <w:tabs>
          <w:tab w:val="right" w:leader="dot" w:pos="9062"/>
        </w:tabs>
        <w:rPr>
          <w:rFonts w:eastAsiaTheme="minorEastAsia"/>
          <w:noProof/>
          <w:sz w:val="24"/>
          <w:szCs w:val="24"/>
          <w:lang w:eastAsia="sk-SK"/>
        </w:rPr>
      </w:pPr>
      <w:hyperlink w:anchor="_Toc182423260" w:history="1">
        <w:r w:rsidRPr="001830C6">
          <w:rPr>
            <w:rStyle w:val="Hypertextovprepojenie"/>
            <w:noProof/>
          </w:rPr>
          <w:t>Obr. 2</w:t>
        </w:r>
        <w:r w:rsidRPr="001830C6">
          <w:rPr>
            <w:rStyle w:val="Hypertextovprepojenie"/>
            <w:noProof/>
          </w:rPr>
          <w:noBreakHyphen/>
          <w:t>24. Vyvolanie Network and Sharing Center</w:t>
        </w:r>
        <w:r>
          <w:rPr>
            <w:noProof/>
            <w:webHidden/>
          </w:rPr>
          <w:tab/>
        </w:r>
        <w:r>
          <w:rPr>
            <w:noProof/>
            <w:webHidden/>
          </w:rPr>
          <w:fldChar w:fldCharType="begin"/>
        </w:r>
        <w:r>
          <w:rPr>
            <w:noProof/>
            <w:webHidden/>
          </w:rPr>
          <w:instrText xml:space="preserve"> PAGEREF _Toc182423260 \h </w:instrText>
        </w:r>
        <w:r>
          <w:rPr>
            <w:noProof/>
            <w:webHidden/>
          </w:rPr>
        </w:r>
        <w:r>
          <w:rPr>
            <w:noProof/>
            <w:webHidden/>
          </w:rPr>
          <w:fldChar w:fldCharType="separate"/>
        </w:r>
        <w:r w:rsidR="005418FC">
          <w:rPr>
            <w:noProof/>
            <w:webHidden/>
          </w:rPr>
          <w:t>24</w:t>
        </w:r>
        <w:r>
          <w:rPr>
            <w:noProof/>
            <w:webHidden/>
          </w:rPr>
          <w:fldChar w:fldCharType="end"/>
        </w:r>
      </w:hyperlink>
    </w:p>
    <w:p w14:paraId="0BCF64DE" w14:textId="09F26939" w:rsidR="002F06CD" w:rsidRDefault="002F06CD">
      <w:pPr>
        <w:pStyle w:val="Zoznamobrzkov"/>
        <w:tabs>
          <w:tab w:val="right" w:leader="dot" w:pos="9062"/>
        </w:tabs>
        <w:rPr>
          <w:rFonts w:eastAsiaTheme="minorEastAsia"/>
          <w:noProof/>
          <w:sz w:val="24"/>
          <w:szCs w:val="24"/>
          <w:lang w:eastAsia="sk-SK"/>
        </w:rPr>
      </w:pPr>
      <w:hyperlink w:anchor="_Toc182423261" w:history="1">
        <w:r w:rsidRPr="001830C6">
          <w:rPr>
            <w:rStyle w:val="Hypertextovprepojenie"/>
            <w:noProof/>
          </w:rPr>
          <w:t>Obr. 2</w:t>
        </w:r>
        <w:r w:rsidRPr="001830C6">
          <w:rPr>
            <w:rStyle w:val="Hypertextovprepojenie"/>
            <w:noProof/>
          </w:rPr>
          <w:noBreakHyphen/>
          <w:t>25. Network and Sharing Center</w:t>
        </w:r>
        <w:r>
          <w:rPr>
            <w:noProof/>
            <w:webHidden/>
          </w:rPr>
          <w:tab/>
        </w:r>
        <w:r>
          <w:rPr>
            <w:noProof/>
            <w:webHidden/>
          </w:rPr>
          <w:fldChar w:fldCharType="begin"/>
        </w:r>
        <w:r>
          <w:rPr>
            <w:noProof/>
            <w:webHidden/>
          </w:rPr>
          <w:instrText xml:space="preserve"> PAGEREF _Toc182423261 \h </w:instrText>
        </w:r>
        <w:r>
          <w:rPr>
            <w:noProof/>
            <w:webHidden/>
          </w:rPr>
        </w:r>
        <w:r>
          <w:rPr>
            <w:noProof/>
            <w:webHidden/>
          </w:rPr>
          <w:fldChar w:fldCharType="separate"/>
        </w:r>
        <w:r w:rsidR="005418FC">
          <w:rPr>
            <w:noProof/>
            <w:webHidden/>
          </w:rPr>
          <w:t>24</w:t>
        </w:r>
        <w:r>
          <w:rPr>
            <w:noProof/>
            <w:webHidden/>
          </w:rPr>
          <w:fldChar w:fldCharType="end"/>
        </w:r>
      </w:hyperlink>
    </w:p>
    <w:p w14:paraId="2E5D4861" w14:textId="381AC543" w:rsidR="002F06CD" w:rsidRDefault="002F06CD">
      <w:pPr>
        <w:pStyle w:val="Zoznamobrzkov"/>
        <w:tabs>
          <w:tab w:val="right" w:leader="dot" w:pos="9062"/>
        </w:tabs>
        <w:rPr>
          <w:rFonts w:eastAsiaTheme="minorEastAsia"/>
          <w:noProof/>
          <w:sz w:val="24"/>
          <w:szCs w:val="24"/>
          <w:lang w:eastAsia="sk-SK"/>
        </w:rPr>
      </w:pPr>
      <w:hyperlink w:anchor="_Toc182423262" w:history="1">
        <w:r w:rsidRPr="001830C6">
          <w:rPr>
            <w:rStyle w:val="Hypertextovprepojenie"/>
            <w:noProof/>
          </w:rPr>
          <w:t>Obr. 2</w:t>
        </w:r>
        <w:r w:rsidRPr="001830C6">
          <w:rPr>
            <w:rStyle w:val="Hypertextovprepojenie"/>
            <w:noProof/>
          </w:rPr>
          <w:noBreakHyphen/>
          <w:t>26. Status sieťovej karty</w:t>
        </w:r>
        <w:r>
          <w:rPr>
            <w:noProof/>
            <w:webHidden/>
          </w:rPr>
          <w:tab/>
        </w:r>
        <w:r>
          <w:rPr>
            <w:noProof/>
            <w:webHidden/>
          </w:rPr>
          <w:fldChar w:fldCharType="begin"/>
        </w:r>
        <w:r>
          <w:rPr>
            <w:noProof/>
            <w:webHidden/>
          </w:rPr>
          <w:instrText xml:space="preserve"> PAGEREF _Toc182423262 \h </w:instrText>
        </w:r>
        <w:r>
          <w:rPr>
            <w:noProof/>
            <w:webHidden/>
          </w:rPr>
        </w:r>
        <w:r>
          <w:rPr>
            <w:noProof/>
            <w:webHidden/>
          </w:rPr>
          <w:fldChar w:fldCharType="separate"/>
        </w:r>
        <w:r w:rsidR="005418FC">
          <w:rPr>
            <w:noProof/>
            <w:webHidden/>
          </w:rPr>
          <w:t>25</w:t>
        </w:r>
        <w:r>
          <w:rPr>
            <w:noProof/>
            <w:webHidden/>
          </w:rPr>
          <w:fldChar w:fldCharType="end"/>
        </w:r>
      </w:hyperlink>
    </w:p>
    <w:p w14:paraId="4BAE7FC3" w14:textId="2372FA3B" w:rsidR="002F06CD" w:rsidRDefault="002F06CD">
      <w:pPr>
        <w:pStyle w:val="Zoznamobrzkov"/>
        <w:tabs>
          <w:tab w:val="right" w:leader="dot" w:pos="9062"/>
        </w:tabs>
        <w:rPr>
          <w:rFonts w:eastAsiaTheme="minorEastAsia"/>
          <w:noProof/>
          <w:sz w:val="24"/>
          <w:szCs w:val="24"/>
          <w:lang w:eastAsia="sk-SK"/>
        </w:rPr>
      </w:pPr>
      <w:hyperlink w:anchor="_Toc182423263" w:history="1">
        <w:r w:rsidRPr="001830C6">
          <w:rPr>
            <w:rStyle w:val="Hypertextovprepojenie"/>
            <w:noProof/>
          </w:rPr>
          <w:t>Obr. 2</w:t>
        </w:r>
        <w:r w:rsidRPr="001830C6">
          <w:rPr>
            <w:rStyle w:val="Hypertextovprepojenie"/>
            <w:noProof/>
          </w:rPr>
          <w:noBreakHyphen/>
          <w:t>27. Spustenie príkazu sconfig</w:t>
        </w:r>
        <w:r>
          <w:rPr>
            <w:noProof/>
            <w:webHidden/>
          </w:rPr>
          <w:tab/>
        </w:r>
        <w:r>
          <w:rPr>
            <w:noProof/>
            <w:webHidden/>
          </w:rPr>
          <w:fldChar w:fldCharType="begin"/>
        </w:r>
        <w:r>
          <w:rPr>
            <w:noProof/>
            <w:webHidden/>
          </w:rPr>
          <w:instrText xml:space="preserve"> PAGEREF _Toc182423263 \h </w:instrText>
        </w:r>
        <w:r>
          <w:rPr>
            <w:noProof/>
            <w:webHidden/>
          </w:rPr>
        </w:r>
        <w:r>
          <w:rPr>
            <w:noProof/>
            <w:webHidden/>
          </w:rPr>
          <w:fldChar w:fldCharType="separate"/>
        </w:r>
        <w:r w:rsidR="005418FC">
          <w:rPr>
            <w:noProof/>
            <w:webHidden/>
          </w:rPr>
          <w:t>25</w:t>
        </w:r>
        <w:r>
          <w:rPr>
            <w:noProof/>
            <w:webHidden/>
          </w:rPr>
          <w:fldChar w:fldCharType="end"/>
        </w:r>
      </w:hyperlink>
    </w:p>
    <w:p w14:paraId="00684378" w14:textId="645C9109" w:rsidR="002F06CD" w:rsidRDefault="002F06CD">
      <w:pPr>
        <w:pStyle w:val="Zoznamobrzkov"/>
        <w:tabs>
          <w:tab w:val="right" w:leader="dot" w:pos="9062"/>
        </w:tabs>
        <w:rPr>
          <w:rFonts w:eastAsiaTheme="minorEastAsia"/>
          <w:noProof/>
          <w:sz w:val="24"/>
          <w:szCs w:val="24"/>
          <w:lang w:eastAsia="sk-SK"/>
        </w:rPr>
      </w:pPr>
      <w:hyperlink w:anchor="_Toc182423264" w:history="1">
        <w:r w:rsidRPr="001830C6">
          <w:rPr>
            <w:rStyle w:val="Hypertextovprepojenie"/>
            <w:noProof/>
          </w:rPr>
          <w:t>Obr. 2</w:t>
        </w:r>
        <w:r w:rsidRPr="001830C6">
          <w:rPr>
            <w:rStyle w:val="Hypertextovprepojenie"/>
            <w:noProof/>
          </w:rPr>
          <w:noBreakHyphen/>
          <w:t>28. sconfig, Server Configuration</w:t>
        </w:r>
        <w:r>
          <w:rPr>
            <w:noProof/>
            <w:webHidden/>
          </w:rPr>
          <w:tab/>
        </w:r>
        <w:r>
          <w:rPr>
            <w:noProof/>
            <w:webHidden/>
          </w:rPr>
          <w:fldChar w:fldCharType="begin"/>
        </w:r>
        <w:r>
          <w:rPr>
            <w:noProof/>
            <w:webHidden/>
          </w:rPr>
          <w:instrText xml:space="preserve"> PAGEREF _Toc182423264 \h </w:instrText>
        </w:r>
        <w:r>
          <w:rPr>
            <w:noProof/>
            <w:webHidden/>
          </w:rPr>
        </w:r>
        <w:r>
          <w:rPr>
            <w:noProof/>
            <w:webHidden/>
          </w:rPr>
          <w:fldChar w:fldCharType="separate"/>
        </w:r>
        <w:r w:rsidR="005418FC">
          <w:rPr>
            <w:noProof/>
            <w:webHidden/>
          </w:rPr>
          <w:t>26</w:t>
        </w:r>
        <w:r>
          <w:rPr>
            <w:noProof/>
            <w:webHidden/>
          </w:rPr>
          <w:fldChar w:fldCharType="end"/>
        </w:r>
      </w:hyperlink>
    </w:p>
    <w:p w14:paraId="3AF10E16" w14:textId="614678A6" w:rsidR="002F06CD" w:rsidRDefault="002F06CD">
      <w:pPr>
        <w:pStyle w:val="Zoznamobrzkov"/>
        <w:tabs>
          <w:tab w:val="right" w:leader="dot" w:pos="9062"/>
        </w:tabs>
        <w:rPr>
          <w:rFonts w:eastAsiaTheme="minorEastAsia"/>
          <w:noProof/>
          <w:sz w:val="24"/>
          <w:szCs w:val="24"/>
          <w:lang w:eastAsia="sk-SK"/>
        </w:rPr>
      </w:pPr>
      <w:hyperlink w:anchor="_Toc182423265" w:history="1">
        <w:r w:rsidRPr="001830C6">
          <w:rPr>
            <w:rStyle w:val="Hypertextovprepojenie"/>
            <w:noProof/>
          </w:rPr>
          <w:t>Obr. 2</w:t>
        </w:r>
        <w:r w:rsidRPr="001830C6">
          <w:rPr>
            <w:rStyle w:val="Hypertextovprepojenie"/>
            <w:noProof/>
          </w:rPr>
          <w:noBreakHyphen/>
          <w:t>29. Voľba sieťovej karty v sconfig</w:t>
        </w:r>
        <w:r>
          <w:rPr>
            <w:noProof/>
            <w:webHidden/>
          </w:rPr>
          <w:tab/>
        </w:r>
        <w:r>
          <w:rPr>
            <w:noProof/>
            <w:webHidden/>
          </w:rPr>
          <w:fldChar w:fldCharType="begin"/>
        </w:r>
        <w:r>
          <w:rPr>
            <w:noProof/>
            <w:webHidden/>
          </w:rPr>
          <w:instrText xml:space="preserve"> PAGEREF _Toc182423265 \h </w:instrText>
        </w:r>
        <w:r>
          <w:rPr>
            <w:noProof/>
            <w:webHidden/>
          </w:rPr>
        </w:r>
        <w:r>
          <w:rPr>
            <w:noProof/>
            <w:webHidden/>
          </w:rPr>
          <w:fldChar w:fldCharType="separate"/>
        </w:r>
        <w:r w:rsidR="005418FC">
          <w:rPr>
            <w:noProof/>
            <w:webHidden/>
          </w:rPr>
          <w:t>26</w:t>
        </w:r>
        <w:r>
          <w:rPr>
            <w:noProof/>
            <w:webHidden/>
          </w:rPr>
          <w:fldChar w:fldCharType="end"/>
        </w:r>
      </w:hyperlink>
    </w:p>
    <w:p w14:paraId="4CB64460" w14:textId="00F01FE0" w:rsidR="002F06CD" w:rsidRDefault="002F06CD">
      <w:pPr>
        <w:pStyle w:val="Zoznamobrzkov"/>
        <w:tabs>
          <w:tab w:val="right" w:leader="dot" w:pos="9062"/>
        </w:tabs>
        <w:rPr>
          <w:rFonts w:eastAsiaTheme="minorEastAsia"/>
          <w:noProof/>
          <w:sz w:val="24"/>
          <w:szCs w:val="24"/>
          <w:lang w:eastAsia="sk-SK"/>
        </w:rPr>
      </w:pPr>
      <w:hyperlink w:anchor="_Toc182423266" w:history="1">
        <w:r w:rsidRPr="001830C6">
          <w:rPr>
            <w:rStyle w:val="Hypertextovprepojenie"/>
            <w:noProof/>
          </w:rPr>
          <w:t>Obr. 2</w:t>
        </w:r>
        <w:r w:rsidRPr="001830C6">
          <w:rPr>
            <w:rStyle w:val="Hypertextovprepojenie"/>
            <w:noProof/>
          </w:rPr>
          <w:noBreakHyphen/>
          <w:t>30. Možnosti nastavenie sieťového adaptéra</w:t>
        </w:r>
        <w:r>
          <w:rPr>
            <w:noProof/>
            <w:webHidden/>
          </w:rPr>
          <w:tab/>
        </w:r>
        <w:r>
          <w:rPr>
            <w:noProof/>
            <w:webHidden/>
          </w:rPr>
          <w:fldChar w:fldCharType="begin"/>
        </w:r>
        <w:r>
          <w:rPr>
            <w:noProof/>
            <w:webHidden/>
          </w:rPr>
          <w:instrText xml:space="preserve"> PAGEREF _Toc182423266 \h </w:instrText>
        </w:r>
        <w:r>
          <w:rPr>
            <w:noProof/>
            <w:webHidden/>
          </w:rPr>
        </w:r>
        <w:r>
          <w:rPr>
            <w:noProof/>
            <w:webHidden/>
          </w:rPr>
          <w:fldChar w:fldCharType="separate"/>
        </w:r>
        <w:r w:rsidR="005418FC">
          <w:rPr>
            <w:noProof/>
            <w:webHidden/>
          </w:rPr>
          <w:t>27</w:t>
        </w:r>
        <w:r>
          <w:rPr>
            <w:noProof/>
            <w:webHidden/>
          </w:rPr>
          <w:fldChar w:fldCharType="end"/>
        </w:r>
      </w:hyperlink>
    </w:p>
    <w:p w14:paraId="0769EBB3" w14:textId="7D5749AD" w:rsidR="002F06CD" w:rsidRDefault="002F06CD">
      <w:pPr>
        <w:pStyle w:val="Zoznamobrzkov"/>
        <w:tabs>
          <w:tab w:val="right" w:leader="dot" w:pos="9062"/>
        </w:tabs>
        <w:rPr>
          <w:rFonts w:eastAsiaTheme="minorEastAsia"/>
          <w:noProof/>
          <w:sz w:val="24"/>
          <w:szCs w:val="24"/>
          <w:lang w:eastAsia="sk-SK"/>
        </w:rPr>
      </w:pPr>
      <w:hyperlink w:anchor="_Toc182423267" w:history="1">
        <w:r w:rsidRPr="001830C6">
          <w:rPr>
            <w:rStyle w:val="Hypertextovprepojenie"/>
            <w:noProof/>
          </w:rPr>
          <w:t>Obr. 2</w:t>
        </w:r>
        <w:r w:rsidRPr="001830C6">
          <w:rPr>
            <w:rStyle w:val="Hypertextovprepojenie"/>
            <w:noProof/>
          </w:rPr>
          <w:noBreakHyphen/>
          <w:t>31. Voľba nastavenia statickej IP adresy</w:t>
        </w:r>
        <w:r>
          <w:rPr>
            <w:noProof/>
            <w:webHidden/>
          </w:rPr>
          <w:tab/>
        </w:r>
        <w:r>
          <w:rPr>
            <w:noProof/>
            <w:webHidden/>
          </w:rPr>
          <w:fldChar w:fldCharType="begin"/>
        </w:r>
        <w:r>
          <w:rPr>
            <w:noProof/>
            <w:webHidden/>
          </w:rPr>
          <w:instrText xml:space="preserve"> PAGEREF _Toc182423267 \h </w:instrText>
        </w:r>
        <w:r>
          <w:rPr>
            <w:noProof/>
            <w:webHidden/>
          </w:rPr>
        </w:r>
        <w:r>
          <w:rPr>
            <w:noProof/>
            <w:webHidden/>
          </w:rPr>
          <w:fldChar w:fldCharType="separate"/>
        </w:r>
        <w:r w:rsidR="005418FC">
          <w:rPr>
            <w:noProof/>
            <w:webHidden/>
          </w:rPr>
          <w:t>27</w:t>
        </w:r>
        <w:r>
          <w:rPr>
            <w:noProof/>
            <w:webHidden/>
          </w:rPr>
          <w:fldChar w:fldCharType="end"/>
        </w:r>
      </w:hyperlink>
    </w:p>
    <w:p w14:paraId="0583D6D2" w14:textId="0F9C0C49" w:rsidR="002F06CD" w:rsidRDefault="002F06CD">
      <w:pPr>
        <w:pStyle w:val="Zoznamobrzkov"/>
        <w:tabs>
          <w:tab w:val="right" w:leader="dot" w:pos="9062"/>
        </w:tabs>
        <w:rPr>
          <w:rFonts w:eastAsiaTheme="minorEastAsia"/>
          <w:noProof/>
          <w:sz w:val="24"/>
          <w:szCs w:val="24"/>
          <w:lang w:eastAsia="sk-SK"/>
        </w:rPr>
      </w:pPr>
      <w:hyperlink w:anchor="_Toc182423268" w:history="1">
        <w:r w:rsidRPr="001830C6">
          <w:rPr>
            <w:rStyle w:val="Hypertextovprepojenie"/>
            <w:noProof/>
          </w:rPr>
          <w:t>Obr. 2</w:t>
        </w:r>
        <w:r w:rsidRPr="001830C6">
          <w:rPr>
            <w:rStyle w:val="Hypertextovprepojenie"/>
            <w:noProof/>
          </w:rPr>
          <w:noBreakHyphen/>
          <w:t>32. Nastavenie statickej IP adresy</w:t>
        </w:r>
        <w:r>
          <w:rPr>
            <w:noProof/>
            <w:webHidden/>
          </w:rPr>
          <w:tab/>
        </w:r>
        <w:r>
          <w:rPr>
            <w:noProof/>
            <w:webHidden/>
          </w:rPr>
          <w:fldChar w:fldCharType="begin"/>
        </w:r>
        <w:r>
          <w:rPr>
            <w:noProof/>
            <w:webHidden/>
          </w:rPr>
          <w:instrText xml:space="preserve"> PAGEREF _Toc182423268 \h </w:instrText>
        </w:r>
        <w:r>
          <w:rPr>
            <w:noProof/>
            <w:webHidden/>
          </w:rPr>
        </w:r>
        <w:r>
          <w:rPr>
            <w:noProof/>
            <w:webHidden/>
          </w:rPr>
          <w:fldChar w:fldCharType="separate"/>
        </w:r>
        <w:r w:rsidR="005418FC">
          <w:rPr>
            <w:noProof/>
            <w:webHidden/>
          </w:rPr>
          <w:t>28</w:t>
        </w:r>
        <w:r>
          <w:rPr>
            <w:noProof/>
            <w:webHidden/>
          </w:rPr>
          <w:fldChar w:fldCharType="end"/>
        </w:r>
      </w:hyperlink>
    </w:p>
    <w:p w14:paraId="2DD4F0E2" w14:textId="5DA4DF18" w:rsidR="002F06CD" w:rsidRDefault="002F06CD">
      <w:pPr>
        <w:pStyle w:val="Zoznamobrzkov"/>
        <w:tabs>
          <w:tab w:val="right" w:leader="dot" w:pos="9062"/>
        </w:tabs>
        <w:rPr>
          <w:rFonts w:eastAsiaTheme="minorEastAsia"/>
          <w:noProof/>
          <w:sz w:val="24"/>
          <w:szCs w:val="24"/>
          <w:lang w:eastAsia="sk-SK"/>
        </w:rPr>
      </w:pPr>
      <w:hyperlink w:anchor="_Toc182423269" w:history="1">
        <w:r w:rsidRPr="001830C6">
          <w:rPr>
            <w:rStyle w:val="Hypertextovprepojenie"/>
            <w:noProof/>
          </w:rPr>
          <w:t>Obr. 2</w:t>
        </w:r>
        <w:r w:rsidRPr="001830C6">
          <w:rPr>
            <w:rStyle w:val="Hypertextovprepojenie"/>
            <w:noProof/>
          </w:rPr>
          <w:noBreakHyphen/>
          <w:t>33. Výsledné nastavenie sieťovej karty</w:t>
        </w:r>
        <w:r>
          <w:rPr>
            <w:noProof/>
            <w:webHidden/>
          </w:rPr>
          <w:tab/>
        </w:r>
        <w:r>
          <w:rPr>
            <w:noProof/>
            <w:webHidden/>
          </w:rPr>
          <w:fldChar w:fldCharType="begin"/>
        </w:r>
        <w:r>
          <w:rPr>
            <w:noProof/>
            <w:webHidden/>
          </w:rPr>
          <w:instrText xml:space="preserve"> PAGEREF _Toc182423269 \h </w:instrText>
        </w:r>
        <w:r>
          <w:rPr>
            <w:noProof/>
            <w:webHidden/>
          </w:rPr>
        </w:r>
        <w:r>
          <w:rPr>
            <w:noProof/>
            <w:webHidden/>
          </w:rPr>
          <w:fldChar w:fldCharType="separate"/>
        </w:r>
        <w:r w:rsidR="005418FC">
          <w:rPr>
            <w:noProof/>
            <w:webHidden/>
          </w:rPr>
          <w:t>28</w:t>
        </w:r>
        <w:r>
          <w:rPr>
            <w:noProof/>
            <w:webHidden/>
          </w:rPr>
          <w:fldChar w:fldCharType="end"/>
        </w:r>
      </w:hyperlink>
    </w:p>
    <w:p w14:paraId="5D29E996" w14:textId="0390646F" w:rsidR="002F06CD" w:rsidRDefault="002F06CD">
      <w:pPr>
        <w:pStyle w:val="Zoznamobrzkov"/>
        <w:tabs>
          <w:tab w:val="right" w:leader="dot" w:pos="9062"/>
        </w:tabs>
        <w:rPr>
          <w:rFonts w:eastAsiaTheme="minorEastAsia"/>
          <w:noProof/>
          <w:sz w:val="24"/>
          <w:szCs w:val="24"/>
          <w:lang w:eastAsia="sk-SK"/>
        </w:rPr>
      </w:pPr>
      <w:hyperlink w:anchor="_Toc182423270" w:history="1">
        <w:r w:rsidRPr="001830C6">
          <w:rPr>
            <w:rStyle w:val="Hypertextovprepojenie"/>
            <w:i/>
            <w:iCs/>
            <w:noProof/>
          </w:rPr>
          <w:t>Obr. 2</w:t>
        </w:r>
        <w:r w:rsidRPr="001830C6">
          <w:rPr>
            <w:rStyle w:val="Hypertextovprepojenie"/>
            <w:i/>
            <w:iCs/>
            <w:noProof/>
          </w:rPr>
          <w:noBreakHyphen/>
          <w:t>34. Skrátený výpis príkazu ipconfig /all</w:t>
        </w:r>
        <w:r>
          <w:rPr>
            <w:noProof/>
            <w:webHidden/>
          </w:rPr>
          <w:tab/>
        </w:r>
        <w:r>
          <w:rPr>
            <w:noProof/>
            <w:webHidden/>
          </w:rPr>
          <w:fldChar w:fldCharType="begin"/>
        </w:r>
        <w:r>
          <w:rPr>
            <w:noProof/>
            <w:webHidden/>
          </w:rPr>
          <w:instrText xml:space="preserve"> PAGEREF _Toc182423270 \h </w:instrText>
        </w:r>
        <w:r>
          <w:rPr>
            <w:noProof/>
            <w:webHidden/>
          </w:rPr>
        </w:r>
        <w:r>
          <w:rPr>
            <w:noProof/>
            <w:webHidden/>
          </w:rPr>
          <w:fldChar w:fldCharType="separate"/>
        </w:r>
        <w:r w:rsidR="005418FC">
          <w:rPr>
            <w:noProof/>
            <w:webHidden/>
          </w:rPr>
          <w:t>29</w:t>
        </w:r>
        <w:r>
          <w:rPr>
            <w:noProof/>
            <w:webHidden/>
          </w:rPr>
          <w:fldChar w:fldCharType="end"/>
        </w:r>
      </w:hyperlink>
    </w:p>
    <w:p w14:paraId="2BF31761" w14:textId="4F2B8B98" w:rsidR="002F06CD" w:rsidRDefault="002F06CD">
      <w:pPr>
        <w:pStyle w:val="Zoznamobrzkov"/>
        <w:tabs>
          <w:tab w:val="right" w:leader="dot" w:pos="9062"/>
        </w:tabs>
        <w:rPr>
          <w:rFonts w:eastAsiaTheme="minorEastAsia"/>
          <w:noProof/>
          <w:sz w:val="24"/>
          <w:szCs w:val="24"/>
          <w:lang w:eastAsia="sk-SK"/>
        </w:rPr>
      </w:pPr>
      <w:hyperlink w:anchor="_Toc182423271" w:history="1">
        <w:r w:rsidRPr="001830C6">
          <w:rPr>
            <w:rStyle w:val="Hypertextovprepojenie"/>
            <w:i/>
            <w:iCs/>
            <w:noProof/>
          </w:rPr>
          <w:t>Obr. 2</w:t>
        </w:r>
        <w:r w:rsidRPr="001830C6">
          <w:rPr>
            <w:rStyle w:val="Hypertextovprepojenie"/>
            <w:i/>
            <w:iCs/>
            <w:noProof/>
          </w:rPr>
          <w:noBreakHyphen/>
          <w:t>35. Nastavenie IP adresy, príkazový riadok</w:t>
        </w:r>
        <w:r>
          <w:rPr>
            <w:noProof/>
            <w:webHidden/>
          </w:rPr>
          <w:tab/>
        </w:r>
        <w:r>
          <w:rPr>
            <w:noProof/>
            <w:webHidden/>
          </w:rPr>
          <w:fldChar w:fldCharType="begin"/>
        </w:r>
        <w:r>
          <w:rPr>
            <w:noProof/>
            <w:webHidden/>
          </w:rPr>
          <w:instrText xml:space="preserve"> PAGEREF _Toc182423271 \h </w:instrText>
        </w:r>
        <w:r>
          <w:rPr>
            <w:noProof/>
            <w:webHidden/>
          </w:rPr>
        </w:r>
        <w:r>
          <w:rPr>
            <w:noProof/>
            <w:webHidden/>
          </w:rPr>
          <w:fldChar w:fldCharType="separate"/>
        </w:r>
        <w:r w:rsidR="005418FC">
          <w:rPr>
            <w:noProof/>
            <w:webHidden/>
          </w:rPr>
          <w:t>29</w:t>
        </w:r>
        <w:r>
          <w:rPr>
            <w:noProof/>
            <w:webHidden/>
          </w:rPr>
          <w:fldChar w:fldCharType="end"/>
        </w:r>
      </w:hyperlink>
    </w:p>
    <w:p w14:paraId="27D4AFB1" w14:textId="4847C7FF" w:rsidR="002F06CD" w:rsidRDefault="002F06CD">
      <w:pPr>
        <w:pStyle w:val="Zoznamobrzkov"/>
        <w:tabs>
          <w:tab w:val="right" w:leader="dot" w:pos="9062"/>
        </w:tabs>
        <w:rPr>
          <w:rFonts w:eastAsiaTheme="minorEastAsia"/>
          <w:noProof/>
          <w:sz w:val="24"/>
          <w:szCs w:val="24"/>
          <w:lang w:eastAsia="sk-SK"/>
        </w:rPr>
      </w:pPr>
      <w:hyperlink w:anchor="_Toc182423272" w:history="1">
        <w:r w:rsidRPr="001830C6">
          <w:rPr>
            <w:rStyle w:val="Hypertextovprepojenie"/>
            <w:noProof/>
          </w:rPr>
          <w:t>Obr. 2</w:t>
        </w:r>
        <w:r w:rsidRPr="001830C6">
          <w:rPr>
            <w:rStyle w:val="Hypertextovprepojenie"/>
            <w:noProof/>
          </w:rPr>
          <w:noBreakHyphen/>
          <w:t>36. Zistenie názvov sieťových kariet, powershell</w:t>
        </w:r>
        <w:r>
          <w:rPr>
            <w:noProof/>
            <w:webHidden/>
          </w:rPr>
          <w:tab/>
        </w:r>
        <w:r>
          <w:rPr>
            <w:noProof/>
            <w:webHidden/>
          </w:rPr>
          <w:fldChar w:fldCharType="begin"/>
        </w:r>
        <w:r>
          <w:rPr>
            <w:noProof/>
            <w:webHidden/>
          </w:rPr>
          <w:instrText xml:space="preserve"> PAGEREF _Toc182423272 \h </w:instrText>
        </w:r>
        <w:r>
          <w:rPr>
            <w:noProof/>
            <w:webHidden/>
          </w:rPr>
        </w:r>
        <w:r>
          <w:rPr>
            <w:noProof/>
            <w:webHidden/>
          </w:rPr>
          <w:fldChar w:fldCharType="separate"/>
        </w:r>
        <w:r w:rsidR="005418FC">
          <w:rPr>
            <w:noProof/>
            <w:webHidden/>
          </w:rPr>
          <w:t>29</w:t>
        </w:r>
        <w:r>
          <w:rPr>
            <w:noProof/>
            <w:webHidden/>
          </w:rPr>
          <w:fldChar w:fldCharType="end"/>
        </w:r>
      </w:hyperlink>
    </w:p>
    <w:p w14:paraId="2564EFC5" w14:textId="4755345F" w:rsidR="002F06CD" w:rsidRDefault="002F06CD">
      <w:pPr>
        <w:pStyle w:val="Zoznamobrzkov"/>
        <w:tabs>
          <w:tab w:val="right" w:leader="dot" w:pos="9062"/>
        </w:tabs>
        <w:rPr>
          <w:rFonts w:eastAsiaTheme="minorEastAsia"/>
          <w:noProof/>
          <w:sz w:val="24"/>
          <w:szCs w:val="24"/>
          <w:lang w:eastAsia="sk-SK"/>
        </w:rPr>
      </w:pPr>
      <w:hyperlink w:anchor="_Toc182423273" w:history="1">
        <w:r w:rsidRPr="001830C6">
          <w:rPr>
            <w:rStyle w:val="Hypertextovprepojenie"/>
            <w:noProof/>
          </w:rPr>
          <w:t>Obr. 2</w:t>
        </w:r>
        <w:r w:rsidRPr="001830C6">
          <w:rPr>
            <w:rStyle w:val="Hypertextovprepojenie"/>
            <w:noProof/>
          </w:rPr>
          <w:noBreakHyphen/>
          <w:t>37. Nastavenie IP adresy, powershell</w:t>
        </w:r>
        <w:r>
          <w:rPr>
            <w:noProof/>
            <w:webHidden/>
          </w:rPr>
          <w:tab/>
        </w:r>
        <w:r>
          <w:rPr>
            <w:noProof/>
            <w:webHidden/>
          </w:rPr>
          <w:fldChar w:fldCharType="begin"/>
        </w:r>
        <w:r>
          <w:rPr>
            <w:noProof/>
            <w:webHidden/>
          </w:rPr>
          <w:instrText xml:space="preserve"> PAGEREF _Toc182423273 \h </w:instrText>
        </w:r>
        <w:r>
          <w:rPr>
            <w:noProof/>
            <w:webHidden/>
          </w:rPr>
        </w:r>
        <w:r>
          <w:rPr>
            <w:noProof/>
            <w:webHidden/>
          </w:rPr>
          <w:fldChar w:fldCharType="separate"/>
        </w:r>
        <w:r w:rsidR="005418FC">
          <w:rPr>
            <w:noProof/>
            <w:webHidden/>
          </w:rPr>
          <w:t>30</w:t>
        </w:r>
        <w:r>
          <w:rPr>
            <w:noProof/>
            <w:webHidden/>
          </w:rPr>
          <w:fldChar w:fldCharType="end"/>
        </w:r>
      </w:hyperlink>
    </w:p>
    <w:p w14:paraId="2C4F2392" w14:textId="3108C324" w:rsidR="002F06CD" w:rsidRDefault="002F06CD">
      <w:pPr>
        <w:pStyle w:val="Zoznamobrzkov"/>
        <w:tabs>
          <w:tab w:val="right" w:leader="dot" w:pos="9062"/>
        </w:tabs>
        <w:rPr>
          <w:rFonts w:eastAsiaTheme="minorEastAsia"/>
          <w:noProof/>
          <w:sz w:val="24"/>
          <w:szCs w:val="24"/>
          <w:lang w:eastAsia="sk-SK"/>
        </w:rPr>
      </w:pPr>
      <w:hyperlink w:anchor="_Toc182423274" w:history="1">
        <w:r w:rsidRPr="001830C6">
          <w:rPr>
            <w:rStyle w:val="Hypertextovprepojenie"/>
            <w:noProof/>
          </w:rPr>
          <w:t>Obr. 2</w:t>
        </w:r>
        <w:r w:rsidRPr="001830C6">
          <w:rPr>
            <w:rStyle w:val="Hypertextovprepojenie"/>
            <w:noProof/>
          </w:rPr>
          <w:noBreakHyphen/>
          <w:t>38. Server Manager, Computer name</w:t>
        </w:r>
        <w:r>
          <w:rPr>
            <w:noProof/>
            <w:webHidden/>
          </w:rPr>
          <w:tab/>
        </w:r>
        <w:r>
          <w:rPr>
            <w:noProof/>
            <w:webHidden/>
          </w:rPr>
          <w:fldChar w:fldCharType="begin"/>
        </w:r>
        <w:r>
          <w:rPr>
            <w:noProof/>
            <w:webHidden/>
          </w:rPr>
          <w:instrText xml:space="preserve"> PAGEREF _Toc182423274 \h </w:instrText>
        </w:r>
        <w:r>
          <w:rPr>
            <w:noProof/>
            <w:webHidden/>
          </w:rPr>
        </w:r>
        <w:r>
          <w:rPr>
            <w:noProof/>
            <w:webHidden/>
          </w:rPr>
          <w:fldChar w:fldCharType="separate"/>
        </w:r>
        <w:r w:rsidR="005418FC">
          <w:rPr>
            <w:noProof/>
            <w:webHidden/>
          </w:rPr>
          <w:t>31</w:t>
        </w:r>
        <w:r>
          <w:rPr>
            <w:noProof/>
            <w:webHidden/>
          </w:rPr>
          <w:fldChar w:fldCharType="end"/>
        </w:r>
      </w:hyperlink>
    </w:p>
    <w:p w14:paraId="73146B0F" w14:textId="19333D30" w:rsidR="002F06CD" w:rsidRDefault="002F06CD">
      <w:pPr>
        <w:pStyle w:val="Zoznamobrzkov"/>
        <w:tabs>
          <w:tab w:val="right" w:leader="dot" w:pos="9062"/>
        </w:tabs>
        <w:rPr>
          <w:rFonts w:eastAsiaTheme="minorEastAsia"/>
          <w:noProof/>
          <w:sz w:val="24"/>
          <w:szCs w:val="24"/>
          <w:lang w:eastAsia="sk-SK"/>
        </w:rPr>
      </w:pPr>
      <w:hyperlink w:anchor="_Toc182423275" w:history="1">
        <w:r w:rsidRPr="001830C6">
          <w:rPr>
            <w:rStyle w:val="Hypertextovprepojenie"/>
            <w:noProof/>
          </w:rPr>
          <w:t>Obr. 2</w:t>
        </w:r>
        <w:r w:rsidRPr="001830C6">
          <w:rPr>
            <w:rStyle w:val="Hypertextovprepojenie"/>
            <w:noProof/>
          </w:rPr>
          <w:noBreakHyphen/>
          <w:t>39. System Properties</w:t>
        </w:r>
        <w:r>
          <w:rPr>
            <w:noProof/>
            <w:webHidden/>
          </w:rPr>
          <w:tab/>
        </w:r>
        <w:r>
          <w:rPr>
            <w:noProof/>
            <w:webHidden/>
          </w:rPr>
          <w:fldChar w:fldCharType="begin"/>
        </w:r>
        <w:r>
          <w:rPr>
            <w:noProof/>
            <w:webHidden/>
          </w:rPr>
          <w:instrText xml:space="preserve"> PAGEREF _Toc182423275 \h </w:instrText>
        </w:r>
        <w:r>
          <w:rPr>
            <w:noProof/>
            <w:webHidden/>
          </w:rPr>
        </w:r>
        <w:r>
          <w:rPr>
            <w:noProof/>
            <w:webHidden/>
          </w:rPr>
          <w:fldChar w:fldCharType="separate"/>
        </w:r>
        <w:r w:rsidR="005418FC">
          <w:rPr>
            <w:noProof/>
            <w:webHidden/>
          </w:rPr>
          <w:t>31</w:t>
        </w:r>
        <w:r>
          <w:rPr>
            <w:noProof/>
            <w:webHidden/>
          </w:rPr>
          <w:fldChar w:fldCharType="end"/>
        </w:r>
      </w:hyperlink>
    </w:p>
    <w:p w14:paraId="715C022D" w14:textId="04DEE32F" w:rsidR="002F06CD" w:rsidRDefault="002F06CD">
      <w:pPr>
        <w:pStyle w:val="Zoznamobrzkov"/>
        <w:tabs>
          <w:tab w:val="right" w:leader="dot" w:pos="9062"/>
        </w:tabs>
        <w:rPr>
          <w:rFonts w:eastAsiaTheme="minorEastAsia"/>
          <w:noProof/>
          <w:sz w:val="24"/>
          <w:szCs w:val="24"/>
          <w:lang w:eastAsia="sk-SK"/>
        </w:rPr>
      </w:pPr>
      <w:hyperlink w:anchor="_Toc182423276" w:history="1">
        <w:r w:rsidRPr="001830C6">
          <w:rPr>
            <w:rStyle w:val="Hypertextovprepojenie"/>
            <w:noProof/>
          </w:rPr>
          <w:t>Obr. 2</w:t>
        </w:r>
        <w:r w:rsidRPr="001830C6">
          <w:rPr>
            <w:rStyle w:val="Hypertextovprepojenie"/>
            <w:noProof/>
          </w:rPr>
          <w:noBreakHyphen/>
          <w:t>40. Computer Name/Domain Changes</w:t>
        </w:r>
        <w:r>
          <w:rPr>
            <w:noProof/>
            <w:webHidden/>
          </w:rPr>
          <w:tab/>
        </w:r>
        <w:r>
          <w:rPr>
            <w:noProof/>
            <w:webHidden/>
          </w:rPr>
          <w:fldChar w:fldCharType="begin"/>
        </w:r>
        <w:r>
          <w:rPr>
            <w:noProof/>
            <w:webHidden/>
          </w:rPr>
          <w:instrText xml:space="preserve"> PAGEREF _Toc182423276 \h </w:instrText>
        </w:r>
        <w:r>
          <w:rPr>
            <w:noProof/>
            <w:webHidden/>
          </w:rPr>
        </w:r>
        <w:r>
          <w:rPr>
            <w:noProof/>
            <w:webHidden/>
          </w:rPr>
          <w:fldChar w:fldCharType="separate"/>
        </w:r>
        <w:r w:rsidR="005418FC">
          <w:rPr>
            <w:noProof/>
            <w:webHidden/>
          </w:rPr>
          <w:t>32</w:t>
        </w:r>
        <w:r>
          <w:rPr>
            <w:noProof/>
            <w:webHidden/>
          </w:rPr>
          <w:fldChar w:fldCharType="end"/>
        </w:r>
      </w:hyperlink>
    </w:p>
    <w:p w14:paraId="71CC6F8E" w14:textId="1E5B256A" w:rsidR="002F06CD" w:rsidRDefault="002F06CD">
      <w:pPr>
        <w:pStyle w:val="Zoznamobrzkov"/>
        <w:tabs>
          <w:tab w:val="right" w:leader="dot" w:pos="9062"/>
        </w:tabs>
        <w:rPr>
          <w:rFonts w:eastAsiaTheme="minorEastAsia"/>
          <w:noProof/>
          <w:sz w:val="24"/>
          <w:szCs w:val="24"/>
          <w:lang w:eastAsia="sk-SK"/>
        </w:rPr>
      </w:pPr>
      <w:hyperlink w:anchor="_Toc182423277" w:history="1">
        <w:r w:rsidRPr="001830C6">
          <w:rPr>
            <w:rStyle w:val="Hypertextovprepojenie"/>
            <w:noProof/>
          </w:rPr>
          <w:t>Obr. 2</w:t>
        </w:r>
        <w:r w:rsidRPr="001830C6">
          <w:rPr>
            <w:rStyle w:val="Hypertextovprepojenie"/>
            <w:noProof/>
          </w:rPr>
          <w:noBreakHyphen/>
          <w:t>41. Informačné okno o nutnom reštarte systému</w:t>
        </w:r>
        <w:r>
          <w:rPr>
            <w:noProof/>
            <w:webHidden/>
          </w:rPr>
          <w:tab/>
        </w:r>
        <w:r>
          <w:rPr>
            <w:noProof/>
            <w:webHidden/>
          </w:rPr>
          <w:fldChar w:fldCharType="begin"/>
        </w:r>
        <w:r>
          <w:rPr>
            <w:noProof/>
            <w:webHidden/>
          </w:rPr>
          <w:instrText xml:space="preserve"> PAGEREF _Toc182423277 \h </w:instrText>
        </w:r>
        <w:r>
          <w:rPr>
            <w:noProof/>
            <w:webHidden/>
          </w:rPr>
        </w:r>
        <w:r>
          <w:rPr>
            <w:noProof/>
            <w:webHidden/>
          </w:rPr>
          <w:fldChar w:fldCharType="separate"/>
        </w:r>
        <w:r w:rsidR="005418FC">
          <w:rPr>
            <w:noProof/>
            <w:webHidden/>
          </w:rPr>
          <w:t>32</w:t>
        </w:r>
        <w:r>
          <w:rPr>
            <w:noProof/>
            <w:webHidden/>
          </w:rPr>
          <w:fldChar w:fldCharType="end"/>
        </w:r>
      </w:hyperlink>
    </w:p>
    <w:p w14:paraId="4AE09A7D" w14:textId="6D5A45CE" w:rsidR="002F06CD" w:rsidRDefault="002F06CD">
      <w:pPr>
        <w:pStyle w:val="Zoznamobrzkov"/>
        <w:tabs>
          <w:tab w:val="right" w:leader="dot" w:pos="9062"/>
        </w:tabs>
        <w:rPr>
          <w:rFonts w:eastAsiaTheme="minorEastAsia"/>
          <w:noProof/>
          <w:sz w:val="24"/>
          <w:szCs w:val="24"/>
          <w:lang w:eastAsia="sk-SK"/>
        </w:rPr>
      </w:pPr>
      <w:hyperlink w:anchor="_Toc182423278" w:history="1">
        <w:r w:rsidRPr="001830C6">
          <w:rPr>
            <w:rStyle w:val="Hypertextovprepojenie"/>
            <w:noProof/>
          </w:rPr>
          <w:t>Obr. 2</w:t>
        </w:r>
        <w:r w:rsidRPr="001830C6">
          <w:rPr>
            <w:rStyle w:val="Hypertextovprepojenie"/>
            <w:noProof/>
          </w:rPr>
          <w:noBreakHyphen/>
          <w:t>42. System Properties s varovaním, vyžadovaný reštart</w:t>
        </w:r>
        <w:r>
          <w:rPr>
            <w:noProof/>
            <w:webHidden/>
          </w:rPr>
          <w:tab/>
        </w:r>
        <w:r>
          <w:rPr>
            <w:noProof/>
            <w:webHidden/>
          </w:rPr>
          <w:fldChar w:fldCharType="begin"/>
        </w:r>
        <w:r>
          <w:rPr>
            <w:noProof/>
            <w:webHidden/>
          </w:rPr>
          <w:instrText xml:space="preserve"> PAGEREF _Toc182423278 \h </w:instrText>
        </w:r>
        <w:r>
          <w:rPr>
            <w:noProof/>
            <w:webHidden/>
          </w:rPr>
        </w:r>
        <w:r>
          <w:rPr>
            <w:noProof/>
            <w:webHidden/>
          </w:rPr>
          <w:fldChar w:fldCharType="separate"/>
        </w:r>
        <w:r w:rsidR="005418FC">
          <w:rPr>
            <w:noProof/>
            <w:webHidden/>
          </w:rPr>
          <w:t>33</w:t>
        </w:r>
        <w:r>
          <w:rPr>
            <w:noProof/>
            <w:webHidden/>
          </w:rPr>
          <w:fldChar w:fldCharType="end"/>
        </w:r>
      </w:hyperlink>
    </w:p>
    <w:p w14:paraId="259389A6" w14:textId="73F2FA8A" w:rsidR="002F06CD" w:rsidRDefault="002F06CD">
      <w:pPr>
        <w:pStyle w:val="Zoznamobrzkov"/>
        <w:tabs>
          <w:tab w:val="right" w:leader="dot" w:pos="9062"/>
        </w:tabs>
        <w:rPr>
          <w:rFonts w:eastAsiaTheme="minorEastAsia"/>
          <w:noProof/>
          <w:sz w:val="24"/>
          <w:szCs w:val="24"/>
          <w:lang w:eastAsia="sk-SK"/>
        </w:rPr>
      </w:pPr>
      <w:hyperlink w:anchor="_Toc182423279" w:history="1">
        <w:r w:rsidRPr="001830C6">
          <w:rPr>
            <w:rStyle w:val="Hypertextovprepojenie"/>
            <w:noProof/>
          </w:rPr>
          <w:t>Obr. 2</w:t>
        </w:r>
        <w:r w:rsidRPr="001830C6">
          <w:rPr>
            <w:rStyle w:val="Hypertextovprepojenie"/>
            <w:noProof/>
          </w:rPr>
          <w:noBreakHyphen/>
          <w:t>43. Okno reštartovať hneď alebo reštartovať neskôr</w:t>
        </w:r>
        <w:r>
          <w:rPr>
            <w:noProof/>
            <w:webHidden/>
          </w:rPr>
          <w:tab/>
        </w:r>
        <w:r>
          <w:rPr>
            <w:noProof/>
            <w:webHidden/>
          </w:rPr>
          <w:fldChar w:fldCharType="begin"/>
        </w:r>
        <w:r>
          <w:rPr>
            <w:noProof/>
            <w:webHidden/>
          </w:rPr>
          <w:instrText xml:space="preserve"> PAGEREF _Toc182423279 \h </w:instrText>
        </w:r>
        <w:r>
          <w:rPr>
            <w:noProof/>
            <w:webHidden/>
          </w:rPr>
        </w:r>
        <w:r>
          <w:rPr>
            <w:noProof/>
            <w:webHidden/>
          </w:rPr>
          <w:fldChar w:fldCharType="separate"/>
        </w:r>
        <w:r w:rsidR="005418FC">
          <w:rPr>
            <w:noProof/>
            <w:webHidden/>
          </w:rPr>
          <w:t>33</w:t>
        </w:r>
        <w:r>
          <w:rPr>
            <w:noProof/>
            <w:webHidden/>
          </w:rPr>
          <w:fldChar w:fldCharType="end"/>
        </w:r>
      </w:hyperlink>
    </w:p>
    <w:p w14:paraId="28146FC9" w14:textId="667FAC10" w:rsidR="002F06CD" w:rsidRDefault="002F06CD">
      <w:pPr>
        <w:pStyle w:val="Zoznamobrzkov"/>
        <w:tabs>
          <w:tab w:val="right" w:leader="dot" w:pos="9062"/>
        </w:tabs>
        <w:rPr>
          <w:rFonts w:eastAsiaTheme="minorEastAsia"/>
          <w:noProof/>
          <w:sz w:val="24"/>
          <w:szCs w:val="24"/>
          <w:lang w:eastAsia="sk-SK"/>
        </w:rPr>
      </w:pPr>
      <w:hyperlink w:anchor="_Toc182423280" w:history="1">
        <w:r w:rsidRPr="001830C6">
          <w:rPr>
            <w:rStyle w:val="Hypertextovprepojenie"/>
            <w:noProof/>
          </w:rPr>
          <w:t>Obr. 2</w:t>
        </w:r>
        <w:r w:rsidRPr="001830C6">
          <w:rPr>
            <w:rStyle w:val="Hypertextovprepojenie"/>
            <w:noProof/>
          </w:rPr>
          <w:noBreakHyphen/>
          <w:t>44. Server Configuration, zmena mena serveru</w:t>
        </w:r>
        <w:r>
          <w:rPr>
            <w:noProof/>
            <w:webHidden/>
          </w:rPr>
          <w:tab/>
        </w:r>
        <w:r>
          <w:rPr>
            <w:noProof/>
            <w:webHidden/>
          </w:rPr>
          <w:fldChar w:fldCharType="begin"/>
        </w:r>
        <w:r>
          <w:rPr>
            <w:noProof/>
            <w:webHidden/>
          </w:rPr>
          <w:instrText xml:space="preserve"> PAGEREF _Toc182423280 \h </w:instrText>
        </w:r>
        <w:r>
          <w:rPr>
            <w:noProof/>
            <w:webHidden/>
          </w:rPr>
        </w:r>
        <w:r>
          <w:rPr>
            <w:noProof/>
            <w:webHidden/>
          </w:rPr>
          <w:fldChar w:fldCharType="separate"/>
        </w:r>
        <w:r w:rsidR="005418FC">
          <w:rPr>
            <w:noProof/>
            <w:webHidden/>
          </w:rPr>
          <w:t>34</w:t>
        </w:r>
        <w:r>
          <w:rPr>
            <w:noProof/>
            <w:webHidden/>
          </w:rPr>
          <w:fldChar w:fldCharType="end"/>
        </w:r>
      </w:hyperlink>
    </w:p>
    <w:p w14:paraId="33113AA0" w14:textId="4482D8FC" w:rsidR="002F06CD" w:rsidRDefault="002F06CD">
      <w:pPr>
        <w:pStyle w:val="Zoznamobrzkov"/>
        <w:tabs>
          <w:tab w:val="right" w:leader="dot" w:pos="9062"/>
        </w:tabs>
        <w:rPr>
          <w:rFonts w:eastAsiaTheme="minorEastAsia"/>
          <w:noProof/>
          <w:sz w:val="24"/>
          <w:szCs w:val="24"/>
          <w:lang w:eastAsia="sk-SK"/>
        </w:rPr>
      </w:pPr>
      <w:hyperlink w:anchor="_Toc182423281" w:history="1">
        <w:r w:rsidRPr="001830C6">
          <w:rPr>
            <w:rStyle w:val="Hypertextovprepojenie"/>
            <w:noProof/>
          </w:rPr>
          <w:t>Obr. 2</w:t>
        </w:r>
        <w:r w:rsidRPr="001830C6">
          <w:rPr>
            <w:rStyle w:val="Hypertextovprepojenie"/>
            <w:noProof/>
          </w:rPr>
          <w:noBreakHyphen/>
          <w:t>45. Voľba 2, zmena mena servera</w:t>
        </w:r>
        <w:r>
          <w:rPr>
            <w:noProof/>
            <w:webHidden/>
          </w:rPr>
          <w:tab/>
        </w:r>
        <w:r>
          <w:rPr>
            <w:noProof/>
            <w:webHidden/>
          </w:rPr>
          <w:fldChar w:fldCharType="begin"/>
        </w:r>
        <w:r>
          <w:rPr>
            <w:noProof/>
            <w:webHidden/>
          </w:rPr>
          <w:instrText xml:space="preserve"> PAGEREF _Toc182423281 \h </w:instrText>
        </w:r>
        <w:r>
          <w:rPr>
            <w:noProof/>
            <w:webHidden/>
          </w:rPr>
        </w:r>
        <w:r>
          <w:rPr>
            <w:noProof/>
            <w:webHidden/>
          </w:rPr>
          <w:fldChar w:fldCharType="separate"/>
        </w:r>
        <w:r w:rsidR="005418FC">
          <w:rPr>
            <w:noProof/>
            <w:webHidden/>
          </w:rPr>
          <w:t>34</w:t>
        </w:r>
        <w:r>
          <w:rPr>
            <w:noProof/>
            <w:webHidden/>
          </w:rPr>
          <w:fldChar w:fldCharType="end"/>
        </w:r>
      </w:hyperlink>
    </w:p>
    <w:p w14:paraId="3702E657" w14:textId="0C5F245F" w:rsidR="002F06CD" w:rsidRDefault="002F06CD">
      <w:pPr>
        <w:pStyle w:val="Zoznamobrzkov"/>
        <w:tabs>
          <w:tab w:val="right" w:leader="dot" w:pos="9062"/>
        </w:tabs>
        <w:rPr>
          <w:rFonts w:eastAsiaTheme="minorEastAsia"/>
          <w:noProof/>
          <w:sz w:val="24"/>
          <w:szCs w:val="24"/>
          <w:lang w:eastAsia="sk-SK"/>
        </w:rPr>
      </w:pPr>
      <w:hyperlink w:anchor="_Toc182423282" w:history="1">
        <w:r w:rsidRPr="001830C6">
          <w:rPr>
            <w:rStyle w:val="Hypertextovprepojenie"/>
            <w:noProof/>
          </w:rPr>
          <w:t>Obr. 2</w:t>
        </w:r>
        <w:r w:rsidRPr="001830C6">
          <w:rPr>
            <w:rStyle w:val="Hypertextovprepojenie"/>
            <w:noProof/>
          </w:rPr>
          <w:noBreakHyphen/>
          <w:t>46. Reštart pre zmenu mena, core server</w:t>
        </w:r>
        <w:r>
          <w:rPr>
            <w:noProof/>
            <w:webHidden/>
          </w:rPr>
          <w:tab/>
        </w:r>
        <w:r>
          <w:rPr>
            <w:noProof/>
            <w:webHidden/>
          </w:rPr>
          <w:fldChar w:fldCharType="begin"/>
        </w:r>
        <w:r>
          <w:rPr>
            <w:noProof/>
            <w:webHidden/>
          </w:rPr>
          <w:instrText xml:space="preserve"> PAGEREF _Toc182423282 \h </w:instrText>
        </w:r>
        <w:r>
          <w:rPr>
            <w:noProof/>
            <w:webHidden/>
          </w:rPr>
        </w:r>
        <w:r>
          <w:rPr>
            <w:noProof/>
            <w:webHidden/>
          </w:rPr>
          <w:fldChar w:fldCharType="separate"/>
        </w:r>
        <w:r w:rsidR="005418FC">
          <w:rPr>
            <w:noProof/>
            <w:webHidden/>
          </w:rPr>
          <w:t>35</w:t>
        </w:r>
        <w:r>
          <w:rPr>
            <w:noProof/>
            <w:webHidden/>
          </w:rPr>
          <w:fldChar w:fldCharType="end"/>
        </w:r>
      </w:hyperlink>
    </w:p>
    <w:p w14:paraId="054B65C2" w14:textId="464C3518" w:rsidR="002F06CD" w:rsidRDefault="002F06CD">
      <w:pPr>
        <w:pStyle w:val="Zoznamobrzkov"/>
        <w:tabs>
          <w:tab w:val="right" w:leader="dot" w:pos="9062"/>
        </w:tabs>
        <w:rPr>
          <w:rFonts w:eastAsiaTheme="minorEastAsia"/>
          <w:noProof/>
          <w:sz w:val="24"/>
          <w:szCs w:val="24"/>
          <w:lang w:eastAsia="sk-SK"/>
        </w:rPr>
      </w:pPr>
      <w:hyperlink w:anchor="_Toc182423283" w:history="1">
        <w:r w:rsidRPr="001830C6">
          <w:rPr>
            <w:rStyle w:val="Hypertextovprepojenie"/>
            <w:noProof/>
          </w:rPr>
          <w:t>Obr. 2</w:t>
        </w:r>
        <w:r w:rsidRPr="001830C6">
          <w:rPr>
            <w:rStyle w:val="Hypertextovprepojenie"/>
            <w:noProof/>
          </w:rPr>
          <w:noBreakHyphen/>
          <w:t>47. Príkazový riadok, zobrazenie názvu počítača</w:t>
        </w:r>
        <w:r>
          <w:rPr>
            <w:noProof/>
            <w:webHidden/>
          </w:rPr>
          <w:tab/>
        </w:r>
        <w:r>
          <w:rPr>
            <w:noProof/>
            <w:webHidden/>
          </w:rPr>
          <w:fldChar w:fldCharType="begin"/>
        </w:r>
        <w:r>
          <w:rPr>
            <w:noProof/>
            <w:webHidden/>
          </w:rPr>
          <w:instrText xml:space="preserve"> PAGEREF _Toc182423283 \h </w:instrText>
        </w:r>
        <w:r>
          <w:rPr>
            <w:noProof/>
            <w:webHidden/>
          </w:rPr>
        </w:r>
        <w:r>
          <w:rPr>
            <w:noProof/>
            <w:webHidden/>
          </w:rPr>
          <w:fldChar w:fldCharType="separate"/>
        </w:r>
        <w:r w:rsidR="005418FC">
          <w:rPr>
            <w:noProof/>
            <w:webHidden/>
          </w:rPr>
          <w:t>35</w:t>
        </w:r>
        <w:r>
          <w:rPr>
            <w:noProof/>
            <w:webHidden/>
          </w:rPr>
          <w:fldChar w:fldCharType="end"/>
        </w:r>
      </w:hyperlink>
    </w:p>
    <w:p w14:paraId="388B8843" w14:textId="63D865C5" w:rsidR="002F06CD" w:rsidRDefault="002F06CD">
      <w:pPr>
        <w:pStyle w:val="Zoznamobrzkov"/>
        <w:tabs>
          <w:tab w:val="right" w:leader="dot" w:pos="9062"/>
        </w:tabs>
        <w:rPr>
          <w:rFonts w:eastAsiaTheme="minorEastAsia"/>
          <w:noProof/>
          <w:sz w:val="24"/>
          <w:szCs w:val="24"/>
          <w:lang w:eastAsia="sk-SK"/>
        </w:rPr>
      </w:pPr>
      <w:hyperlink w:anchor="_Toc182423284" w:history="1">
        <w:r w:rsidRPr="001830C6">
          <w:rPr>
            <w:rStyle w:val="Hypertextovprepojenie"/>
            <w:noProof/>
          </w:rPr>
          <w:t>Obr. 2</w:t>
        </w:r>
        <w:r w:rsidRPr="001830C6">
          <w:rPr>
            <w:rStyle w:val="Hypertextovprepojenie"/>
            <w:noProof/>
          </w:rPr>
          <w:noBreakHyphen/>
          <w:t>48. Príkazový riadok, premenovanie počítača</w:t>
        </w:r>
        <w:r>
          <w:rPr>
            <w:noProof/>
            <w:webHidden/>
          </w:rPr>
          <w:tab/>
        </w:r>
        <w:r>
          <w:rPr>
            <w:noProof/>
            <w:webHidden/>
          </w:rPr>
          <w:fldChar w:fldCharType="begin"/>
        </w:r>
        <w:r>
          <w:rPr>
            <w:noProof/>
            <w:webHidden/>
          </w:rPr>
          <w:instrText xml:space="preserve"> PAGEREF _Toc182423284 \h </w:instrText>
        </w:r>
        <w:r>
          <w:rPr>
            <w:noProof/>
            <w:webHidden/>
          </w:rPr>
        </w:r>
        <w:r>
          <w:rPr>
            <w:noProof/>
            <w:webHidden/>
          </w:rPr>
          <w:fldChar w:fldCharType="separate"/>
        </w:r>
        <w:r w:rsidR="005418FC">
          <w:rPr>
            <w:noProof/>
            <w:webHidden/>
          </w:rPr>
          <w:t>36</w:t>
        </w:r>
        <w:r>
          <w:rPr>
            <w:noProof/>
            <w:webHidden/>
          </w:rPr>
          <w:fldChar w:fldCharType="end"/>
        </w:r>
      </w:hyperlink>
    </w:p>
    <w:p w14:paraId="5BF74270" w14:textId="4A1E08E5" w:rsidR="002F06CD" w:rsidRDefault="002F06CD">
      <w:pPr>
        <w:pStyle w:val="Zoznamobrzkov"/>
        <w:tabs>
          <w:tab w:val="right" w:leader="dot" w:pos="9062"/>
        </w:tabs>
        <w:rPr>
          <w:rFonts w:eastAsiaTheme="minorEastAsia"/>
          <w:noProof/>
          <w:sz w:val="24"/>
          <w:szCs w:val="24"/>
          <w:lang w:eastAsia="sk-SK"/>
        </w:rPr>
      </w:pPr>
      <w:hyperlink w:anchor="_Toc182423285" w:history="1">
        <w:r w:rsidRPr="001830C6">
          <w:rPr>
            <w:rStyle w:val="Hypertextovprepojenie"/>
            <w:noProof/>
          </w:rPr>
          <w:t>Obr. 2</w:t>
        </w:r>
        <w:r w:rsidRPr="001830C6">
          <w:rPr>
            <w:rStyle w:val="Hypertextovprepojenie"/>
            <w:noProof/>
          </w:rPr>
          <w:noBreakHyphen/>
          <w:t>49. Príkazový riadok, reštart systému</w:t>
        </w:r>
        <w:r>
          <w:rPr>
            <w:noProof/>
            <w:webHidden/>
          </w:rPr>
          <w:tab/>
        </w:r>
        <w:r>
          <w:rPr>
            <w:noProof/>
            <w:webHidden/>
          </w:rPr>
          <w:fldChar w:fldCharType="begin"/>
        </w:r>
        <w:r>
          <w:rPr>
            <w:noProof/>
            <w:webHidden/>
          </w:rPr>
          <w:instrText xml:space="preserve"> PAGEREF _Toc182423285 \h </w:instrText>
        </w:r>
        <w:r>
          <w:rPr>
            <w:noProof/>
            <w:webHidden/>
          </w:rPr>
        </w:r>
        <w:r>
          <w:rPr>
            <w:noProof/>
            <w:webHidden/>
          </w:rPr>
          <w:fldChar w:fldCharType="separate"/>
        </w:r>
        <w:r w:rsidR="005418FC">
          <w:rPr>
            <w:noProof/>
            <w:webHidden/>
          </w:rPr>
          <w:t>36</w:t>
        </w:r>
        <w:r>
          <w:rPr>
            <w:noProof/>
            <w:webHidden/>
          </w:rPr>
          <w:fldChar w:fldCharType="end"/>
        </w:r>
      </w:hyperlink>
    </w:p>
    <w:p w14:paraId="37BCA332" w14:textId="52E6565E" w:rsidR="002F06CD" w:rsidRDefault="002F06CD">
      <w:pPr>
        <w:pStyle w:val="Zoznamobrzkov"/>
        <w:tabs>
          <w:tab w:val="right" w:leader="dot" w:pos="9062"/>
        </w:tabs>
        <w:rPr>
          <w:rFonts w:eastAsiaTheme="minorEastAsia"/>
          <w:noProof/>
          <w:sz w:val="24"/>
          <w:szCs w:val="24"/>
          <w:lang w:eastAsia="sk-SK"/>
        </w:rPr>
      </w:pPr>
      <w:hyperlink w:anchor="_Toc182423286" w:history="1">
        <w:r w:rsidRPr="001830C6">
          <w:rPr>
            <w:rStyle w:val="Hypertextovprepojenie"/>
            <w:noProof/>
          </w:rPr>
          <w:t>Obr. 2</w:t>
        </w:r>
        <w:r w:rsidRPr="001830C6">
          <w:rPr>
            <w:rStyle w:val="Hypertextovprepojenie"/>
            <w:noProof/>
          </w:rPr>
          <w:noBreakHyphen/>
          <w:t>50. Powershell, zistenie názvu počítača</w:t>
        </w:r>
        <w:r>
          <w:rPr>
            <w:noProof/>
            <w:webHidden/>
          </w:rPr>
          <w:tab/>
        </w:r>
        <w:r>
          <w:rPr>
            <w:noProof/>
            <w:webHidden/>
          </w:rPr>
          <w:fldChar w:fldCharType="begin"/>
        </w:r>
        <w:r>
          <w:rPr>
            <w:noProof/>
            <w:webHidden/>
          </w:rPr>
          <w:instrText xml:space="preserve"> PAGEREF _Toc182423286 \h </w:instrText>
        </w:r>
        <w:r>
          <w:rPr>
            <w:noProof/>
            <w:webHidden/>
          </w:rPr>
        </w:r>
        <w:r>
          <w:rPr>
            <w:noProof/>
            <w:webHidden/>
          </w:rPr>
          <w:fldChar w:fldCharType="separate"/>
        </w:r>
        <w:r w:rsidR="005418FC">
          <w:rPr>
            <w:noProof/>
            <w:webHidden/>
          </w:rPr>
          <w:t>36</w:t>
        </w:r>
        <w:r>
          <w:rPr>
            <w:noProof/>
            <w:webHidden/>
          </w:rPr>
          <w:fldChar w:fldCharType="end"/>
        </w:r>
      </w:hyperlink>
    </w:p>
    <w:p w14:paraId="5ACD8D34" w14:textId="43F4FBC0" w:rsidR="002F06CD" w:rsidRDefault="002F06CD">
      <w:pPr>
        <w:pStyle w:val="Zoznamobrzkov"/>
        <w:tabs>
          <w:tab w:val="right" w:leader="dot" w:pos="9062"/>
        </w:tabs>
        <w:rPr>
          <w:rFonts w:eastAsiaTheme="minorEastAsia"/>
          <w:noProof/>
          <w:sz w:val="24"/>
          <w:szCs w:val="24"/>
          <w:lang w:eastAsia="sk-SK"/>
        </w:rPr>
      </w:pPr>
      <w:hyperlink w:anchor="_Toc182423287" w:history="1">
        <w:r w:rsidRPr="001830C6">
          <w:rPr>
            <w:rStyle w:val="Hypertextovprepojenie"/>
            <w:noProof/>
          </w:rPr>
          <w:t>Obr. 2</w:t>
        </w:r>
        <w:r w:rsidRPr="001830C6">
          <w:rPr>
            <w:rStyle w:val="Hypertextovprepojenie"/>
            <w:noProof/>
          </w:rPr>
          <w:noBreakHyphen/>
          <w:t>51. Powershell, zmena názvu počítača</w:t>
        </w:r>
        <w:r>
          <w:rPr>
            <w:noProof/>
            <w:webHidden/>
          </w:rPr>
          <w:tab/>
        </w:r>
        <w:r>
          <w:rPr>
            <w:noProof/>
            <w:webHidden/>
          </w:rPr>
          <w:fldChar w:fldCharType="begin"/>
        </w:r>
        <w:r>
          <w:rPr>
            <w:noProof/>
            <w:webHidden/>
          </w:rPr>
          <w:instrText xml:space="preserve"> PAGEREF _Toc182423287 \h </w:instrText>
        </w:r>
        <w:r>
          <w:rPr>
            <w:noProof/>
            <w:webHidden/>
          </w:rPr>
        </w:r>
        <w:r>
          <w:rPr>
            <w:noProof/>
            <w:webHidden/>
          </w:rPr>
          <w:fldChar w:fldCharType="separate"/>
        </w:r>
        <w:r w:rsidR="005418FC">
          <w:rPr>
            <w:noProof/>
            <w:webHidden/>
          </w:rPr>
          <w:t>37</w:t>
        </w:r>
        <w:r>
          <w:rPr>
            <w:noProof/>
            <w:webHidden/>
          </w:rPr>
          <w:fldChar w:fldCharType="end"/>
        </w:r>
      </w:hyperlink>
    </w:p>
    <w:p w14:paraId="1AAEEE24" w14:textId="269AF079" w:rsidR="002F06CD" w:rsidRDefault="002F06CD">
      <w:pPr>
        <w:pStyle w:val="Zoznamobrzkov"/>
        <w:tabs>
          <w:tab w:val="right" w:leader="dot" w:pos="9062"/>
        </w:tabs>
        <w:rPr>
          <w:rFonts w:eastAsiaTheme="minorEastAsia"/>
          <w:noProof/>
          <w:sz w:val="24"/>
          <w:szCs w:val="24"/>
          <w:lang w:eastAsia="sk-SK"/>
        </w:rPr>
      </w:pPr>
      <w:hyperlink w:anchor="_Toc182423288" w:history="1">
        <w:r w:rsidRPr="001830C6">
          <w:rPr>
            <w:rStyle w:val="Hypertextovprepojenie"/>
            <w:noProof/>
          </w:rPr>
          <w:t>Obr. 2</w:t>
        </w:r>
        <w:r w:rsidRPr="001830C6">
          <w:rPr>
            <w:rStyle w:val="Hypertextovprepojenie"/>
            <w:noProof/>
          </w:rPr>
          <w:noBreakHyphen/>
          <w:t>52. Powershell, reštart počítača</w:t>
        </w:r>
        <w:r>
          <w:rPr>
            <w:noProof/>
            <w:webHidden/>
          </w:rPr>
          <w:tab/>
        </w:r>
        <w:r>
          <w:rPr>
            <w:noProof/>
            <w:webHidden/>
          </w:rPr>
          <w:fldChar w:fldCharType="begin"/>
        </w:r>
        <w:r>
          <w:rPr>
            <w:noProof/>
            <w:webHidden/>
          </w:rPr>
          <w:instrText xml:space="preserve"> PAGEREF _Toc182423288 \h </w:instrText>
        </w:r>
        <w:r>
          <w:rPr>
            <w:noProof/>
            <w:webHidden/>
          </w:rPr>
        </w:r>
        <w:r>
          <w:rPr>
            <w:noProof/>
            <w:webHidden/>
          </w:rPr>
          <w:fldChar w:fldCharType="separate"/>
        </w:r>
        <w:r w:rsidR="005418FC">
          <w:rPr>
            <w:noProof/>
            <w:webHidden/>
          </w:rPr>
          <w:t>37</w:t>
        </w:r>
        <w:r>
          <w:rPr>
            <w:noProof/>
            <w:webHidden/>
          </w:rPr>
          <w:fldChar w:fldCharType="end"/>
        </w:r>
      </w:hyperlink>
    </w:p>
    <w:p w14:paraId="43F2A448" w14:textId="51908243" w:rsidR="002F06CD" w:rsidRDefault="002F06CD">
      <w:pPr>
        <w:pStyle w:val="Zoznamobrzkov"/>
        <w:tabs>
          <w:tab w:val="right" w:leader="dot" w:pos="9062"/>
        </w:tabs>
        <w:rPr>
          <w:rFonts w:eastAsiaTheme="minorEastAsia"/>
          <w:noProof/>
          <w:sz w:val="24"/>
          <w:szCs w:val="24"/>
          <w:lang w:eastAsia="sk-SK"/>
        </w:rPr>
      </w:pPr>
      <w:hyperlink w:anchor="_Toc182423289" w:history="1">
        <w:r w:rsidRPr="001830C6">
          <w:rPr>
            <w:rStyle w:val="Hypertextovprepojenie"/>
            <w:noProof/>
          </w:rPr>
          <w:t>Obr. 2</w:t>
        </w:r>
        <w:r w:rsidRPr="001830C6">
          <w:rPr>
            <w:rStyle w:val="Hypertextovprepojenie"/>
            <w:noProof/>
          </w:rPr>
          <w:noBreakHyphen/>
          <w:t>53. Odpoveď programu ping, neúspešné odpovede na 172.20.50.12</w:t>
        </w:r>
        <w:r>
          <w:rPr>
            <w:noProof/>
            <w:webHidden/>
          </w:rPr>
          <w:tab/>
        </w:r>
        <w:r>
          <w:rPr>
            <w:noProof/>
            <w:webHidden/>
          </w:rPr>
          <w:fldChar w:fldCharType="begin"/>
        </w:r>
        <w:r>
          <w:rPr>
            <w:noProof/>
            <w:webHidden/>
          </w:rPr>
          <w:instrText xml:space="preserve"> PAGEREF _Toc182423289 \h </w:instrText>
        </w:r>
        <w:r>
          <w:rPr>
            <w:noProof/>
            <w:webHidden/>
          </w:rPr>
        </w:r>
        <w:r>
          <w:rPr>
            <w:noProof/>
            <w:webHidden/>
          </w:rPr>
          <w:fldChar w:fldCharType="separate"/>
        </w:r>
        <w:r w:rsidR="005418FC">
          <w:rPr>
            <w:noProof/>
            <w:webHidden/>
          </w:rPr>
          <w:t>38</w:t>
        </w:r>
        <w:r>
          <w:rPr>
            <w:noProof/>
            <w:webHidden/>
          </w:rPr>
          <w:fldChar w:fldCharType="end"/>
        </w:r>
      </w:hyperlink>
    </w:p>
    <w:p w14:paraId="4E9549C1" w14:textId="13E2B766" w:rsidR="002F06CD" w:rsidRDefault="002F06CD">
      <w:pPr>
        <w:pStyle w:val="Zoznamobrzkov"/>
        <w:tabs>
          <w:tab w:val="right" w:leader="dot" w:pos="9062"/>
        </w:tabs>
        <w:rPr>
          <w:rFonts w:eastAsiaTheme="minorEastAsia"/>
          <w:noProof/>
          <w:sz w:val="24"/>
          <w:szCs w:val="24"/>
          <w:lang w:eastAsia="sk-SK"/>
        </w:rPr>
      </w:pPr>
      <w:hyperlink w:anchor="_Toc182423290" w:history="1">
        <w:r w:rsidRPr="001830C6">
          <w:rPr>
            <w:rStyle w:val="Hypertextovprepojenie"/>
            <w:noProof/>
          </w:rPr>
          <w:t>Obr. 2</w:t>
        </w:r>
        <w:r w:rsidRPr="001830C6">
          <w:rPr>
            <w:rStyle w:val="Hypertextovprepojenie"/>
            <w:noProof/>
          </w:rPr>
          <w:noBreakHyphen/>
          <w:t>54. Server Manager, Windows Firewall</w:t>
        </w:r>
        <w:r>
          <w:rPr>
            <w:noProof/>
            <w:webHidden/>
          </w:rPr>
          <w:tab/>
        </w:r>
        <w:r>
          <w:rPr>
            <w:noProof/>
            <w:webHidden/>
          </w:rPr>
          <w:fldChar w:fldCharType="begin"/>
        </w:r>
        <w:r>
          <w:rPr>
            <w:noProof/>
            <w:webHidden/>
          </w:rPr>
          <w:instrText xml:space="preserve"> PAGEREF _Toc182423290 \h </w:instrText>
        </w:r>
        <w:r>
          <w:rPr>
            <w:noProof/>
            <w:webHidden/>
          </w:rPr>
        </w:r>
        <w:r>
          <w:rPr>
            <w:noProof/>
            <w:webHidden/>
          </w:rPr>
          <w:fldChar w:fldCharType="separate"/>
        </w:r>
        <w:r w:rsidR="005418FC">
          <w:rPr>
            <w:noProof/>
            <w:webHidden/>
          </w:rPr>
          <w:t>38</w:t>
        </w:r>
        <w:r>
          <w:rPr>
            <w:noProof/>
            <w:webHidden/>
          </w:rPr>
          <w:fldChar w:fldCharType="end"/>
        </w:r>
      </w:hyperlink>
    </w:p>
    <w:p w14:paraId="503B44A8" w14:textId="24575C7E" w:rsidR="002F06CD" w:rsidRDefault="002F06CD">
      <w:pPr>
        <w:pStyle w:val="Zoznamobrzkov"/>
        <w:tabs>
          <w:tab w:val="right" w:leader="dot" w:pos="9062"/>
        </w:tabs>
        <w:rPr>
          <w:rFonts w:eastAsiaTheme="minorEastAsia"/>
          <w:noProof/>
          <w:sz w:val="24"/>
          <w:szCs w:val="24"/>
          <w:lang w:eastAsia="sk-SK"/>
        </w:rPr>
      </w:pPr>
      <w:hyperlink w:anchor="_Toc182423291" w:history="1">
        <w:r w:rsidRPr="001830C6">
          <w:rPr>
            <w:rStyle w:val="Hypertextovprepojenie"/>
            <w:noProof/>
          </w:rPr>
          <w:t>Obr. 2</w:t>
        </w:r>
        <w:r w:rsidRPr="001830C6">
          <w:rPr>
            <w:rStyle w:val="Hypertextovprepojenie"/>
            <w:noProof/>
          </w:rPr>
          <w:noBreakHyphen/>
          <w:t>55. Okno Windows Firewall</w:t>
        </w:r>
        <w:r>
          <w:rPr>
            <w:noProof/>
            <w:webHidden/>
          </w:rPr>
          <w:tab/>
        </w:r>
        <w:r>
          <w:rPr>
            <w:noProof/>
            <w:webHidden/>
          </w:rPr>
          <w:fldChar w:fldCharType="begin"/>
        </w:r>
        <w:r>
          <w:rPr>
            <w:noProof/>
            <w:webHidden/>
          </w:rPr>
          <w:instrText xml:space="preserve"> PAGEREF _Toc182423291 \h </w:instrText>
        </w:r>
        <w:r>
          <w:rPr>
            <w:noProof/>
            <w:webHidden/>
          </w:rPr>
        </w:r>
        <w:r>
          <w:rPr>
            <w:noProof/>
            <w:webHidden/>
          </w:rPr>
          <w:fldChar w:fldCharType="separate"/>
        </w:r>
        <w:r w:rsidR="005418FC">
          <w:rPr>
            <w:noProof/>
            <w:webHidden/>
          </w:rPr>
          <w:t>39</w:t>
        </w:r>
        <w:r>
          <w:rPr>
            <w:noProof/>
            <w:webHidden/>
          </w:rPr>
          <w:fldChar w:fldCharType="end"/>
        </w:r>
      </w:hyperlink>
    </w:p>
    <w:p w14:paraId="0CC5CF2E" w14:textId="53642C93" w:rsidR="002F06CD" w:rsidRDefault="002F06CD">
      <w:pPr>
        <w:pStyle w:val="Zoznamobrzkov"/>
        <w:tabs>
          <w:tab w:val="right" w:leader="dot" w:pos="9062"/>
        </w:tabs>
        <w:rPr>
          <w:rFonts w:eastAsiaTheme="minorEastAsia"/>
          <w:noProof/>
          <w:sz w:val="24"/>
          <w:szCs w:val="24"/>
          <w:lang w:eastAsia="sk-SK"/>
        </w:rPr>
      </w:pPr>
      <w:hyperlink w:anchor="_Toc182423292" w:history="1">
        <w:r w:rsidRPr="001830C6">
          <w:rPr>
            <w:rStyle w:val="Hypertextovprepojenie"/>
            <w:noProof/>
          </w:rPr>
          <w:t>Obr. 2</w:t>
        </w:r>
        <w:r w:rsidRPr="001830C6">
          <w:rPr>
            <w:rStyle w:val="Hypertextovprepojenie"/>
            <w:noProof/>
          </w:rPr>
          <w:noBreakHyphen/>
          <w:t>56. Okno Windows Firewall with Advanced Security</w:t>
        </w:r>
        <w:r>
          <w:rPr>
            <w:noProof/>
            <w:webHidden/>
          </w:rPr>
          <w:tab/>
        </w:r>
        <w:r>
          <w:rPr>
            <w:noProof/>
            <w:webHidden/>
          </w:rPr>
          <w:fldChar w:fldCharType="begin"/>
        </w:r>
        <w:r>
          <w:rPr>
            <w:noProof/>
            <w:webHidden/>
          </w:rPr>
          <w:instrText xml:space="preserve"> PAGEREF _Toc182423292 \h </w:instrText>
        </w:r>
        <w:r>
          <w:rPr>
            <w:noProof/>
            <w:webHidden/>
          </w:rPr>
        </w:r>
        <w:r>
          <w:rPr>
            <w:noProof/>
            <w:webHidden/>
          </w:rPr>
          <w:fldChar w:fldCharType="separate"/>
        </w:r>
        <w:r w:rsidR="005418FC">
          <w:rPr>
            <w:noProof/>
            <w:webHidden/>
          </w:rPr>
          <w:t>39</w:t>
        </w:r>
        <w:r>
          <w:rPr>
            <w:noProof/>
            <w:webHidden/>
          </w:rPr>
          <w:fldChar w:fldCharType="end"/>
        </w:r>
      </w:hyperlink>
    </w:p>
    <w:p w14:paraId="1BA9CBA4" w14:textId="65E8A997" w:rsidR="002F06CD" w:rsidRDefault="002F06CD">
      <w:pPr>
        <w:pStyle w:val="Zoznamobrzkov"/>
        <w:tabs>
          <w:tab w:val="right" w:leader="dot" w:pos="9062"/>
        </w:tabs>
        <w:rPr>
          <w:rFonts w:eastAsiaTheme="minorEastAsia"/>
          <w:noProof/>
          <w:sz w:val="24"/>
          <w:szCs w:val="24"/>
          <w:lang w:eastAsia="sk-SK"/>
        </w:rPr>
      </w:pPr>
      <w:hyperlink w:anchor="_Toc182423293" w:history="1">
        <w:r w:rsidRPr="001830C6">
          <w:rPr>
            <w:rStyle w:val="Hypertextovprepojenie"/>
            <w:noProof/>
          </w:rPr>
          <w:t>Obr. 2</w:t>
        </w:r>
        <w:r w:rsidRPr="001830C6">
          <w:rPr>
            <w:rStyle w:val="Hypertextovprepojenie"/>
            <w:noProof/>
          </w:rPr>
          <w:noBreakHyphen/>
          <w:t>57. Inbound Rules, Windows Firewall</w:t>
        </w:r>
        <w:r>
          <w:rPr>
            <w:noProof/>
            <w:webHidden/>
          </w:rPr>
          <w:tab/>
        </w:r>
        <w:r>
          <w:rPr>
            <w:noProof/>
            <w:webHidden/>
          </w:rPr>
          <w:fldChar w:fldCharType="begin"/>
        </w:r>
        <w:r>
          <w:rPr>
            <w:noProof/>
            <w:webHidden/>
          </w:rPr>
          <w:instrText xml:space="preserve"> PAGEREF _Toc182423293 \h </w:instrText>
        </w:r>
        <w:r>
          <w:rPr>
            <w:noProof/>
            <w:webHidden/>
          </w:rPr>
        </w:r>
        <w:r>
          <w:rPr>
            <w:noProof/>
            <w:webHidden/>
          </w:rPr>
          <w:fldChar w:fldCharType="separate"/>
        </w:r>
        <w:r w:rsidR="005418FC">
          <w:rPr>
            <w:noProof/>
            <w:webHidden/>
          </w:rPr>
          <w:t>40</w:t>
        </w:r>
        <w:r>
          <w:rPr>
            <w:noProof/>
            <w:webHidden/>
          </w:rPr>
          <w:fldChar w:fldCharType="end"/>
        </w:r>
      </w:hyperlink>
    </w:p>
    <w:p w14:paraId="5BF60155" w14:textId="1E4756EB" w:rsidR="002F06CD" w:rsidRDefault="002F06CD">
      <w:pPr>
        <w:pStyle w:val="Zoznamobrzkov"/>
        <w:tabs>
          <w:tab w:val="right" w:leader="dot" w:pos="9062"/>
        </w:tabs>
        <w:rPr>
          <w:rFonts w:eastAsiaTheme="minorEastAsia"/>
          <w:noProof/>
          <w:sz w:val="24"/>
          <w:szCs w:val="24"/>
          <w:lang w:eastAsia="sk-SK"/>
        </w:rPr>
      </w:pPr>
      <w:hyperlink w:anchor="_Toc182423294" w:history="1">
        <w:r w:rsidRPr="001830C6">
          <w:rPr>
            <w:rStyle w:val="Hypertextovprepojenie"/>
            <w:noProof/>
          </w:rPr>
          <w:t>Obr. 2</w:t>
        </w:r>
        <w:r w:rsidRPr="001830C6">
          <w:rPr>
            <w:rStyle w:val="Hypertextovprepojenie"/>
            <w:noProof/>
          </w:rPr>
          <w:noBreakHyphen/>
          <w:t>58. Nastavenie pravidla File and Printer Sharing (Echo Request – ICMPv4-In)</w:t>
        </w:r>
        <w:r>
          <w:rPr>
            <w:noProof/>
            <w:webHidden/>
          </w:rPr>
          <w:tab/>
        </w:r>
        <w:r>
          <w:rPr>
            <w:noProof/>
            <w:webHidden/>
          </w:rPr>
          <w:fldChar w:fldCharType="begin"/>
        </w:r>
        <w:r>
          <w:rPr>
            <w:noProof/>
            <w:webHidden/>
          </w:rPr>
          <w:instrText xml:space="preserve"> PAGEREF _Toc182423294 \h </w:instrText>
        </w:r>
        <w:r>
          <w:rPr>
            <w:noProof/>
            <w:webHidden/>
          </w:rPr>
        </w:r>
        <w:r>
          <w:rPr>
            <w:noProof/>
            <w:webHidden/>
          </w:rPr>
          <w:fldChar w:fldCharType="separate"/>
        </w:r>
        <w:r w:rsidR="005418FC">
          <w:rPr>
            <w:noProof/>
            <w:webHidden/>
          </w:rPr>
          <w:t>41</w:t>
        </w:r>
        <w:r>
          <w:rPr>
            <w:noProof/>
            <w:webHidden/>
          </w:rPr>
          <w:fldChar w:fldCharType="end"/>
        </w:r>
      </w:hyperlink>
    </w:p>
    <w:p w14:paraId="079E00E9" w14:textId="37276C96" w:rsidR="002F06CD" w:rsidRDefault="002F06CD">
      <w:pPr>
        <w:pStyle w:val="Zoznamobrzkov"/>
        <w:tabs>
          <w:tab w:val="right" w:leader="dot" w:pos="9062"/>
        </w:tabs>
        <w:rPr>
          <w:rFonts w:eastAsiaTheme="minorEastAsia"/>
          <w:noProof/>
          <w:sz w:val="24"/>
          <w:szCs w:val="24"/>
          <w:lang w:eastAsia="sk-SK"/>
        </w:rPr>
      </w:pPr>
      <w:hyperlink w:anchor="_Toc182423295" w:history="1">
        <w:r w:rsidRPr="001830C6">
          <w:rPr>
            <w:rStyle w:val="Hypertextovprepojenie"/>
            <w:noProof/>
          </w:rPr>
          <w:t>Obr. 2</w:t>
        </w:r>
        <w:r w:rsidRPr="001830C6">
          <w:rPr>
            <w:rStyle w:val="Hypertextovprepojenie"/>
            <w:noProof/>
          </w:rPr>
          <w:noBreakHyphen/>
          <w:t>59. Kontextové menu pre aktiváciu pravidla firewall-u</w:t>
        </w:r>
        <w:r>
          <w:rPr>
            <w:noProof/>
            <w:webHidden/>
          </w:rPr>
          <w:tab/>
        </w:r>
        <w:r>
          <w:rPr>
            <w:noProof/>
            <w:webHidden/>
          </w:rPr>
          <w:fldChar w:fldCharType="begin"/>
        </w:r>
        <w:r>
          <w:rPr>
            <w:noProof/>
            <w:webHidden/>
          </w:rPr>
          <w:instrText xml:space="preserve"> PAGEREF _Toc182423295 \h </w:instrText>
        </w:r>
        <w:r>
          <w:rPr>
            <w:noProof/>
            <w:webHidden/>
          </w:rPr>
        </w:r>
        <w:r>
          <w:rPr>
            <w:noProof/>
            <w:webHidden/>
          </w:rPr>
          <w:fldChar w:fldCharType="separate"/>
        </w:r>
        <w:r w:rsidR="005418FC">
          <w:rPr>
            <w:noProof/>
            <w:webHidden/>
          </w:rPr>
          <w:t>41</w:t>
        </w:r>
        <w:r>
          <w:rPr>
            <w:noProof/>
            <w:webHidden/>
          </w:rPr>
          <w:fldChar w:fldCharType="end"/>
        </w:r>
      </w:hyperlink>
    </w:p>
    <w:p w14:paraId="539594C1" w14:textId="2F597E1C" w:rsidR="002F06CD" w:rsidRDefault="002F06CD">
      <w:pPr>
        <w:pStyle w:val="Zoznamobrzkov"/>
        <w:tabs>
          <w:tab w:val="right" w:leader="dot" w:pos="9062"/>
        </w:tabs>
        <w:rPr>
          <w:rFonts w:eastAsiaTheme="minorEastAsia"/>
          <w:noProof/>
          <w:sz w:val="24"/>
          <w:szCs w:val="24"/>
          <w:lang w:eastAsia="sk-SK"/>
        </w:rPr>
      </w:pPr>
      <w:hyperlink w:anchor="_Toc182423296" w:history="1">
        <w:r w:rsidRPr="001830C6">
          <w:rPr>
            <w:rStyle w:val="Hypertextovprepojenie"/>
            <w:noProof/>
          </w:rPr>
          <w:t>Obr. 2</w:t>
        </w:r>
        <w:r w:rsidRPr="001830C6">
          <w:rPr>
            <w:rStyle w:val="Hypertextovprepojenie"/>
            <w:noProof/>
          </w:rPr>
          <w:noBreakHyphen/>
          <w:t>60. Odpoveď programu ping, úspešné odpovede na 172.20.50.11</w:t>
        </w:r>
        <w:r>
          <w:rPr>
            <w:noProof/>
            <w:webHidden/>
          </w:rPr>
          <w:tab/>
        </w:r>
        <w:r>
          <w:rPr>
            <w:noProof/>
            <w:webHidden/>
          </w:rPr>
          <w:fldChar w:fldCharType="begin"/>
        </w:r>
        <w:r>
          <w:rPr>
            <w:noProof/>
            <w:webHidden/>
          </w:rPr>
          <w:instrText xml:space="preserve"> PAGEREF _Toc182423296 \h </w:instrText>
        </w:r>
        <w:r>
          <w:rPr>
            <w:noProof/>
            <w:webHidden/>
          </w:rPr>
        </w:r>
        <w:r>
          <w:rPr>
            <w:noProof/>
            <w:webHidden/>
          </w:rPr>
          <w:fldChar w:fldCharType="separate"/>
        </w:r>
        <w:r w:rsidR="005418FC">
          <w:rPr>
            <w:noProof/>
            <w:webHidden/>
          </w:rPr>
          <w:t>42</w:t>
        </w:r>
        <w:r>
          <w:rPr>
            <w:noProof/>
            <w:webHidden/>
          </w:rPr>
          <w:fldChar w:fldCharType="end"/>
        </w:r>
      </w:hyperlink>
    </w:p>
    <w:p w14:paraId="2C788D1A" w14:textId="34BBC387" w:rsidR="002F06CD" w:rsidRDefault="002F06CD">
      <w:pPr>
        <w:pStyle w:val="Zoznamobrzkov"/>
        <w:tabs>
          <w:tab w:val="right" w:leader="dot" w:pos="9062"/>
        </w:tabs>
        <w:rPr>
          <w:rFonts w:eastAsiaTheme="minorEastAsia"/>
          <w:noProof/>
          <w:sz w:val="24"/>
          <w:szCs w:val="24"/>
          <w:lang w:eastAsia="sk-SK"/>
        </w:rPr>
      </w:pPr>
      <w:hyperlink w:anchor="_Toc182423297" w:history="1">
        <w:r w:rsidRPr="001830C6">
          <w:rPr>
            <w:rStyle w:val="Hypertextovprepojenie"/>
            <w:noProof/>
          </w:rPr>
          <w:t>Obr. 2</w:t>
        </w:r>
        <w:r w:rsidRPr="001830C6">
          <w:rPr>
            <w:rStyle w:val="Hypertextovprepojenie"/>
            <w:noProof/>
          </w:rPr>
          <w:noBreakHyphen/>
          <w:t>61. Odpoveď programu ping, neúspešné odpovede na 172.20.50.12</w:t>
        </w:r>
        <w:r>
          <w:rPr>
            <w:noProof/>
            <w:webHidden/>
          </w:rPr>
          <w:tab/>
        </w:r>
        <w:r>
          <w:rPr>
            <w:noProof/>
            <w:webHidden/>
          </w:rPr>
          <w:fldChar w:fldCharType="begin"/>
        </w:r>
        <w:r>
          <w:rPr>
            <w:noProof/>
            <w:webHidden/>
          </w:rPr>
          <w:instrText xml:space="preserve"> PAGEREF _Toc182423297 \h </w:instrText>
        </w:r>
        <w:r>
          <w:rPr>
            <w:noProof/>
            <w:webHidden/>
          </w:rPr>
        </w:r>
        <w:r>
          <w:rPr>
            <w:noProof/>
            <w:webHidden/>
          </w:rPr>
          <w:fldChar w:fldCharType="separate"/>
        </w:r>
        <w:r w:rsidR="005418FC">
          <w:rPr>
            <w:noProof/>
            <w:webHidden/>
          </w:rPr>
          <w:t>42</w:t>
        </w:r>
        <w:r>
          <w:rPr>
            <w:noProof/>
            <w:webHidden/>
          </w:rPr>
          <w:fldChar w:fldCharType="end"/>
        </w:r>
      </w:hyperlink>
    </w:p>
    <w:p w14:paraId="27C9E1E2" w14:textId="617FDAEE" w:rsidR="002F06CD" w:rsidRDefault="002F06CD">
      <w:pPr>
        <w:pStyle w:val="Zoznamobrzkov"/>
        <w:tabs>
          <w:tab w:val="right" w:leader="dot" w:pos="9062"/>
        </w:tabs>
        <w:rPr>
          <w:rFonts w:eastAsiaTheme="minorEastAsia"/>
          <w:noProof/>
          <w:sz w:val="24"/>
          <w:szCs w:val="24"/>
          <w:lang w:eastAsia="sk-SK"/>
        </w:rPr>
      </w:pPr>
      <w:hyperlink w:anchor="_Toc182423298" w:history="1">
        <w:r w:rsidRPr="001830C6">
          <w:rPr>
            <w:rStyle w:val="Hypertextovprepojenie"/>
            <w:noProof/>
          </w:rPr>
          <w:t>Obr. 2</w:t>
        </w:r>
        <w:r w:rsidRPr="001830C6">
          <w:rPr>
            <w:rStyle w:val="Hypertextovprepojenie"/>
            <w:noProof/>
          </w:rPr>
          <w:noBreakHyphen/>
          <w:t>62. Povolenie ICMP pomocou sconfig</w:t>
        </w:r>
        <w:r>
          <w:rPr>
            <w:noProof/>
            <w:webHidden/>
          </w:rPr>
          <w:tab/>
        </w:r>
        <w:r>
          <w:rPr>
            <w:noProof/>
            <w:webHidden/>
          </w:rPr>
          <w:fldChar w:fldCharType="begin"/>
        </w:r>
        <w:r>
          <w:rPr>
            <w:noProof/>
            <w:webHidden/>
          </w:rPr>
          <w:instrText xml:space="preserve"> PAGEREF _Toc182423298 \h </w:instrText>
        </w:r>
        <w:r>
          <w:rPr>
            <w:noProof/>
            <w:webHidden/>
          </w:rPr>
        </w:r>
        <w:r>
          <w:rPr>
            <w:noProof/>
            <w:webHidden/>
          </w:rPr>
          <w:fldChar w:fldCharType="separate"/>
        </w:r>
        <w:r w:rsidR="005418FC">
          <w:rPr>
            <w:noProof/>
            <w:webHidden/>
          </w:rPr>
          <w:t>43</w:t>
        </w:r>
        <w:r>
          <w:rPr>
            <w:noProof/>
            <w:webHidden/>
          </w:rPr>
          <w:fldChar w:fldCharType="end"/>
        </w:r>
      </w:hyperlink>
    </w:p>
    <w:p w14:paraId="06EB60DD" w14:textId="4722F3F4" w:rsidR="002F06CD" w:rsidRDefault="002F06CD">
      <w:pPr>
        <w:pStyle w:val="Zoznamobrzkov"/>
        <w:tabs>
          <w:tab w:val="right" w:leader="dot" w:pos="9062"/>
        </w:tabs>
        <w:rPr>
          <w:rFonts w:eastAsiaTheme="minorEastAsia"/>
          <w:noProof/>
          <w:sz w:val="24"/>
          <w:szCs w:val="24"/>
          <w:lang w:eastAsia="sk-SK"/>
        </w:rPr>
      </w:pPr>
      <w:hyperlink w:anchor="_Toc182423299" w:history="1">
        <w:r w:rsidRPr="001830C6">
          <w:rPr>
            <w:rStyle w:val="Hypertextovprepojenie"/>
            <w:noProof/>
          </w:rPr>
          <w:t>Obr. 2</w:t>
        </w:r>
        <w:r w:rsidRPr="001830C6">
          <w:rPr>
            <w:rStyle w:val="Hypertextovprepojenie"/>
            <w:noProof/>
          </w:rPr>
          <w:noBreakHyphen/>
          <w:t>63. Povolenie ICMP, možnosť 4</w:t>
        </w:r>
        <w:r>
          <w:rPr>
            <w:noProof/>
            <w:webHidden/>
          </w:rPr>
          <w:tab/>
        </w:r>
        <w:r>
          <w:rPr>
            <w:noProof/>
            <w:webHidden/>
          </w:rPr>
          <w:fldChar w:fldCharType="begin"/>
        </w:r>
        <w:r>
          <w:rPr>
            <w:noProof/>
            <w:webHidden/>
          </w:rPr>
          <w:instrText xml:space="preserve"> PAGEREF _Toc182423299 \h </w:instrText>
        </w:r>
        <w:r>
          <w:rPr>
            <w:noProof/>
            <w:webHidden/>
          </w:rPr>
        </w:r>
        <w:r>
          <w:rPr>
            <w:noProof/>
            <w:webHidden/>
          </w:rPr>
          <w:fldChar w:fldCharType="separate"/>
        </w:r>
        <w:r w:rsidR="005418FC">
          <w:rPr>
            <w:noProof/>
            <w:webHidden/>
          </w:rPr>
          <w:t>43</w:t>
        </w:r>
        <w:r>
          <w:rPr>
            <w:noProof/>
            <w:webHidden/>
          </w:rPr>
          <w:fldChar w:fldCharType="end"/>
        </w:r>
      </w:hyperlink>
    </w:p>
    <w:p w14:paraId="0EEFB5E3" w14:textId="4827C77D" w:rsidR="002F06CD" w:rsidRDefault="002F06CD">
      <w:pPr>
        <w:pStyle w:val="Zoznamobrzkov"/>
        <w:tabs>
          <w:tab w:val="right" w:leader="dot" w:pos="9062"/>
        </w:tabs>
        <w:rPr>
          <w:rFonts w:eastAsiaTheme="minorEastAsia"/>
          <w:noProof/>
          <w:sz w:val="24"/>
          <w:szCs w:val="24"/>
          <w:lang w:eastAsia="sk-SK"/>
        </w:rPr>
      </w:pPr>
      <w:hyperlink w:anchor="_Toc182423300" w:history="1">
        <w:r w:rsidRPr="001830C6">
          <w:rPr>
            <w:rStyle w:val="Hypertextovprepojenie"/>
            <w:noProof/>
          </w:rPr>
          <w:t>Obr. 2</w:t>
        </w:r>
        <w:r w:rsidRPr="001830C6">
          <w:rPr>
            <w:rStyle w:val="Hypertextovprepojenie"/>
            <w:noProof/>
          </w:rPr>
          <w:noBreakHyphen/>
          <w:t>64. Povolenie vzdialeným počítačom odpovedať na ICMP pakety</w:t>
        </w:r>
        <w:r>
          <w:rPr>
            <w:noProof/>
            <w:webHidden/>
          </w:rPr>
          <w:tab/>
        </w:r>
        <w:r>
          <w:rPr>
            <w:noProof/>
            <w:webHidden/>
          </w:rPr>
          <w:fldChar w:fldCharType="begin"/>
        </w:r>
        <w:r>
          <w:rPr>
            <w:noProof/>
            <w:webHidden/>
          </w:rPr>
          <w:instrText xml:space="preserve"> PAGEREF _Toc182423300 \h </w:instrText>
        </w:r>
        <w:r>
          <w:rPr>
            <w:noProof/>
            <w:webHidden/>
          </w:rPr>
        </w:r>
        <w:r>
          <w:rPr>
            <w:noProof/>
            <w:webHidden/>
          </w:rPr>
          <w:fldChar w:fldCharType="separate"/>
        </w:r>
        <w:r w:rsidR="005418FC">
          <w:rPr>
            <w:noProof/>
            <w:webHidden/>
          </w:rPr>
          <w:t>44</w:t>
        </w:r>
        <w:r>
          <w:rPr>
            <w:noProof/>
            <w:webHidden/>
          </w:rPr>
          <w:fldChar w:fldCharType="end"/>
        </w:r>
      </w:hyperlink>
    </w:p>
    <w:p w14:paraId="1D217067" w14:textId="260A0F72" w:rsidR="002F06CD" w:rsidRDefault="002F06CD">
      <w:pPr>
        <w:pStyle w:val="Zoznamobrzkov"/>
        <w:tabs>
          <w:tab w:val="right" w:leader="dot" w:pos="9062"/>
        </w:tabs>
        <w:rPr>
          <w:rFonts w:eastAsiaTheme="minorEastAsia"/>
          <w:noProof/>
          <w:sz w:val="24"/>
          <w:szCs w:val="24"/>
          <w:lang w:eastAsia="sk-SK"/>
        </w:rPr>
      </w:pPr>
      <w:hyperlink w:anchor="_Toc182423301" w:history="1">
        <w:r w:rsidRPr="001830C6">
          <w:rPr>
            <w:rStyle w:val="Hypertextovprepojenie"/>
            <w:noProof/>
          </w:rPr>
          <w:t>Obr. 2</w:t>
        </w:r>
        <w:r w:rsidRPr="001830C6">
          <w:rPr>
            <w:rStyle w:val="Hypertextovprepojenie"/>
            <w:noProof/>
          </w:rPr>
          <w:noBreakHyphen/>
          <w:t>65. Informačné okno o povolení Ping</w:t>
        </w:r>
        <w:r>
          <w:rPr>
            <w:noProof/>
            <w:webHidden/>
          </w:rPr>
          <w:tab/>
        </w:r>
        <w:r>
          <w:rPr>
            <w:noProof/>
            <w:webHidden/>
          </w:rPr>
          <w:fldChar w:fldCharType="begin"/>
        </w:r>
        <w:r>
          <w:rPr>
            <w:noProof/>
            <w:webHidden/>
          </w:rPr>
          <w:instrText xml:space="preserve"> PAGEREF _Toc182423301 \h </w:instrText>
        </w:r>
        <w:r>
          <w:rPr>
            <w:noProof/>
            <w:webHidden/>
          </w:rPr>
        </w:r>
        <w:r>
          <w:rPr>
            <w:noProof/>
            <w:webHidden/>
          </w:rPr>
          <w:fldChar w:fldCharType="separate"/>
        </w:r>
        <w:r w:rsidR="005418FC">
          <w:rPr>
            <w:noProof/>
            <w:webHidden/>
          </w:rPr>
          <w:t>44</w:t>
        </w:r>
        <w:r>
          <w:rPr>
            <w:noProof/>
            <w:webHidden/>
          </w:rPr>
          <w:fldChar w:fldCharType="end"/>
        </w:r>
      </w:hyperlink>
    </w:p>
    <w:p w14:paraId="26E1D5F8" w14:textId="616954CB" w:rsidR="002F06CD" w:rsidRDefault="002F06CD">
      <w:pPr>
        <w:pStyle w:val="Zoznamobrzkov"/>
        <w:tabs>
          <w:tab w:val="right" w:leader="dot" w:pos="9062"/>
        </w:tabs>
        <w:rPr>
          <w:rFonts w:eastAsiaTheme="minorEastAsia"/>
          <w:noProof/>
          <w:sz w:val="24"/>
          <w:szCs w:val="24"/>
          <w:lang w:eastAsia="sk-SK"/>
        </w:rPr>
      </w:pPr>
      <w:hyperlink w:anchor="_Toc182423302" w:history="1">
        <w:r w:rsidRPr="001830C6">
          <w:rPr>
            <w:rStyle w:val="Hypertextovprepojenie"/>
            <w:noProof/>
          </w:rPr>
          <w:t>Obr. 2</w:t>
        </w:r>
        <w:r w:rsidRPr="001830C6">
          <w:rPr>
            <w:rStyle w:val="Hypertextovprepojenie"/>
            <w:noProof/>
          </w:rPr>
          <w:noBreakHyphen/>
          <w:t>66. Odpoveď programu ping, úspešné odpovede na 172.20.50.12</w:t>
        </w:r>
        <w:r>
          <w:rPr>
            <w:noProof/>
            <w:webHidden/>
          </w:rPr>
          <w:tab/>
        </w:r>
        <w:r>
          <w:rPr>
            <w:noProof/>
            <w:webHidden/>
          </w:rPr>
          <w:fldChar w:fldCharType="begin"/>
        </w:r>
        <w:r>
          <w:rPr>
            <w:noProof/>
            <w:webHidden/>
          </w:rPr>
          <w:instrText xml:space="preserve"> PAGEREF _Toc182423302 \h </w:instrText>
        </w:r>
        <w:r>
          <w:rPr>
            <w:noProof/>
            <w:webHidden/>
          </w:rPr>
        </w:r>
        <w:r>
          <w:rPr>
            <w:noProof/>
            <w:webHidden/>
          </w:rPr>
          <w:fldChar w:fldCharType="separate"/>
        </w:r>
        <w:r w:rsidR="005418FC">
          <w:rPr>
            <w:noProof/>
            <w:webHidden/>
          </w:rPr>
          <w:t>44</w:t>
        </w:r>
        <w:r>
          <w:rPr>
            <w:noProof/>
            <w:webHidden/>
          </w:rPr>
          <w:fldChar w:fldCharType="end"/>
        </w:r>
      </w:hyperlink>
    </w:p>
    <w:p w14:paraId="40DA4790" w14:textId="53FAECB1" w:rsidR="002F06CD" w:rsidRDefault="002F06CD">
      <w:pPr>
        <w:pStyle w:val="Zoznamobrzkov"/>
        <w:tabs>
          <w:tab w:val="right" w:leader="dot" w:pos="9062"/>
        </w:tabs>
        <w:rPr>
          <w:rFonts w:eastAsiaTheme="minorEastAsia"/>
          <w:noProof/>
          <w:sz w:val="24"/>
          <w:szCs w:val="24"/>
          <w:lang w:eastAsia="sk-SK"/>
        </w:rPr>
      </w:pPr>
      <w:hyperlink w:anchor="_Toc182423303" w:history="1">
        <w:r w:rsidRPr="001830C6">
          <w:rPr>
            <w:rStyle w:val="Hypertextovprepojenie"/>
            <w:noProof/>
          </w:rPr>
          <w:t>Obr. 2</w:t>
        </w:r>
        <w:r w:rsidRPr="001830C6">
          <w:rPr>
            <w:rStyle w:val="Hypertextovprepojenie"/>
            <w:noProof/>
          </w:rPr>
          <w:noBreakHyphen/>
          <w:t>67. Príkazový riadok, povolenie pravidla ICMP</w:t>
        </w:r>
        <w:r>
          <w:rPr>
            <w:noProof/>
            <w:webHidden/>
          </w:rPr>
          <w:tab/>
        </w:r>
        <w:r>
          <w:rPr>
            <w:noProof/>
            <w:webHidden/>
          </w:rPr>
          <w:fldChar w:fldCharType="begin"/>
        </w:r>
        <w:r>
          <w:rPr>
            <w:noProof/>
            <w:webHidden/>
          </w:rPr>
          <w:instrText xml:space="preserve"> PAGEREF _Toc182423303 \h </w:instrText>
        </w:r>
        <w:r>
          <w:rPr>
            <w:noProof/>
            <w:webHidden/>
          </w:rPr>
        </w:r>
        <w:r>
          <w:rPr>
            <w:noProof/>
            <w:webHidden/>
          </w:rPr>
          <w:fldChar w:fldCharType="separate"/>
        </w:r>
        <w:r w:rsidR="005418FC">
          <w:rPr>
            <w:noProof/>
            <w:webHidden/>
          </w:rPr>
          <w:t>45</w:t>
        </w:r>
        <w:r>
          <w:rPr>
            <w:noProof/>
            <w:webHidden/>
          </w:rPr>
          <w:fldChar w:fldCharType="end"/>
        </w:r>
      </w:hyperlink>
    </w:p>
    <w:p w14:paraId="10F82932" w14:textId="18DEB4B6" w:rsidR="002F06CD" w:rsidRDefault="002F06CD">
      <w:pPr>
        <w:pStyle w:val="Zoznamobrzkov"/>
        <w:tabs>
          <w:tab w:val="right" w:leader="dot" w:pos="9062"/>
        </w:tabs>
        <w:rPr>
          <w:rFonts w:eastAsiaTheme="minorEastAsia"/>
          <w:noProof/>
          <w:sz w:val="24"/>
          <w:szCs w:val="24"/>
          <w:lang w:eastAsia="sk-SK"/>
        </w:rPr>
      </w:pPr>
      <w:hyperlink w:anchor="_Toc182423304" w:history="1">
        <w:r w:rsidRPr="001830C6">
          <w:rPr>
            <w:rStyle w:val="Hypertextovprepojenie"/>
            <w:noProof/>
          </w:rPr>
          <w:t>Obr. 2</w:t>
        </w:r>
        <w:r w:rsidRPr="001830C6">
          <w:rPr>
            <w:rStyle w:val="Hypertextovprepojenie"/>
            <w:noProof/>
          </w:rPr>
          <w:noBreakHyphen/>
          <w:t>68. Powershell, povolenie pravidla ICMP</w:t>
        </w:r>
        <w:r>
          <w:rPr>
            <w:noProof/>
            <w:webHidden/>
          </w:rPr>
          <w:tab/>
        </w:r>
        <w:r>
          <w:rPr>
            <w:noProof/>
            <w:webHidden/>
          </w:rPr>
          <w:fldChar w:fldCharType="begin"/>
        </w:r>
        <w:r>
          <w:rPr>
            <w:noProof/>
            <w:webHidden/>
          </w:rPr>
          <w:instrText xml:space="preserve"> PAGEREF _Toc182423304 \h </w:instrText>
        </w:r>
        <w:r>
          <w:rPr>
            <w:noProof/>
            <w:webHidden/>
          </w:rPr>
        </w:r>
        <w:r>
          <w:rPr>
            <w:noProof/>
            <w:webHidden/>
          </w:rPr>
          <w:fldChar w:fldCharType="separate"/>
        </w:r>
        <w:r w:rsidR="005418FC">
          <w:rPr>
            <w:noProof/>
            <w:webHidden/>
          </w:rPr>
          <w:t>45</w:t>
        </w:r>
        <w:r>
          <w:rPr>
            <w:noProof/>
            <w:webHidden/>
          </w:rPr>
          <w:fldChar w:fldCharType="end"/>
        </w:r>
      </w:hyperlink>
    </w:p>
    <w:p w14:paraId="1B511A64" w14:textId="29A8707D" w:rsidR="002F06CD" w:rsidRDefault="002F06CD">
      <w:pPr>
        <w:pStyle w:val="Zoznamobrzkov"/>
        <w:tabs>
          <w:tab w:val="right" w:leader="dot" w:pos="9062"/>
        </w:tabs>
        <w:rPr>
          <w:rFonts w:eastAsiaTheme="minorEastAsia"/>
          <w:noProof/>
          <w:sz w:val="24"/>
          <w:szCs w:val="24"/>
          <w:lang w:eastAsia="sk-SK"/>
        </w:rPr>
      </w:pPr>
      <w:hyperlink w:anchor="_Toc182423305" w:history="1">
        <w:r w:rsidRPr="001830C6">
          <w:rPr>
            <w:rStyle w:val="Hypertextovprepojenie"/>
            <w:noProof/>
          </w:rPr>
          <w:t>Obr. 2</w:t>
        </w:r>
        <w:r w:rsidRPr="001830C6">
          <w:rPr>
            <w:rStyle w:val="Hypertextovprepojenie"/>
            <w:noProof/>
          </w:rPr>
          <w:noBreakHyphen/>
          <w:t>69. Vypnutie Windows Firewall, GUI</w:t>
        </w:r>
        <w:r>
          <w:rPr>
            <w:noProof/>
            <w:webHidden/>
          </w:rPr>
          <w:tab/>
        </w:r>
        <w:r>
          <w:rPr>
            <w:noProof/>
            <w:webHidden/>
          </w:rPr>
          <w:fldChar w:fldCharType="begin"/>
        </w:r>
        <w:r>
          <w:rPr>
            <w:noProof/>
            <w:webHidden/>
          </w:rPr>
          <w:instrText xml:space="preserve"> PAGEREF _Toc182423305 \h </w:instrText>
        </w:r>
        <w:r>
          <w:rPr>
            <w:noProof/>
            <w:webHidden/>
          </w:rPr>
        </w:r>
        <w:r>
          <w:rPr>
            <w:noProof/>
            <w:webHidden/>
          </w:rPr>
          <w:fldChar w:fldCharType="separate"/>
        </w:r>
        <w:r w:rsidR="005418FC">
          <w:rPr>
            <w:noProof/>
            <w:webHidden/>
          </w:rPr>
          <w:t>46</w:t>
        </w:r>
        <w:r>
          <w:rPr>
            <w:noProof/>
            <w:webHidden/>
          </w:rPr>
          <w:fldChar w:fldCharType="end"/>
        </w:r>
      </w:hyperlink>
    </w:p>
    <w:p w14:paraId="116E1CC9" w14:textId="45587D07" w:rsidR="002F06CD" w:rsidRDefault="002F06CD">
      <w:pPr>
        <w:pStyle w:val="Zoznamobrzkov"/>
        <w:tabs>
          <w:tab w:val="right" w:leader="dot" w:pos="9062"/>
        </w:tabs>
        <w:rPr>
          <w:rFonts w:eastAsiaTheme="minorEastAsia"/>
          <w:noProof/>
          <w:sz w:val="24"/>
          <w:szCs w:val="24"/>
          <w:lang w:eastAsia="sk-SK"/>
        </w:rPr>
      </w:pPr>
      <w:hyperlink w:anchor="_Toc182423306" w:history="1">
        <w:r w:rsidRPr="001830C6">
          <w:rPr>
            <w:rStyle w:val="Hypertextovprepojenie"/>
            <w:noProof/>
          </w:rPr>
          <w:t>Obr. 2</w:t>
        </w:r>
        <w:r w:rsidRPr="001830C6">
          <w:rPr>
            <w:rStyle w:val="Hypertextovprepojenie"/>
            <w:noProof/>
          </w:rPr>
          <w:noBreakHyphen/>
          <w:t>70. Zapnutie a vypnutie Windows Firewall, príkazový riadok</w:t>
        </w:r>
        <w:r>
          <w:rPr>
            <w:noProof/>
            <w:webHidden/>
          </w:rPr>
          <w:tab/>
        </w:r>
        <w:r>
          <w:rPr>
            <w:noProof/>
            <w:webHidden/>
          </w:rPr>
          <w:fldChar w:fldCharType="begin"/>
        </w:r>
        <w:r>
          <w:rPr>
            <w:noProof/>
            <w:webHidden/>
          </w:rPr>
          <w:instrText xml:space="preserve"> PAGEREF _Toc182423306 \h </w:instrText>
        </w:r>
        <w:r>
          <w:rPr>
            <w:noProof/>
            <w:webHidden/>
          </w:rPr>
        </w:r>
        <w:r>
          <w:rPr>
            <w:noProof/>
            <w:webHidden/>
          </w:rPr>
          <w:fldChar w:fldCharType="separate"/>
        </w:r>
        <w:r w:rsidR="005418FC">
          <w:rPr>
            <w:noProof/>
            <w:webHidden/>
          </w:rPr>
          <w:t>46</w:t>
        </w:r>
        <w:r>
          <w:rPr>
            <w:noProof/>
            <w:webHidden/>
          </w:rPr>
          <w:fldChar w:fldCharType="end"/>
        </w:r>
      </w:hyperlink>
    </w:p>
    <w:p w14:paraId="4853162C" w14:textId="069110FD" w:rsidR="002F06CD" w:rsidRDefault="002F06CD">
      <w:pPr>
        <w:pStyle w:val="Zoznamobrzkov"/>
        <w:tabs>
          <w:tab w:val="right" w:leader="dot" w:pos="9062"/>
        </w:tabs>
        <w:rPr>
          <w:rFonts w:eastAsiaTheme="minorEastAsia"/>
          <w:noProof/>
          <w:sz w:val="24"/>
          <w:szCs w:val="24"/>
          <w:lang w:eastAsia="sk-SK"/>
        </w:rPr>
      </w:pPr>
      <w:hyperlink w:anchor="_Toc182423307" w:history="1">
        <w:r w:rsidRPr="001830C6">
          <w:rPr>
            <w:rStyle w:val="Hypertextovprepojenie"/>
            <w:noProof/>
          </w:rPr>
          <w:t>Obr. 2</w:t>
        </w:r>
        <w:r w:rsidRPr="001830C6">
          <w:rPr>
            <w:rStyle w:val="Hypertextovprepojenie"/>
            <w:noProof/>
          </w:rPr>
          <w:noBreakHyphen/>
          <w:t>71. Zapnutie a vypnutie Windows Firewall, powershell</w:t>
        </w:r>
        <w:r>
          <w:rPr>
            <w:noProof/>
            <w:webHidden/>
          </w:rPr>
          <w:tab/>
        </w:r>
        <w:r>
          <w:rPr>
            <w:noProof/>
            <w:webHidden/>
          </w:rPr>
          <w:fldChar w:fldCharType="begin"/>
        </w:r>
        <w:r>
          <w:rPr>
            <w:noProof/>
            <w:webHidden/>
          </w:rPr>
          <w:instrText xml:space="preserve"> PAGEREF _Toc182423307 \h </w:instrText>
        </w:r>
        <w:r>
          <w:rPr>
            <w:noProof/>
            <w:webHidden/>
          </w:rPr>
        </w:r>
        <w:r>
          <w:rPr>
            <w:noProof/>
            <w:webHidden/>
          </w:rPr>
          <w:fldChar w:fldCharType="separate"/>
        </w:r>
        <w:r w:rsidR="005418FC">
          <w:rPr>
            <w:noProof/>
            <w:webHidden/>
          </w:rPr>
          <w:t>47</w:t>
        </w:r>
        <w:r>
          <w:rPr>
            <w:noProof/>
            <w:webHidden/>
          </w:rPr>
          <w:fldChar w:fldCharType="end"/>
        </w:r>
      </w:hyperlink>
    </w:p>
    <w:p w14:paraId="368676F1" w14:textId="2F90CB80" w:rsidR="002F06CD" w:rsidRDefault="002F06CD">
      <w:pPr>
        <w:pStyle w:val="Zoznamobrzkov"/>
        <w:tabs>
          <w:tab w:val="right" w:leader="dot" w:pos="9062"/>
        </w:tabs>
        <w:rPr>
          <w:rFonts w:eastAsiaTheme="minorEastAsia"/>
          <w:noProof/>
          <w:sz w:val="24"/>
          <w:szCs w:val="24"/>
          <w:lang w:eastAsia="sk-SK"/>
        </w:rPr>
      </w:pPr>
      <w:hyperlink w:anchor="_Toc182423308" w:history="1">
        <w:r w:rsidRPr="001830C6">
          <w:rPr>
            <w:rStyle w:val="Hypertextovprepojenie"/>
            <w:noProof/>
          </w:rPr>
          <w:t>Obr. 2</w:t>
        </w:r>
        <w:r w:rsidRPr="001830C6">
          <w:rPr>
            <w:rStyle w:val="Hypertextovprepojenie"/>
            <w:noProof/>
          </w:rPr>
          <w:noBreakHyphen/>
          <w:t>72. System Properties</w:t>
        </w:r>
        <w:r>
          <w:rPr>
            <w:noProof/>
            <w:webHidden/>
          </w:rPr>
          <w:tab/>
        </w:r>
        <w:r>
          <w:rPr>
            <w:noProof/>
            <w:webHidden/>
          </w:rPr>
          <w:fldChar w:fldCharType="begin"/>
        </w:r>
        <w:r>
          <w:rPr>
            <w:noProof/>
            <w:webHidden/>
          </w:rPr>
          <w:instrText xml:space="preserve"> PAGEREF _Toc182423308 \h </w:instrText>
        </w:r>
        <w:r>
          <w:rPr>
            <w:noProof/>
            <w:webHidden/>
          </w:rPr>
        </w:r>
        <w:r>
          <w:rPr>
            <w:noProof/>
            <w:webHidden/>
          </w:rPr>
          <w:fldChar w:fldCharType="separate"/>
        </w:r>
        <w:r w:rsidR="005418FC">
          <w:rPr>
            <w:noProof/>
            <w:webHidden/>
          </w:rPr>
          <w:t>48</w:t>
        </w:r>
        <w:r>
          <w:rPr>
            <w:noProof/>
            <w:webHidden/>
          </w:rPr>
          <w:fldChar w:fldCharType="end"/>
        </w:r>
      </w:hyperlink>
    </w:p>
    <w:p w14:paraId="5F8DD709" w14:textId="6A8C6580" w:rsidR="002F06CD" w:rsidRDefault="002F06CD">
      <w:pPr>
        <w:pStyle w:val="Zoznamobrzkov"/>
        <w:tabs>
          <w:tab w:val="right" w:leader="dot" w:pos="9062"/>
        </w:tabs>
        <w:rPr>
          <w:rFonts w:eastAsiaTheme="minorEastAsia"/>
          <w:noProof/>
          <w:sz w:val="24"/>
          <w:szCs w:val="24"/>
          <w:lang w:eastAsia="sk-SK"/>
        </w:rPr>
      </w:pPr>
      <w:hyperlink w:anchor="_Toc182423309" w:history="1">
        <w:r w:rsidRPr="001830C6">
          <w:rPr>
            <w:rStyle w:val="Hypertextovprepojenie"/>
            <w:noProof/>
          </w:rPr>
          <w:t>Obr. 2</w:t>
        </w:r>
        <w:r w:rsidRPr="001830C6">
          <w:rPr>
            <w:rStyle w:val="Hypertextovprepojenie"/>
            <w:noProof/>
          </w:rPr>
          <w:noBreakHyphen/>
          <w:t>73. Informácia o potrebe vykonania zmien vo Windows Firewall, GUI</w:t>
        </w:r>
        <w:r>
          <w:rPr>
            <w:noProof/>
            <w:webHidden/>
          </w:rPr>
          <w:tab/>
        </w:r>
        <w:r>
          <w:rPr>
            <w:noProof/>
            <w:webHidden/>
          </w:rPr>
          <w:fldChar w:fldCharType="begin"/>
        </w:r>
        <w:r>
          <w:rPr>
            <w:noProof/>
            <w:webHidden/>
          </w:rPr>
          <w:instrText xml:space="preserve"> PAGEREF _Toc182423309 \h </w:instrText>
        </w:r>
        <w:r>
          <w:rPr>
            <w:noProof/>
            <w:webHidden/>
          </w:rPr>
        </w:r>
        <w:r>
          <w:rPr>
            <w:noProof/>
            <w:webHidden/>
          </w:rPr>
          <w:fldChar w:fldCharType="separate"/>
        </w:r>
        <w:r w:rsidR="005418FC">
          <w:rPr>
            <w:noProof/>
            <w:webHidden/>
          </w:rPr>
          <w:t>48</w:t>
        </w:r>
        <w:r>
          <w:rPr>
            <w:noProof/>
            <w:webHidden/>
          </w:rPr>
          <w:fldChar w:fldCharType="end"/>
        </w:r>
      </w:hyperlink>
    </w:p>
    <w:p w14:paraId="5F7F6C27" w14:textId="62B2F984" w:rsidR="002F06CD" w:rsidRDefault="002F06CD">
      <w:pPr>
        <w:pStyle w:val="Zoznamobrzkov"/>
        <w:tabs>
          <w:tab w:val="right" w:leader="dot" w:pos="9062"/>
        </w:tabs>
        <w:rPr>
          <w:rFonts w:eastAsiaTheme="minorEastAsia"/>
          <w:noProof/>
          <w:sz w:val="24"/>
          <w:szCs w:val="24"/>
          <w:lang w:eastAsia="sk-SK"/>
        </w:rPr>
      </w:pPr>
      <w:hyperlink w:anchor="_Toc182423310" w:history="1">
        <w:r w:rsidRPr="001830C6">
          <w:rPr>
            <w:rStyle w:val="Hypertextovprepojenie"/>
            <w:noProof/>
          </w:rPr>
          <w:t>Obr. 2</w:t>
        </w:r>
        <w:r w:rsidRPr="001830C6">
          <w:rPr>
            <w:rStyle w:val="Hypertextovprepojenie"/>
            <w:noProof/>
          </w:rPr>
          <w:noBreakHyphen/>
          <w:t>74. Nastavenie Windows Firewall pre vzdialenú plochu</w:t>
        </w:r>
        <w:r>
          <w:rPr>
            <w:noProof/>
            <w:webHidden/>
          </w:rPr>
          <w:tab/>
        </w:r>
        <w:r>
          <w:rPr>
            <w:noProof/>
            <w:webHidden/>
          </w:rPr>
          <w:fldChar w:fldCharType="begin"/>
        </w:r>
        <w:r>
          <w:rPr>
            <w:noProof/>
            <w:webHidden/>
          </w:rPr>
          <w:instrText xml:space="preserve"> PAGEREF _Toc182423310 \h </w:instrText>
        </w:r>
        <w:r>
          <w:rPr>
            <w:noProof/>
            <w:webHidden/>
          </w:rPr>
        </w:r>
        <w:r>
          <w:rPr>
            <w:noProof/>
            <w:webHidden/>
          </w:rPr>
          <w:fldChar w:fldCharType="separate"/>
        </w:r>
        <w:r w:rsidR="005418FC">
          <w:rPr>
            <w:noProof/>
            <w:webHidden/>
          </w:rPr>
          <w:t>49</w:t>
        </w:r>
        <w:r>
          <w:rPr>
            <w:noProof/>
            <w:webHidden/>
          </w:rPr>
          <w:fldChar w:fldCharType="end"/>
        </w:r>
      </w:hyperlink>
    </w:p>
    <w:p w14:paraId="366505FC" w14:textId="35BEF5FD" w:rsidR="002F06CD" w:rsidRDefault="002F06CD">
      <w:pPr>
        <w:pStyle w:val="Zoznamobrzkov"/>
        <w:tabs>
          <w:tab w:val="right" w:leader="dot" w:pos="9062"/>
        </w:tabs>
        <w:rPr>
          <w:rFonts w:eastAsiaTheme="minorEastAsia"/>
          <w:noProof/>
          <w:sz w:val="24"/>
          <w:szCs w:val="24"/>
          <w:lang w:eastAsia="sk-SK"/>
        </w:rPr>
      </w:pPr>
      <w:hyperlink w:anchor="_Toc182423311" w:history="1">
        <w:r w:rsidRPr="001830C6">
          <w:rPr>
            <w:rStyle w:val="Hypertextovprepojenie"/>
            <w:noProof/>
          </w:rPr>
          <w:t>Obr. 2</w:t>
        </w:r>
        <w:r w:rsidRPr="001830C6">
          <w:rPr>
            <w:rStyle w:val="Hypertextovprepojenie"/>
            <w:noProof/>
          </w:rPr>
          <w:noBreakHyphen/>
          <w:t>75. Nastavenie Windows Firewall pre vzdialenú plochu, príkazový riadok</w:t>
        </w:r>
        <w:r>
          <w:rPr>
            <w:noProof/>
            <w:webHidden/>
          </w:rPr>
          <w:tab/>
        </w:r>
        <w:r>
          <w:rPr>
            <w:noProof/>
            <w:webHidden/>
          </w:rPr>
          <w:fldChar w:fldCharType="begin"/>
        </w:r>
        <w:r>
          <w:rPr>
            <w:noProof/>
            <w:webHidden/>
          </w:rPr>
          <w:instrText xml:space="preserve"> PAGEREF _Toc182423311 \h </w:instrText>
        </w:r>
        <w:r>
          <w:rPr>
            <w:noProof/>
            <w:webHidden/>
          </w:rPr>
        </w:r>
        <w:r>
          <w:rPr>
            <w:noProof/>
            <w:webHidden/>
          </w:rPr>
          <w:fldChar w:fldCharType="separate"/>
        </w:r>
        <w:r w:rsidR="005418FC">
          <w:rPr>
            <w:noProof/>
            <w:webHidden/>
          </w:rPr>
          <w:t>49</w:t>
        </w:r>
        <w:r>
          <w:rPr>
            <w:noProof/>
            <w:webHidden/>
          </w:rPr>
          <w:fldChar w:fldCharType="end"/>
        </w:r>
      </w:hyperlink>
    </w:p>
    <w:p w14:paraId="5CA36B03" w14:textId="7B596E14" w:rsidR="002F06CD" w:rsidRDefault="002F06CD">
      <w:pPr>
        <w:pStyle w:val="Zoznamobrzkov"/>
        <w:tabs>
          <w:tab w:val="right" w:leader="dot" w:pos="9062"/>
        </w:tabs>
        <w:rPr>
          <w:rFonts w:eastAsiaTheme="minorEastAsia"/>
          <w:noProof/>
          <w:sz w:val="24"/>
          <w:szCs w:val="24"/>
          <w:lang w:eastAsia="sk-SK"/>
        </w:rPr>
      </w:pPr>
      <w:hyperlink w:anchor="_Toc182423312" w:history="1">
        <w:r w:rsidRPr="001830C6">
          <w:rPr>
            <w:rStyle w:val="Hypertextovprepojenie"/>
            <w:noProof/>
          </w:rPr>
          <w:t>Obr. 2</w:t>
        </w:r>
        <w:r w:rsidRPr="001830C6">
          <w:rPr>
            <w:rStyle w:val="Hypertextovprepojenie"/>
            <w:noProof/>
          </w:rPr>
          <w:noBreakHyphen/>
          <w:t>76. Okno Remote Desktop Users</w:t>
        </w:r>
        <w:r>
          <w:rPr>
            <w:noProof/>
            <w:webHidden/>
          </w:rPr>
          <w:tab/>
        </w:r>
        <w:r>
          <w:rPr>
            <w:noProof/>
            <w:webHidden/>
          </w:rPr>
          <w:fldChar w:fldCharType="begin"/>
        </w:r>
        <w:r>
          <w:rPr>
            <w:noProof/>
            <w:webHidden/>
          </w:rPr>
          <w:instrText xml:space="preserve"> PAGEREF _Toc182423312 \h </w:instrText>
        </w:r>
        <w:r>
          <w:rPr>
            <w:noProof/>
            <w:webHidden/>
          </w:rPr>
        </w:r>
        <w:r>
          <w:rPr>
            <w:noProof/>
            <w:webHidden/>
          </w:rPr>
          <w:fldChar w:fldCharType="separate"/>
        </w:r>
        <w:r w:rsidR="005418FC">
          <w:rPr>
            <w:noProof/>
            <w:webHidden/>
          </w:rPr>
          <w:t>50</w:t>
        </w:r>
        <w:r>
          <w:rPr>
            <w:noProof/>
            <w:webHidden/>
          </w:rPr>
          <w:fldChar w:fldCharType="end"/>
        </w:r>
      </w:hyperlink>
    </w:p>
    <w:p w14:paraId="044D4376" w14:textId="3FF3DCD3" w:rsidR="002F06CD" w:rsidRDefault="002F06CD">
      <w:pPr>
        <w:pStyle w:val="Zoznamobrzkov"/>
        <w:tabs>
          <w:tab w:val="right" w:leader="dot" w:pos="9062"/>
        </w:tabs>
        <w:rPr>
          <w:rFonts w:eastAsiaTheme="minorEastAsia"/>
          <w:noProof/>
          <w:sz w:val="24"/>
          <w:szCs w:val="24"/>
          <w:lang w:eastAsia="sk-SK"/>
        </w:rPr>
      </w:pPr>
      <w:hyperlink w:anchor="_Toc182423313" w:history="1">
        <w:r w:rsidRPr="001830C6">
          <w:rPr>
            <w:rStyle w:val="Hypertextovprepojenie"/>
            <w:noProof/>
          </w:rPr>
          <w:t>Obr. 2</w:t>
        </w:r>
        <w:r w:rsidRPr="001830C6">
          <w:rPr>
            <w:rStyle w:val="Hypertextovprepojenie"/>
            <w:noProof/>
          </w:rPr>
          <w:noBreakHyphen/>
          <w:t>77. Remote Desktop Connection z Windows 10, 172.20.50.11</w:t>
        </w:r>
        <w:r>
          <w:rPr>
            <w:noProof/>
            <w:webHidden/>
          </w:rPr>
          <w:tab/>
        </w:r>
        <w:r>
          <w:rPr>
            <w:noProof/>
            <w:webHidden/>
          </w:rPr>
          <w:fldChar w:fldCharType="begin"/>
        </w:r>
        <w:r>
          <w:rPr>
            <w:noProof/>
            <w:webHidden/>
          </w:rPr>
          <w:instrText xml:space="preserve"> PAGEREF _Toc182423313 \h </w:instrText>
        </w:r>
        <w:r>
          <w:rPr>
            <w:noProof/>
            <w:webHidden/>
          </w:rPr>
        </w:r>
        <w:r>
          <w:rPr>
            <w:noProof/>
            <w:webHidden/>
          </w:rPr>
          <w:fldChar w:fldCharType="separate"/>
        </w:r>
        <w:r w:rsidR="005418FC">
          <w:rPr>
            <w:noProof/>
            <w:webHidden/>
          </w:rPr>
          <w:t>51</w:t>
        </w:r>
        <w:r>
          <w:rPr>
            <w:noProof/>
            <w:webHidden/>
          </w:rPr>
          <w:fldChar w:fldCharType="end"/>
        </w:r>
      </w:hyperlink>
    </w:p>
    <w:p w14:paraId="2321B287" w14:textId="79231A1F" w:rsidR="002F06CD" w:rsidRDefault="002F06CD">
      <w:pPr>
        <w:pStyle w:val="Zoznamobrzkov"/>
        <w:tabs>
          <w:tab w:val="right" w:leader="dot" w:pos="9062"/>
        </w:tabs>
        <w:rPr>
          <w:rFonts w:eastAsiaTheme="minorEastAsia"/>
          <w:noProof/>
          <w:sz w:val="24"/>
          <w:szCs w:val="24"/>
          <w:lang w:eastAsia="sk-SK"/>
        </w:rPr>
      </w:pPr>
      <w:hyperlink w:anchor="_Toc182423314" w:history="1">
        <w:r w:rsidRPr="001830C6">
          <w:rPr>
            <w:rStyle w:val="Hypertextovprepojenie"/>
            <w:noProof/>
          </w:rPr>
          <w:t>Obr. 2</w:t>
        </w:r>
        <w:r w:rsidRPr="001830C6">
          <w:rPr>
            <w:rStyle w:val="Hypertextovprepojenie"/>
            <w:noProof/>
          </w:rPr>
          <w:noBreakHyphen/>
          <w:t>78. Povolenie Remote Desktop, sconfig</w:t>
        </w:r>
        <w:r>
          <w:rPr>
            <w:noProof/>
            <w:webHidden/>
          </w:rPr>
          <w:tab/>
        </w:r>
        <w:r>
          <w:rPr>
            <w:noProof/>
            <w:webHidden/>
          </w:rPr>
          <w:fldChar w:fldCharType="begin"/>
        </w:r>
        <w:r>
          <w:rPr>
            <w:noProof/>
            <w:webHidden/>
          </w:rPr>
          <w:instrText xml:space="preserve"> PAGEREF _Toc182423314 \h </w:instrText>
        </w:r>
        <w:r>
          <w:rPr>
            <w:noProof/>
            <w:webHidden/>
          </w:rPr>
        </w:r>
        <w:r>
          <w:rPr>
            <w:noProof/>
            <w:webHidden/>
          </w:rPr>
          <w:fldChar w:fldCharType="separate"/>
        </w:r>
        <w:r w:rsidR="005418FC">
          <w:rPr>
            <w:noProof/>
            <w:webHidden/>
          </w:rPr>
          <w:t>52</w:t>
        </w:r>
        <w:r>
          <w:rPr>
            <w:noProof/>
            <w:webHidden/>
          </w:rPr>
          <w:fldChar w:fldCharType="end"/>
        </w:r>
      </w:hyperlink>
    </w:p>
    <w:p w14:paraId="5ECAA268" w14:textId="7B56E6F1" w:rsidR="002F06CD" w:rsidRDefault="002F06CD">
      <w:pPr>
        <w:pStyle w:val="Zoznamobrzkov"/>
        <w:tabs>
          <w:tab w:val="right" w:leader="dot" w:pos="9062"/>
        </w:tabs>
        <w:rPr>
          <w:rFonts w:eastAsiaTheme="minorEastAsia"/>
          <w:noProof/>
          <w:sz w:val="24"/>
          <w:szCs w:val="24"/>
          <w:lang w:eastAsia="sk-SK"/>
        </w:rPr>
      </w:pPr>
      <w:hyperlink w:anchor="_Toc182423315" w:history="1">
        <w:r w:rsidRPr="001830C6">
          <w:rPr>
            <w:rStyle w:val="Hypertextovprepojenie"/>
            <w:noProof/>
          </w:rPr>
          <w:t>Obr. 2</w:t>
        </w:r>
        <w:r w:rsidRPr="001830C6">
          <w:rPr>
            <w:rStyle w:val="Hypertextovprepojenie"/>
            <w:noProof/>
          </w:rPr>
          <w:noBreakHyphen/>
          <w:t>79. Voľba more secure pre Remote Desktop</w:t>
        </w:r>
        <w:r>
          <w:rPr>
            <w:noProof/>
            <w:webHidden/>
          </w:rPr>
          <w:tab/>
        </w:r>
        <w:r>
          <w:rPr>
            <w:noProof/>
            <w:webHidden/>
          </w:rPr>
          <w:fldChar w:fldCharType="begin"/>
        </w:r>
        <w:r>
          <w:rPr>
            <w:noProof/>
            <w:webHidden/>
          </w:rPr>
          <w:instrText xml:space="preserve"> PAGEREF _Toc182423315 \h </w:instrText>
        </w:r>
        <w:r>
          <w:rPr>
            <w:noProof/>
            <w:webHidden/>
          </w:rPr>
        </w:r>
        <w:r>
          <w:rPr>
            <w:noProof/>
            <w:webHidden/>
          </w:rPr>
          <w:fldChar w:fldCharType="separate"/>
        </w:r>
        <w:r w:rsidR="005418FC">
          <w:rPr>
            <w:noProof/>
            <w:webHidden/>
          </w:rPr>
          <w:t>52</w:t>
        </w:r>
        <w:r>
          <w:rPr>
            <w:noProof/>
            <w:webHidden/>
          </w:rPr>
          <w:fldChar w:fldCharType="end"/>
        </w:r>
      </w:hyperlink>
    </w:p>
    <w:p w14:paraId="1EC566EB" w14:textId="605D712A" w:rsidR="002F06CD" w:rsidRDefault="002F06CD">
      <w:pPr>
        <w:pStyle w:val="Zoznamobrzkov"/>
        <w:tabs>
          <w:tab w:val="right" w:leader="dot" w:pos="9062"/>
        </w:tabs>
        <w:rPr>
          <w:rFonts w:eastAsiaTheme="minorEastAsia"/>
          <w:noProof/>
          <w:sz w:val="24"/>
          <w:szCs w:val="24"/>
          <w:lang w:eastAsia="sk-SK"/>
        </w:rPr>
      </w:pPr>
      <w:hyperlink w:anchor="_Toc182423316" w:history="1">
        <w:r w:rsidRPr="001830C6">
          <w:rPr>
            <w:rStyle w:val="Hypertextovprepojenie"/>
            <w:noProof/>
          </w:rPr>
          <w:t>Obr. 2</w:t>
        </w:r>
        <w:r w:rsidRPr="001830C6">
          <w:rPr>
            <w:rStyle w:val="Hypertextovprepojenie"/>
            <w:noProof/>
          </w:rPr>
          <w:noBreakHyphen/>
          <w:t>80. Informačné okno o povolení Remote Desktop</w:t>
        </w:r>
        <w:r>
          <w:rPr>
            <w:noProof/>
            <w:webHidden/>
          </w:rPr>
          <w:tab/>
        </w:r>
        <w:r>
          <w:rPr>
            <w:noProof/>
            <w:webHidden/>
          </w:rPr>
          <w:fldChar w:fldCharType="begin"/>
        </w:r>
        <w:r>
          <w:rPr>
            <w:noProof/>
            <w:webHidden/>
          </w:rPr>
          <w:instrText xml:space="preserve"> PAGEREF _Toc182423316 \h </w:instrText>
        </w:r>
        <w:r>
          <w:rPr>
            <w:noProof/>
            <w:webHidden/>
          </w:rPr>
        </w:r>
        <w:r>
          <w:rPr>
            <w:noProof/>
            <w:webHidden/>
          </w:rPr>
          <w:fldChar w:fldCharType="separate"/>
        </w:r>
        <w:r w:rsidR="005418FC">
          <w:rPr>
            <w:noProof/>
            <w:webHidden/>
          </w:rPr>
          <w:t>53</w:t>
        </w:r>
        <w:r>
          <w:rPr>
            <w:noProof/>
            <w:webHidden/>
          </w:rPr>
          <w:fldChar w:fldCharType="end"/>
        </w:r>
      </w:hyperlink>
    </w:p>
    <w:p w14:paraId="160A17DF" w14:textId="409DB49A" w:rsidR="002F06CD" w:rsidRDefault="002F06CD">
      <w:pPr>
        <w:pStyle w:val="Zoznamobrzkov"/>
        <w:tabs>
          <w:tab w:val="right" w:leader="dot" w:pos="9062"/>
        </w:tabs>
        <w:rPr>
          <w:rFonts w:eastAsiaTheme="minorEastAsia"/>
          <w:noProof/>
          <w:sz w:val="24"/>
          <w:szCs w:val="24"/>
          <w:lang w:eastAsia="sk-SK"/>
        </w:rPr>
      </w:pPr>
      <w:hyperlink w:anchor="_Toc182423317" w:history="1">
        <w:r w:rsidRPr="001830C6">
          <w:rPr>
            <w:rStyle w:val="Hypertextovprepojenie"/>
            <w:noProof/>
          </w:rPr>
          <w:t>Obr. 2</w:t>
        </w:r>
        <w:r w:rsidRPr="001830C6">
          <w:rPr>
            <w:rStyle w:val="Hypertextovprepojenie"/>
            <w:noProof/>
          </w:rPr>
          <w:noBreakHyphen/>
          <w:t>81. Nastavenie Windows Firewall pre vzdialenú plochu, príkazový riadok, core server</w:t>
        </w:r>
        <w:r>
          <w:rPr>
            <w:noProof/>
            <w:webHidden/>
          </w:rPr>
          <w:tab/>
        </w:r>
        <w:r>
          <w:rPr>
            <w:noProof/>
            <w:webHidden/>
          </w:rPr>
          <w:fldChar w:fldCharType="begin"/>
        </w:r>
        <w:r>
          <w:rPr>
            <w:noProof/>
            <w:webHidden/>
          </w:rPr>
          <w:instrText xml:space="preserve"> PAGEREF _Toc182423317 \h </w:instrText>
        </w:r>
        <w:r>
          <w:rPr>
            <w:noProof/>
            <w:webHidden/>
          </w:rPr>
        </w:r>
        <w:r>
          <w:rPr>
            <w:noProof/>
            <w:webHidden/>
          </w:rPr>
          <w:fldChar w:fldCharType="separate"/>
        </w:r>
        <w:r w:rsidR="005418FC">
          <w:rPr>
            <w:noProof/>
            <w:webHidden/>
          </w:rPr>
          <w:t>53</w:t>
        </w:r>
        <w:r>
          <w:rPr>
            <w:noProof/>
            <w:webHidden/>
          </w:rPr>
          <w:fldChar w:fldCharType="end"/>
        </w:r>
      </w:hyperlink>
    </w:p>
    <w:p w14:paraId="1C4278F7" w14:textId="43D709C6" w:rsidR="002F06CD" w:rsidRDefault="002F06CD">
      <w:pPr>
        <w:pStyle w:val="Zoznamobrzkov"/>
        <w:tabs>
          <w:tab w:val="right" w:leader="dot" w:pos="9062"/>
        </w:tabs>
        <w:rPr>
          <w:rFonts w:eastAsiaTheme="minorEastAsia"/>
          <w:noProof/>
          <w:sz w:val="24"/>
          <w:szCs w:val="24"/>
          <w:lang w:eastAsia="sk-SK"/>
        </w:rPr>
      </w:pPr>
      <w:hyperlink w:anchor="_Toc182423318" w:history="1">
        <w:r w:rsidRPr="001830C6">
          <w:rPr>
            <w:rStyle w:val="Hypertextovprepojenie"/>
            <w:noProof/>
          </w:rPr>
          <w:t>Obr. 2</w:t>
        </w:r>
        <w:r w:rsidRPr="001830C6">
          <w:rPr>
            <w:rStyle w:val="Hypertextovprepojenie"/>
            <w:noProof/>
          </w:rPr>
          <w:noBreakHyphen/>
          <w:t>82. Remote Desktop Connection z Windows 10, 172.20.50.12</w:t>
        </w:r>
        <w:r>
          <w:rPr>
            <w:noProof/>
            <w:webHidden/>
          </w:rPr>
          <w:tab/>
        </w:r>
        <w:r>
          <w:rPr>
            <w:noProof/>
            <w:webHidden/>
          </w:rPr>
          <w:fldChar w:fldCharType="begin"/>
        </w:r>
        <w:r>
          <w:rPr>
            <w:noProof/>
            <w:webHidden/>
          </w:rPr>
          <w:instrText xml:space="preserve"> PAGEREF _Toc182423318 \h </w:instrText>
        </w:r>
        <w:r>
          <w:rPr>
            <w:noProof/>
            <w:webHidden/>
          </w:rPr>
        </w:r>
        <w:r>
          <w:rPr>
            <w:noProof/>
            <w:webHidden/>
          </w:rPr>
          <w:fldChar w:fldCharType="separate"/>
        </w:r>
        <w:r w:rsidR="005418FC">
          <w:rPr>
            <w:noProof/>
            <w:webHidden/>
          </w:rPr>
          <w:t>54</w:t>
        </w:r>
        <w:r>
          <w:rPr>
            <w:noProof/>
            <w:webHidden/>
          </w:rPr>
          <w:fldChar w:fldCharType="end"/>
        </w:r>
      </w:hyperlink>
    </w:p>
    <w:p w14:paraId="3D2762FD" w14:textId="08651BC1" w:rsidR="002F06CD" w:rsidRDefault="002F06CD">
      <w:pPr>
        <w:pStyle w:val="Zoznamobrzkov"/>
        <w:tabs>
          <w:tab w:val="right" w:leader="dot" w:pos="9062"/>
        </w:tabs>
        <w:rPr>
          <w:rFonts w:eastAsiaTheme="minorEastAsia"/>
          <w:noProof/>
          <w:sz w:val="24"/>
          <w:szCs w:val="24"/>
          <w:lang w:eastAsia="sk-SK"/>
        </w:rPr>
      </w:pPr>
      <w:hyperlink w:anchor="_Toc182423319" w:history="1">
        <w:r w:rsidRPr="001830C6">
          <w:rPr>
            <w:rStyle w:val="Hypertextovprepojenie"/>
            <w:noProof/>
          </w:rPr>
          <w:t>Obr. 3</w:t>
        </w:r>
        <w:r w:rsidRPr="001830C6">
          <w:rPr>
            <w:rStyle w:val="Hypertextovprepojenie"/>
            <w:noProof/>
          </w:rPr>
          <w:noBreakHyphen/>
          <w:t>1. Manage, Server Manager</w:t>
        </w:r>
        <w:r>
          <w:rPr>
            <w:noProof/>
            <w:webHidden/>
          </w:rPr>
          <w:tab/>
        </w:r>
        <w:r>
          <w:rPr>
            <w:noProof/>
            <w:webHidden/>
          </w:rPr>
          <w:fldChar w:fldCharType="begin"/>
        </w:r>
        <w:r>
          <w:rPr>
            <w:noProof/>
            <w:webHidden/>
          </w:rPr>
          <w:instrText xml:space="preserve"> PAGEREF _Toc182423319 \h </w:instrText>
        </w:r>
        <w:r>
          <w:rPr>
            <w:noProof/>
            <w:webHidden/>
          </w:rPr>
        </w:r>
        <w:r>
          <w:rPr>
            <w:noProof/>
            <w:webHidden/>
          </w:rPr>
          <w:fldChar w:fldCharType="separate"/>
        </w:r>
        <w:r w:rsidR="005418FC">
          <w:rPr>
            <w:noProof/>
            <w:webHidden/>
          </w:rPr>
          <w:t>55</w:t>
        </w:r>
        <w:r>
          <w:rPr>
            <w:noProof/>
            <w:webHidden/>
          </w:rPr>
          <w:fldChar w:fldCharType="end"/>
        </w:r>
      </w:hyperlink>
    </w:p>
    <w:p w14:paraId="2B0D53C9" w14:textId="0B0787AF" w:rsidR="002F06CD" w:rsidRDefault="002F06CD">
      <w:pPr>
        <w:pStyle w:val="Zoznamobrzkov"/>
        <w:tabs>
          <w:tab w:val="right" w:leader="dot" w:pos="9062"/>
        </w:tabs>
        <w:rPr>
          <w:rFonts w:eastAsiaTheme="minorEastAsia"/>
          <w:noProof/>
          <w:sz w:val="24"/>
          <w:szCs w:val="24"/>
          <w:lang w:eastAsia="sk-SK"/>
        </w:rPr>
      </w:pPr>
      <w:hyperlink w:anchor="_Toc182423320" w:history="1">
        <w:r w:rsidRPr="001830C6">
          <w:rPr>
            <w:rStyle w:val="Hypertextovprepojenie"/>
            <w:noProof/>
          </w:rPr>
          <w:t>Obr. 3</w:t>
        </w:r>
        <w:r w:rsidRPr="001830C6">
          <w:rPr>
            <w:rStyle w:val="Hypertextovprepojenie"/>
            <w:noProof/>
          </w:rPr>
          <w:noBreakHyphen/>
          <w:t>2. Before you begin, Add Roles and Features Wizard</w:t>
        </w:r>
        <w:r>
          <w:rPr>
            <w:noProof/>
            <w:webHidden/>
          </w:rPr>
          <w:tab/>
        </w:r>
        <w:r>
          <w:rPr>
            <w:noProof/>
            <w:webHidden/>
          </w:rPr>
          <w:fldChar w:fldCharType="begin"/>
        </w:r>
        <w:r>
          <w:rPr>
            <w:noProof/>
            <w:webHidden/>
          </w:rPr>
          <w:instrText xml:space="preserve"> PAGEREF _Toc182423320 \h </w:instrText>
        </w:r>
        <w:r>
          <w:rPr>
            <w:noProof/>
            <w:webHidden/>
          </w:rPr>
        </w:r>
        <w:r>
          <w:rPr>
            <w:noProof/>
            <w:webHidden/>
          </w:rPr>
          <w:fldChar w:fldCharType="separate"/>
        </w:r>
        <w:r w:rsidR="005418FC">
          <w:rPr>
            <w:noProof/>
            <w:webHidden/>
          </w:rPr>
          <w:t>56</w:t>
        </w:r>
        <w:r>
          <w:rPr>
            <w:noProof/>
            <w:webHidden/>
          </w:rPr>
          <w:fldChar w:fldCharType="end"/>
        </w:r>
      </w:hyperlink>
    </w:p>
    <w:p w14:paraId="3954119F" w14:textId="2E3FF00E" w:rsidR="002F06CD" w:rsidRDefault="002F06CD">
      <w:pPr>
        <w:pStyle w:val="Zoznamobrzkov"/>
        <w:tabs>
          <w:tab w:val="right" w:leader="dot" w:pos="9062"/>
        </w:tabs>
        <w:rPr>
          <w:rFonts w:eastAsiaTheme="minorEastAsia"/>
          <w:noProof/>
          <w:sz w:val="24"/>
          <w:szCs w:val="24"/>
          <w:lang w:eastAsia="sk-SK"/>
        </w:rPr>
      </w:pPr>
      <w:hyperlink w:anchor="_Toc182423321" w:history="1">
        <w:r w:rsidRPr="001830C6">
          <w:rPr>
            <w:rStyle w:val="Hypertextovprepojenie"/>
            <w:noProof/>
          </w:rPr>
          <w:t>Obr. 3</w:t>
        </w:r>
        <w:r w:rsidRPr="001830C6">
          <w:rPr>
            <w:rStyle w:val="Hypertextovprepojenie"/>
            <w:noProof/>
          </w:rPr>
          <w:noBreakHyphen/>
          <w:t>3. Installation Type, Add Roles and Features Wizard</w:t>
        </w:r>
        <w:r>
          <w:rPr>
            <w:noProof/>
            <w:webHidden/>
          </w:rPr>
          <w:tab/>
        </w:r>
        <w:r>
          <w:rPr>
            <w:noProof/>
            <w:webHidden/>
          </w:rPr>
          <w:fldChar w:fldCharType="begin"/>
        </w:r>
        <w:r>
          <w:rPr>
            <w:noProof/>
            <w:webHidden/>
          </w:rPr>
          <w:instrText xml:space="preserve"> PAGEREF _Toc182423321 \h </w:instrText>
        </w:r>
        <w:r>
          <w:rPr>
            <w:noProof/>
            <w:webHidden/>
          </w:rPr>
        </w:r>
        <w:r>
          <w:rPr>
            <w:noProof/>
            <w:webHidden/>
          </w:rPr>
          <w:fldChar w:fldCharType="separate"/>
        </w:r>
        <w:r w:rsidR="005418FC">
          <w:rPr>
            <w:noProof/>
            <w:webHidden/>
          </w:rPr>
          <w:t>57</w:t>
        </w:r>
        <w:r>
          <w:rPr>
            <w:noProof/>
            <w:webHidden/>
          </w:rPr>
          <w:fldChar w:fldCharType="end"/>
        </w:r>
      </w:hyperlink>
    </w:p>
    <w:p w14:paraId="6934E52A" w14:textId="37FF9D09" w:rsidR="002F06CD" w:rsidRDefault="002F06CD">
      <w:pPr>
        <w:pStyle w:val="Zoznamobrzkov"/>
        <w:tabs>
          <w:tab w:val="right" w:leader="dot" w:pos="9062"/>
        </w:tabs>
        <w:rPr>
          <w:rFonts w:eastAsiaTheme="minorEastAsia"/>
          <w:noProof/>
          <w:sz w:val="24"/>
          <w:szCs w:val="24"/>
          <w:lang w:eastAsia="sk-SK"/>
        </w:rPr>
      </w:pPr>
      <w:hyperlink w:anchor="_Toc182423322" w:history="1">
        <w:r w:rsidRPr="001830C6">
          <w:rPr>
            <w:rStyle w:val="Hypertextovprepojenie"/>
            <w:noProof/>
          </w:rPr>
          <w:t>Obr. 3</w:t>
        </w:r>
        <w:r w:rsidRPr="001830C6">
          <w:rPr>
            <w:rStyle w:val="Hypertextovprepojenie"/>
            <w:noProof/>
          </w:rPr>
          <w:noBreakHyphen/>
          <w:t>4. Select destination server, Add Roles and Features Wizard</w:t>
        </w:r>
        <w:r>
          <w:rPr>
            <w:noProof/>
            <w:webHidden/>
          </w:rPr>
          <w:tab/>
        </w:r>
        <w:r>
          <w:rPr>
            <w:noProof/>
            <w:webHidden/>
          </w:rPr>
          <w:fldChar w:fldCharType="begin"/>
        </w:r>
        <w:r>
          <w:rPr>
            <w:noProof/>
            <w:webHidden/>
          </w:rPr>
          <w:instrText xml:space="preserve"> PAGEREF _Toc182423322 \h </w:instrText>
        </w:r>
        <w:r>
          <w:rPr>
            <w:noProof/>
            <w:webHidden/>
          </w:rPr>
        </w:r>
        <w:r>
          <w:rPr>
            <w:noProof/>
            <w:webHidden/>
          </w:rPr>
          <w:fldChar w:fldCharType="separate"/>
        </w:r>
        <w:r w:rsidR="005418FC">
          <w:rPr>
            <w:noProof/>
            <w:webHidden/>
          </w:rPr>
          <w:t>58</w:t>
        </w:r>
        <w:r>
          <w:rPr>
            <w:noProof/>
            <w:webHidden/>
          </w:rPr>
          <w:fldChar w:fldCharType="end"/>
        </w:r>
      </w:hyperlink>
    </w:p>
    <w:p w14:paraId="2D486562" w14:textId="5A056B42" w:rsidR="002F06CD" w:rsidRDefault="002F06CD">
      <w:pPr>
        <w:pStyle w:val="Zoznamobrzkov"/>
        <w:tabs>
          <w:tab w:val="right" w:leader="dot" w:pos="9062"/>
        </w:tabs>
        <w:rPr>
          <w:rFonts w:eastAsiaTheme="minorEastAsia"/>
          <w:noProof/>
          <w:sz w:val="24"/>
          <w:szCs w:val="24"/>
          <w:lang w:eastAsia="sk-SK"/>
        </w:rPr>
      </w:pPr>
      <w:hyperlink w:anchor="_Toc182423323" w:history="1">
        <w:r w:rsidRPr="001830C6">
          <w:rPr>
            <w:rStyle w:val="Hypertextovprepojenie"/>
            <w:noProof/>
          </w:rPr>
          <w:t>Obr. 3</w:t>
        </w:r>
        <w:r w:rsidRPr="001830C6">
          <w:rPr>
            <w:rStyle w:val="Hypertextovprepojenie"/>
            <w:noProof/>
          </w:rPr>
          <w:noBreakHyphen/>
          <w:t>5. Select server roles, Add Roles and Features Wizard</w:t>
        </w:r>
        <w:r>
          <w:rPr>
            <w:noProof/>
            <w:webHidden/>
          </w:rPr>
          <w:tab/>
        </w:r>
        <w:r>
          <w:rPr>
            <w:noProof/>
            <w:webHidden/>
          </w:rPr>
          <w:fldChar w:fldCharType="begin"/>
        </w:r>
        <w:r>
          <w:rPr>
            <w:noProof/>
            <w:webHidden/>
          </w:rPr>
          <w:instrText xml:space="preserve"> PAGEREF _Toc182423323 \h </w:instrText>
        </w:r>
        <w:r>
          <w:rPr>
            <w:noProof/>
            <w:webHidden/>
          </w:rPr>
        </w:r>
        <w:r>
          <w:rPr>
            <w:noProof/>
            <w:webHidden/>
          </w:rPr>
          <w:fldChar w:fldCharType="separate"/>
        </w:r>
        <w:r w:rsidR="005418FC">
          <w:rPr>
            <w:noProof/>
            <w:webHidden/>
          </w:rPr>
          <w:t>59</w:t>
        </w:r>
        <w:r>
          <w:rPr>
            <w:noProof/>
            <w:webHidden/>
          </w:rPr>
          <w:fldChar w:fldCharType="end"/>
        </w:r>
      </w:hyperlink>
    </w:p>
    <w:p w14:paraId="4D66345F" w14:textId="5A1DDD29" w:rsidR="002F06CD" w:rsidRDefault="002F06CD">
      <w:pPr>
        <w:pStyle w:val="Zoznamobrzkov"/>
        <w:tabs>
          <w:tab w:val="right" w:leader="dot" w:pos="9062"/>
        </w:tabs>
        <w:rPr>
          <w:rFonts w:eastAsiaTheme="minorEastAsia"/>
          <w:noProof/>
          <w:sz w:val="24"/>
          <w:szCs w:val="24"/>
          <w:lang w:eastAsia="sk-SK"/>
        </w:rPr>
      </w:pPr>
      <w:hyperlink w:anchor="_Toc182423324" w:history="1">
        <w:r w:rsidRPr="001830C6">
          <w:rPr>
            <w:rStyle w:val="Hypertextovprepojenie"/>
            <w:noProof/>
          </w:rPr>
          <w:t>Obr. 3</w:t>
        </w:r>
        <w:r w:rsidRPr="001830C6">
          <w:rPr>
            <w:rStyle w:val="Hypertextovprepojenie"/>
            <w:noProof/>
          </w:rPr>
          <w:noBreakHyphen/>
          <w:t>6. Nevyhnutné funkcie pre rolu AD DS, Add Roles and Features Wizard</w:t>
        </w:r>
        <w:r>
          <w:rPr>
            <w:noProof/>
            <w:webHidden/>
          </w:rPr>
          <w:tab/>
        </w:r>
        <w:r>
          <w:rPr>
            <w:noProof/>
            <w:webHidden/>
          </w:rPr>
          <w:fldChar w:fldCharType="begin"/>
        </w:r>
        <w:r>
          <w:rPr>
            <w:noProof/>
            <w:webHidden/>
          </w:rPr>
          <w:instrText xml:space="preserve"> PAGEREF _Toc182423324 \h </w:instrText>
        </w:r>
        <w:r>
          <w:rPr>
            <w:noProof/>
            <w:webHidden/>
          </w:rPr>
        </w:r>
        <w:r>
          <w:rPr>
            <w:noProof/>
            <w:webHidden/>
          </w:rPr>
          <w:fldChar w:fldCharType="separate"/>
        </w:r>
        <w:r w:rsidR="005418FC">
          <w:rPr>
            <w:noProof/>
            <w:webHidden/>
          </w:rPr>
          <w:t>60</w:t>
        </w:r>
        <w:r>
          <w:rPr>
            <w:noProof/>
            <w:webHidden/>
          </w:rPr>
          <w:fldChar w:fldCharType="end"/>
        </w:r>
      </w:hyperlink>
    </w:p>
    <w:p w14:paraId="64F3FD32" w14:textId="73E8C2C2" w:rsidR="002F06CD" w:rsidRDefault="002F06CD">
      <w:pPr>
        <w:pStyle w:val="Zoznamobrzkov"/>
        <w:tabs>
          <w:tab w:val="right" w:leader="dot" w:pos="9062"/>
        </w:tabs>
        <w:rPr>
          <w:rFonts w:eastAsiaTheme="minorEastAsia"/>
          <w:noProof/>
          <w:sz w:val="24"/>
          <w:szCs w:val="24"/>
          <w:lang w:eastAsia="sk-SK"/>
        </w:rPr>
      </w:pPr>
      <w:hyperlink w:anchor="_Toc182423325" w:history="1">
        <w:r w:rsidRPr="001830C6">
          <w:rPr>
            <w:rStyle w:val="Hypertextovprepojenie"/>
            <w:noProof/>
          </w:rPr>
          <w:t>Obr. 3</w:t>
        </w:r>
        <w:r w:rsidRPr="001830C6">
          <w:rPr>
            <w:rStyle w:val="Hypertextovprepojenie"/>
            <w:noProof/>
          </w:rPr>
          <w:noBreakHyphen/>
          <w:t>7. Select features, Add Roles and Features Wizard</w:t>
        </w:r>
        <w:r>
          <w:rPr>
            <w:noProof/>
            <w:webHidden/>
          </w:rPr>
          <w:tab/>
        </w:r>
        <w:r>
          <w:rPr>
            <w:noProof/>
            <w:webHidden/>
          </w:rPr>
          <w:fldChar w:fldCharType="begin"/>
        </w:r>
        <w:r>
          <w:rPr>
            <w:noProof/>
            <w:webHidden/>
          </w:rPr>
          <w:instrText xml:space="preserve"> PAGEREF _Toc182423325 \h </w:instrText>
        </w:r>
        <w:r>
          <w:rPr>
            <w:noProof/>
            <w:webHidden/>
          </w:rPr>
        </w:r>
        <w:r>
          <w:rPr>
            <w:noProof/>
            <w:webHidden/>
          </w:rPr>
          <w:fldChar w:fldCharType="separate"/>
        </w:r>
        <w:r w:rsidR="005418FC">
          <w:rPr>
            <w:noProof/>
            <w:webHidden/>
          </w:rPr>
          <w:t>61</w:t>
        </w:r>
        <w:r>
          <w:rPr>
            <w:noProof/>
            <w:webHidden/>
          </w:rPr>
          <w:fldChar w:fldCharType="end"/>
        </w:r>
      </w:hyperlink>
    </w:p>
    <w:p w14:paraId="7F455B73" w14:textId="4E1E8C14" w:rsidR="002F06CD" w:rsidRDefault="002F06CD">
      <w:pPr>
        <w:pStyle w:val="Zoznamobrzkov"/>
        <w:tabs>
          <w:tab w:val="right" w:leader="dot" w:pos="9062"/>
        </w:tabs>
        <w:rPr>
          <w:rFonts w:eastAsiaTheme="minorEastAsia"/>
          <w:noProof/>
          <w:sz w:val="24"/>
          <w:szCs w:val="24"/>
          <w:lang w:eastAsia="sk-SK"/>
        </w:rPr>
      </w:pPr>
      <w:hyperlink w:anchor="_Toc182423326" w:history="1">
        <w:r w:rsidRPr="001830C6">
          <w:rPr>
            <w:rStyle w:val="Hypertextovprepojenie"/>
            <w:noProof/>
          </w:rPr>
          <w:t>Obr. 3</w:t>
        </w:r>
        <w:r w:rsidRPr="001830C6">
          <w:rPr>
            <w:rStyle w:val="Hypertextovprepojenie"/>
            <w:noProof/>
          </w:rPr>
          <w:noBreakHyphen/>
          <w:t>8. Active Directory Domain Services, Add Roles and Features Wizard</w:t>
        </w:r>
        <w:r>
          <w:rPr>
            <w:noProof/>
            <w:webHidden/>
          </w:rPr>
          <w:tab/>
        </w:r>
        <w:r>
          <w:rPr>
            <w:noProof/>
            <w:webHidden/>
          </w:rPr>
          <w:fldChar w:fldCharType="begin"/>
        </w:r>
        <w:r>
          <w:rPr>
            <w:noProof/>
            <w:webHidden/>
          </w:rPr>
          <w:instrText xml:space="preserve"> PAGEREF _Toc182423326 \h </w:instrText>
        </w:r>
        <w:r>
          <w:rPr>
            <w:noProof/>
            <w:webHidden/>
          </w:rPr>
        </w:r>
        <w:r>
          <w:rPr>
            <w:noProof/>
            <w:webHidden/>
          </w:rPr>
          <w:fldChar w:fldCharType="separate"/>
        </w:r>
        <w:r w:rsidR="005418FC">
          <w:rPr>
            <w:noProof/>
            <w:webHidden/>
          </w:rPr>
          <w:t>62</w:t>
        </w:r>
        <w:r>
          <w:rPr>
            <w:noProof/>
            <w:webHidden/>
          </w:rPr>
          <w:fldChar w:fldCharType="end"/>
        </w:r>
      </w:hyperlink>
    </w:p>
    <w:p w14:paraId="22D24763" w14:textId="23B96374" w:rsidR="002F06CD" w:rsidRDefault="002F06CD">
      <w:pPr>
        <w:pStyle w:val="Zoznamobrzkov"/>
        <w:tabs>
          <w:tab w:val="right" w:leader="dot" w:pos="9062"/>
        </w:tabs>
        <w:rPr>
          <w:rFonts w:eastAsiaTheme="minorEastAsia"/>
          <w:noProof/>
          <w:sz w:val="24"/>
          <w:szCs w:val="24"/>
          <w:lang w:eastAsia="sk-SK"/>
        </w:rPr>
      </w:pPr>
      <w:hyperlink w:anchor="_Toc182423327" w:history="1">
        <w:r w:rsidRPr="001830C6">
          <w:rPr>
            <w:rStyle w:val="Hypertextovprepojenie"/>
            <w:noProof/>
          </w:rPr>
          <w:t>Obr. 3</w:t>
        </w:r>
        <w:r w:rsidRPr="001830C6">
          <w:rPr>
            <w:rStyle w:val="Hypertextovprepojenie"/>
            <w:noProof/>
          </w:rPr>
          <w:noBreakHyphen/>
          <w:t>9. Povolenie automatického reštartu po inštalácii role</w:t>
        </w:r>
        <w:r>
          <w:rPr>
            <w:noProof/>
            <w:webHidden/>
          </w:rPr>
          <w:tab/>
        </w:r>
        <w:r>
          <w:rPr>
            <w:noProof/>
            <w:webHidden/>
          </w:rPr>
          <w:fldChar w:fldCharType="begin"/>
        </w:r>
        <w:r>
          <w:rPr>
            <w:noProof/>
            <w:webHidden/>
          </w:rPr>
          <w:instrText xml:space="preserve"> PAGEREF _Toc182423327 \h </w:instrText>
        </w:r>
        <w:r>
          <w:rPr>
            <w:noProof/>
            <w:webHidden/>
          </w:rPr>
        </w:r>
        <w:r>
          <w:rPr>
            <w:noProof/>
            <w:webHidden/>
          </w:rPr>
          <w:fldChar w:fldCharType="separate"/>
        </w:r>
        <w:r w:rsidR="005418FC">
          <w:rPr>
            <w:noProof/>
            <w:webHidden/>
          </w:rPr>
          <w:t>62</w:t>
        </w:r>
        <w:r>
          <w:rPr>
            <w:noProof/>
            <w:webHidden/>
          </w:rPr>
          <w:fldChar w:fldCharType="end"/>
        </w:r>
      </w:hyperlink>
    </w:p>
    <w:p w14:paraId="78095723" w14:textId="36EC5782" w:rsidR="002F06CD" w:rsidRDefault="002F06CD">
      <w:pPr>
        <w:pStyle w:val="Zoznamobrzkov"/>
        <w:tabs>
          <w:tab w:val="right" w:leader="dot" w:pos="9062"/>
        </w:tabs>
        <w:rPr>
          <w:rFonts w:eastAsiaTheme="minorEastAsia"/>
          <w:noProof/>
          <w:sz w:val="24"/>
          <w:szCs w:val="24"/>
          <w:lang w:eastAsia="sk-SK"/>
        </w:rPr>
      </w:pPr>
      <w:hyperlink w:anchor="_Toc182423328" w:history="1">
        <w:r w:rsidRPr="001830C6">
          <w:rPr>
            <w:rStyle w:val="Hypertextovprepojenie"/>
            <w:noProof/>
          </w:rPr>
          <w:t>Obr. 3</w:t>
        </w:r>
        <w:r w:rsidRPr="001830C6">
          <w:rPr>
            <w:rStyle w:val="Hypertextovprepojenie"/>
            <w:noProof/>
          </w:rPr>
          <w:noBreakHyphen/>
          <w:t>10. Confirm installation selection, Add Roles and Features Wizard</w:t>
        </w:r>
        <w:r>
          <w:rPr>
            <w:noProof/>
            <w:webHidden/>
          </w:rPr>
          <w:tab/>
        </w:r>
        <w:r>
          <w:rPr>
            <w:noProof/>
            <w:webHidden/>
          </w:rPr>
          <w:fldChar w:fldCharType="begin"/>
        </w:r>
        <w:r>
          <w:rPr>
            <w:noProof/>
            <w:webHidden/>
          </w:rPr>
          <w:instrText xml:space="preserve"> PAGEREF _Toc182423328 \h </w:instrText>
        </w:r>
        <w:r>
          <w:rPr>
            <w:noProof/>
            <w:webHidden/>
          </w:rPr>
        </w:r>
        <w:r>
          <w:rPr>
            <w:noProof/>
            <w:webHidden/>
          </w:rPr>
          <w:fldChar w:fldCharType="separate"/>
        </w:r>
        <w:r w:rsidR="005418FC">
          <w:rPr>
            <w:noProof/>
            <w:webHidden/>
          </w:rPr>
          <w:t>63</w:t>
        </w:r>
        <w:r>
          <w:rPr>
            <w:noProof/>
            <w:webHidden/>
          </w:rPr>
          <w:fldChar w:fldCharType="end"/>
        </w:r>
      </w:hyperlink>
    </w:p>
    <w:p w14:paraId="1960C012" w14:textId="440A1272" w:rsidR="002F06CD" w:rsidRDefault="002F06CD">
      <w:pPr>
        <w:pStyle w:val="Zoznamobrzkov"/>
        <w:tabs>
          <w:tab w:val="right" w:leader="dot" w:pos="9062"/>
        </w:tabs>
        <w:rPr>
          <w:rFonts w:eastAsiaTheme="minorEastAsia"/>
          <w:noProof/>
          <w:sz w:val="24"/>
          <w:szCs w:val="24"/>
          <w:lang w:eastAsia="sk-SK"/>
        </w:rPr>
      </w:pPr>
      <w:hyperlink w:anchor="_Toc182423329" w:history="1">
        <w:r w:rsidRPr="001830C6">
          <w:rPr>
            <w:rStyle w:val="Hypertextovprepojenie"/>
            <w:noProof/>
          </w:rPr>
          <w:t>Obr. 3</w:t>
        </w:r>
        <w:r w:rsidRPr="001830C6">
          <w:rPr>
            <w:rStyle w:val="Hypertextovprepojenie"/>
            <w:noProof/>
          </w:rPr>
          <w:noBreakHyphen/>
          <w:t>11. Uloženie konfiguračného súboru role AD DS</w:t>
        </w:r>
        <w:r>
          <w:rPr>
            <w:noProof/>
            <w:webHidden/>
          </w:rPr>
          <w:tab/>
        </w:r>
        <w:r>
          <w:rPr>
            <w:noProof/>
            <w:webHidden/>
          </w:rPr>
          <w:fldChar w:fldCharType="begin"/>
        </w:r>
        <w:r>
          <w:rPr>
            <w:noProof/>
            <w:webHidden/>
          </w:rPr>
          <w:instrText xml:space="preserve"> PAGEREF _Toc182423329 \h </w:instrText>
        </w:r>
        <w:r>
          <w:rPr>
            <w:noProof/>
            <w:webHidden/>
          </w:rPr>
        </w:r>
        <w:r>
          <w:rPr>
            <w:noProof/>
            <w:webHidden/>
          </w:rPr>
          <w:fldChar w:fldCharType="separate"/>
        </w:r>
        <w:r w:rsidR="005418FC">
          <w:rPr>
            <w:noProof/>
            <w:webHidden/>
          </w:rPr>
          <w:t>64</w:t>
        </w:r>
        <w:r>
          <w:rPr>
            <w:noProof/>
            <w:webHidden/>
          </w:rPr>
          <w:fldChar w:fldCharType="end"/>
        </w:r>
      </w:hyperlink>
    </w:p>
    <w:p w14:paraId="2FB52AD0" w14:textId="31DE8A8D" w:rsidR="002F06CD" w:rsidRDefault="002F06CD">
      <w:pPr>
        <w:pStyle w:val="Zoznamobrzkov"/>
        <w:tabs>
          <w:tab w:val="right" w:leader="dot" w:pos="9062"/>
        </w:tabs>
        <w:rPr>
          <w:rFonts w:eastAsiaTheme="minorEastAsia"/>
          <w:noProof/>
          <w:sz w:val="24"/>
          <w:szCs w:val="24"/>
          <w:lang w:eastAsia="sk-SK"/>
        </w:rPr>
      </w:pPr>
      <w:hyperlink w:anchor="_Toc182423330" w:history="1">
        <w:r w:rsidRPr="001830C6">
          <w:rPr>
            <w:rStyle w:val="Hypertextovprepojenie"/>
            <w:noProof/>
          </w:rPr>
          <w:t>Obr. 3</w:t>
        </w:r>
        <w:r w:rsidRPr="001830C6">
          <w:rPr>
            <w:rStyle w:val="Hypertextovprepojenie"/>
            <w:noProof/>
          </w:rPr>
          <w:noBreakHyphen/>
          <w:t>12. Ukážka konfiguračného skriptu</w:t>
        </w:r>
        <w:r>
          <w:rPr>
            <w:noProof/>
            <w:webHidden/>
          </w:rPr>
          <w:tab/>
        </w:r>
        <w:r>
          <w:rPr>
            <w:noProof/>
            <w:webHidden/>
          </w:rPr>
          <w:fldChar w:fldCharType="begin"/>
        </w:r>
        <w:r>
          <w:rPr>
            <w:noProof/>
            <w:webHidden/>
          </w:rPr>
          <w:instrText xml:space="preserve"> PAGEREF _Toc182423330 \h </w:instrText>
        </w:r>
        <w:r>
          <w:rPr>
            <w:noProof/>
            <w:webHidden/>
          </w:rPr>
        </w:r>
        <w:r>
          <w:rPr>
            <w:noProof/>
            <w:webHidden/>
          </w:rPr>
          <w:fldChar w:fldCharType="separate"/>
        </w:r>
        <w:r w:rsidR="005418FC">
          <w:rPr>
            <w:noProof/>
            <w:webHidden/>
          </w:rPr>
          <w:t>64</w:t>
        </w:r>
        <w:r>
          <w:rPr>
            <w:noProof/>
            <w:webHidden/>
          </w:rPr>
          <w:fldChar w:fldCharType="end"/>
        </w:r>
      </w:hyperlink>
    </w:p>
    <w:p w14:paraId="543830D9" w14:textId="6909BA38" w:rsidR="002F06CD" w:rsidRDefault="002F06CD">
      <w:pPr>
        <w:pStyle w:val="Zoznamobrzkov"/>
        <w:tabs>
          <w:tab w:val="right" w:leader="dot" w:pos="9062"/>
        </w:tabs>
        <w:rPr>
          <w:rFonts w:eastAsiaTheme="minorEastAsia"/>
          <w:noProof/>
          <w:sz w:val="24"/>
          <w:szCs w:val="24"/>
          <w:lang w:eastAsia="sk-SK"/>
        </w:rPr>
      </w:pPr>
      <w:hyperlink w:anchor="_Toc182423331" w:history="1">
        <w:r w:rsidRPr="001830C6">
          <w:rPr>
            <w:rStyle w:val="Hypertextovprepojenie"/>
            <w:noProof/>
          </w:rPr>
          <w:t>Obr. 3</w:t>
        </w:r>
        <w:r w:rsidRPr="001830C6">
          <w:rPr>
            <w:rStyle w:val="Hypertextovprepojenie"/>
            <w:noProof/>
          </w:rPr>
          <w:noBreakHyphen/>
          <w:t>13. Installation progress, Add Roles and Features Wizard</w:t>
        </w:r>
        <w:r>
          <w:rPr>
            <w:noProof/>
            <w:webHidden/>
          </w:rPr>
          <w:tab/>
        </w:r>
        <w:r>
          <w:rPr>
            <w:noProof/>
            <w:webHidden/>
          </w:rPr>
          <w:fldChar w:fldCharType="begin"/>
        </w:r>
        <w:r>
          <w:rPr>
            <w:noProof/>
            <w:webHidden/>
          </w:rPr>
          <w:instrText xml:space="preserve"> PAGEREF _Toc182423331 \h </w:instrText>
        </w:r>
        <w:r>
          <w:rPr>
            <w:noProof/>
            <w:webHidden/>
          </w:rPr>
        </w:r>
        <w:r>
          <w:rPr>
            <w:noProof/>
            <w:webHidden/>
          </w:rPr>
          <w:fldChar w:fldCharType="separate"/>
        </w:r>
        <w:r w:rsidR="005418FC">
          <w:rPr>
            <w:noProof/>
            <w:webHidden/>
          </w:rPr>
          <w:t>65</w:t>
        </w:r>
        <w:r>
          <w:rPr>
            <w:noProof/>
            <w:webHidden/>
          </w:rPr>
          <w:fldChar w:fldCharType="end"/>
        </w:r>
      </w:hyperlink>
    </w:p>
    <w:p w14:paraId="0AB6D305" w14:textId="080DF491" w:rsidR="002F06CD" w:rsidRDefault="002F06CD">
      <w:pPr>
        <w:pStyle w:val="Zoznamobrzkov"/>
        <w:tabs>
          <w:tab w:val="right" w:leader="dot" w:pos="9062"/>
        </w:tabs>
        <w:rPr>
          <w:rFonts w:eastAsiaTheme="minorEastAsia"/>
          <w:noProof/>
          <w:sz w:val="24"/>
          <w:szCs w:val="24"/>
          <w:lang w:eastAsia="sk-SK"/>
        </w:rPr>
      </w:pPr>
      <w:hyperlink w:anchor="_Toc182423332" w:history="1">
        <w:r w:rsidRPr="001830C6">
          <w:rPr>
            <w:rStyle w:val="Hypertextovprepojenie"/>
            <w:noProof/>
          </w:rPr>
          <w:t>Obr. 3</w:t>
        </w:r>
        <w:r w:rsidRPr="001830C6">
          <w:rPr>
            <w:rStyle w:val="Hypertextovprepojenie"/>
            <w:noProof/>
          </w:rPr>
          <w:noBreakHyphen/>
          <w:t>14. Hlásenia v ikone vlajky, Server Manager</w:t>
        </w:r>
        <w:r>
          <w:rPr>
            <w:noProof/>
            <w:webHidden/>
          </w:rPr>
          <w:tab/>
        </w:r>
        <w:r>
          <w:rPr>
            <w:noProof/>
            <w:webHidden/>
          </w:rPr>
          <w:fldChar w:fldCharType="begin"/>
        </w:r>
        <w:r>
          <w:rPr>
            <w:noProof/>
            <w:webHidden/>
          </w:rPr>
          <w:instrText xml:space="preserve"> PAGEREF _Toc182423332 \h </w:instrText>
        </w:r>
        <w:r>
          <w:rPr>
            <w:noProof/>
            <w:webHidden/>
          </w:rPr>
        </w:r>
        <w:r>
          <w:rPr>
            <w:noProof/>
            <w:webHidden/>
          </w:rPr>
          <w:fldChar w:fldCharType="separate"/>
        </w:r>
        <w:r w:rsidR="005418FC">
          <w:rPr>
            <w:noProof/>
            <w:webHidden/>
          </w:rPr>
          <w:t>65</w:t>
        </w:r>
        <w:r>
          <w:rPr>
            <w:noProof/>
            <w:webHidden/>
          </w:rPr>
          <w:fldChar w:fldCharType="end"/>
        </w:r>
      </w:hyperlink>
    </w:p>
    <w:p w14:paraId="22CA26A8" w14:textId="3E6E9A70" w:rsidR="002F06CD" w:rsidRDefault="002F06CD">
      <w:pPr>
        <w:pStyle w:val="Zoznamobrzkov"/>
        <w:tabs>
          <w:tab w:val="right" w:leader="dot" w:pos="9062"/>
        </w:tabs>
        <w:rPr>
          <w:rFonts w:eastAsiaTheme="minorEastAsia"/>
          <w:noProof/>
          <w:sz w:val="24"/>
          <w:szCs w:val="24"/>
          <w:lang w:eastAsia="sk-SK"/>
        </w:rPr>
      </w:pPr>
      <w:hyperlink w:anchor="_Toc182423333" w:history="1">
        <w:r w:rsidRPr="001830C6">
          <w:rPr>
            <w:rStyle w:val="Hypertextovprepojenie"/>
            <w:noProof/>
          </w:rPr>
          <w:t>Obr. 3</w:t>
        </w:r>
        <w:r w:rsidRPr="001830C6">
          <w:rPr>
            <w:rStyle w:val="Hypertextovprepojenie"/>
            <w:noProof/>
          </w:rPr>
          <w:noBreakHyphen/>
          <w:t>15. Deployment Configuration, Active Directory Domain Services Configuration Wizard</w:t>
        </w:r>
        <w:r>
          <w:rPr>
            <w:noProof/>
            <w:webHidden/>
          </w:rPr>
          <w:tab/>
        </w:r>
        <w:r>
          <w:rPr>
            <w:noProof/>
            <w:webHidden/>
          </w:rPr>
          <w:fldChar w:fldCharType="begin"/>
        </w:r>
        <w:r>
          <w:rPr>
            <w:noProof/>
            <w:webHidden/>
          </w:rPr>
          <w:instrText xml:space="preserve"> PAGEREF _Toc182423333 \h </w:instrText>
        </w:r>
        <w:r>
          <w:rPr>
            <w:noProof/>
            <w:webHidden/>
          </w:rPr>
        </w:r>
        <w:r>
          <w:rPr>
            <w:noProof/>
            <w:webHidden/>
          </w:rPr>
          <w:fldChar w:fldCharType="separate"/>
        </w:r>
        <w:r w:rsidR="005418FC">
          <w:rPr>
            <w:noProof/>
            <w:webHidden/>
          </w:rPr>
          <w:t>67</w:t>
        </w:r>
        <w:r>
          <w:rPr>
            <w:noProof/>
            <w:webHidden/>
          </w:rPr>
          <w:fldChar w:fldCharType="end"/>
        </w:r>
      </w:hyperlink>
    </w:p>
    <w:p w14:paraId="4039CB94" w14:textId="6A691405" w:rsidR="002F06CD" w:rsidRDefault="002F06CD">
      <w:pPr>
        <w:pStyle w:val="Zoznamobrzkov"/>
        <w:tabs>
          <w:tab w:val="right" w:leader="dot" w:pos="9062"/>
        </w:tabs>
        <w:rPr>
          <w:rFonts w:eastAsiaTheme="minorEastAsia"/>
          <w:noProof/>
          <w:sz w:val="24"/>
          <w:szCs w:val="24"/>
          <w:lang w:eastAsia="sk-SK"/>
        </w:rPr>
      </w:pPr>
      <w:hyperlink w:anchor="_Toc182423334" w:history="1">
        <w:r w:rsidRPr="001830C6">
          <w:rPr>
            <w:rStyle w:val="Hypertextovprepojenie"/>
            <w:noProof/>
          </w:rPr>
          <w:t>Obr. 3</w:t>
        </w:r>
        <w:r w:rsidRPr="001830C6">
          <w:rPr>
            <w:rStyle w:val="Hypertextovprepojenie"/>
            <w:noProof/>
          </w:rPr>
          <w:noBreakHyphen/>
          <w:t>16. Domain Controller Options, Active Directory Domain Services Configuration Wizard</w:t>
        </w:r>
        <w:r>
          <w:rPr>
            <w:noProof/>
            <w:webHidden/>
          </w:rPr>
          <w:tab/>
        </w:r>
        <w:r>
          <w:rPr>
            <w:noProof/>
            <w:webHidden/>
          </w:rPr>
          <w:fldChar w:fldCharType="begin"/>
        </w:r>
        <w:r>
          <w:rPr>
            <w:noProof/>
            <w:webHidden/>
          </w:rPr>
          <w:instrText xml:space="preserve"> PAGEREF _Toc182423334 \h </w:instrText>
        </w:r>
        <w:r>
          <w:rPr>
            <w:noProof/>
            <w:webHidden/>
          </w:rPr>
        </w:r>
        <w:r>
          <w:rPr>
            <w:noProof/>
            <w:webHidden/>
          </w:rPr>
          <w:fldChar w:fldCharType="separate"/>
        </w:r>
        <w:r w:rsidR="005418FC">
          <w:rPr>
            <w:noProof/>
            <w:webHidden/>
          </w:rPr>
          <w:t>68</w:t>
        </w:r>
        <w:r>
          <w:rPr>
            <w:noProof/>
            <w:webHidden/>
          </w:rPr>
          <w:fldChar w:fldCharType="end"/>
        </w:r>
      </w:hyperlink>
    </w:p>
    <w:p w14:paraId="0443D0B9" w14:textId="01E012E3" w:rsidR="002F06CD" w:rsidRDefault="002F06CD">
      <w:pPr>
        <w:pStyle w:val="Zoznamobrzkov"/>
        <w:tabs>
          <w:tab w:val="right" w:leader="dot" w:pos="9062"/>
        </w:tabs>
        <w:rPr>
          <w:rFonts w:eastAsiaTheme="minorEastAsia"/>
          <w:noProof/>
          <w:sz w:val="24"/>
          <w:szCs w:val="24"/>
          <w:lang w:eastAsia="sk-SK"/>
        </w:rPr>
      </w:pPr>
      <w:hyperlink w:anchor="_Toc182423335" w:history="1">
        <w:r w:rsidRPr="001830C6">
          <w:rPr>
            <w:rStyle w:val="Hypertextovprepojenie"/>
            <w:noProof/>
          </w:rPr>
          <w:t>Obr. 3</w:t>
        </w:r>
        <w:r w:rsidRPr="001830C6">
          <w:rPr>
            <w:rStyle w:val="Hypertextovprepojenie"/>
            <w:noProof/>
          </w:rPr>
          <w:noBreakHyphen/>
          <w:t>17. Dostupné úrovne vo Windows Server 2012 R2</w:t>
        </w:r>
        <w:r>
          <w:rPr>
            <w:noProof/>
            <w:webHidden/>
          </w:rPr>
          <w:tab/>
        </w:r>
        <w:r>
          <w:rPr>
            <w:noProof/>
            <w:webHidden/>
          </w:rPr>
          <w:fldChar w:fldCharType="begin"/>
        </w:r>
        <w:r>
          <w:rPr>
            <w:noProof/>
            <w:webHidden/>
          </w:rPr>
          <w:instrText xml:space="preserve"> PAGEREF _Toc182423335 \h </w:instrText>
        </w:r>
        <w:r>
          <w:rPr>
            <w:noProof/>
            <w:webHidden/>
          </w:rPr>
        </w:r>
        <w:r>
          <w:rPr>
            <w:noProof/>
            <w:webHidden/>
          </w:rPr>
          <w:fldChar w:fldCharType="separate"/>
        </w:r>
        <w:r w:rsidR="005418FC">
          <w:rPr>
            <w:noProof/>
            <w:webHidden/>
          </w:rPr>
          <w:t>68</w:t>
        </w:r>
        <w:r>
          <w:rPr>
            <w:noProof/>
            <w:webHidden/>
          </w:rPr>
          <w:fldChar w:fldCharType="end"/>
        </w:r>
      </w:hyperlink>
    </w:p>
    <w:p w14:paraId="38AB0886" w14:textId="3CC84088" w:rsidR="002F06CD" w:rsidRDefault="002F06CD">
      <w:pPr>
        <w:pStyle w:val="Zoznamobrzkov"/>
        <w:tabs>
          <w:tab w:val="right" w:leader="dot" w:pos="9062"/>
        </w:tabs>
        <w:rPr>
          <w:rFonts w:eastAsiaTheme="minorEastAsia"/>
          <w:noProof/>
          <w:sz w:val="24"/>
          <w:szCs w:val="24"/>
          <w:lang w:eastAsia="sk-SK"/>
        </w:rPr>
      </w:pPr>
      <w:hyperlink w:anchor="_Toc182423336" w:history="1">
        <w:r w:rsidRPr="001830C6">
          <w:rPr>
            <w:rStyle w:val="Hypertextovprepojenie"/>
            <w:noProof/>
          </w:rPr>
          <w:t>Obr. 3</w:t>
        </w:r>
        <w:r w:rsidRPr="001830C6">
          <w:rPr>
            <w:rStyle w:val="Hypertextovprepojenie"/>
            <w:noProof/>
          </w:rPr>
          <w:noBreakHyphen/>
          <w:t>18. DNS Options, Active Directory Domain Services Configuration Wizard</w:t>
        </w:r>
        <w:r>
          <w:rPr>
            <w:noProof/>
            <w:webHidden/>
          </w:rPr>
          <w:tab/>
        </w:r>
        <w:r>
          <w:rPr>
            <w:noProof/>
            <w:webHidden/>
          </w:rPr>
          <w:fldChar w:fldCharType="begin"/>
        </w:r>
        <w:r>
          <w:rPr>
            <w:noProof/>
            <w:webHidden/>
          </w:rPr>
          <w:instrText xml:space="preserve"> PAGEREF _Toc182423336 \h </w:instrText>
        </w:r>
        <w:r>
          <w:rPr>
            <w:noProof/>
            <w:webHidden/>
          </w:rPr>
        </w:r>
        <w:r>
          <w:rPr>
            <w:noProof/>
            <w:webHidden/>
          </w:rPr>
          <w:fldChar w:fldCharType="separate"/>
        </w:r>
        <w:r w:rsidR="005418FC">
          <w:rPr>
            <w:noProof/>
            <w:webHidden/>
          </w:rPr>
          <w:t>69</w:t>
        </w:r>
        <w:r>
          <w:rPr>
            <w:noProof/>
            <w:webHidden/>
          </w:rPr>
          <w:fldChar w:fldCharType="end"/>
        </w:r>
      </w:hyperlink>
    </w:p>
    <w:p w14:paraId="1472C2D1" w14:textId="323FB9C2" w:rsidR="002F06CD" w:rsidRDefault="002F06CD">
      <w:pPr>
        <w:pStyle w:val="Zoznamobrzkov"/>
        <w:tabs>
          <w:tab w:val="right" w:leader="dot" w:pos="9062"/>
        </w:tabs>
        <w:rPr>
          <w:rFonts w:eastAsiaTheme="minorEastAsia"/>
          <w:noProof/>
          <w:sz w:val="24"/>
          <w:szCs w:val="24"/>
          <w:lang w:eastAsia="sk-SK"/>
        </w:rPr>
      </w:pPr>
      <w:hyperlink w:anchor="_Toc182423337" w:history="1">
        <w:r w:rsidRPr="001830C6">
          <w:rPr>
            <w:rStyle w:val="Hypertextovprepojenie"/>
            <w:noProof/>
          </w:rPr>
          <w:t>Obr. 3</w:t>
        </w:r>
        <w:r w:rsidRPr="001830C6">
          <w:rPr>
            <w:rStyle w:val="Hypertextovprepojenie"/>
            <w:noProof/>
          </w:rPr>
          <w:noBreakHyphen/>
          <w:t>19. Additional Options, Active Directory Domain Services Configuration Wizard</w:t>
        </w:r>
        <w:r>
          <w:rPr>
            <w:noProof/>
            <w:webHidden/>
          </w:rPr>
          <w:tab/>
        </w:r>
        <w:r>
          <w:rPr>
            <w:noProof/>
            <w:webHidden/>
          </w:rPr>
          <w:fldChar w:fldCharType="begin"/>
        </w:r>
        <w:r>
          <w:rPr>
            <w:noProof/>
            <w:webHidden/>
          </w:rPr>
          <w:instrText xml:space="preserve"> PAGEREF _Toc182423337 \h </w:instrText>
        </w:r>
        <w:r>
          <w:rPr>
            <w:noProof/>
            <w:webHidden/>
          </w:rPr>
        </w:r>
        <w:r>
          <w:rPr>
            <w:noProof/>
            <w:webHidden/>
          </w:rPr>
          <w:fldChar w:fldCharType="separate"/>
        </w:r>
        <w:r w:rsidR="005418FC">
          <w:rPr>
            <w:noProof/>
            <w:webHidden/>
          </w:rPr>
          <w:t>70</w:t>
        </w:r>
        <w:r>
          <w:rPr>
            <w:noProof/>
            <w:webHidden/>
          </w:rPr>
          <w:fldChar w:fldCharType="end"/>
        </w:r>
      </w:hyperlink>
    </w:p>
    <w:p w14:paraId="11A88001" w14:textId="390A3153" w:rsidR="002F06CD" w:rsidRDefault="002F06CD">
      <w:pPr>
        <w:pStyle w:val="Zoznamobrzkov"/>
        <w:tabs>
          <w:tab w:val="right" w:leader="dot" w:pos="9062"/>
        </w:tabs>
        <w:rPr>
          <w:rFonts w:eastAsiaTheme="minorEastAsia"/>
          <w:noProof/>
          <w:sz w:val="24"/>
          <w:szCs w:val="24"/>
          <w:lang w:eastAsia="sk-SK"/>
        </w:rPr>
      </w:pPr>
      <w:hyperlink w:anchor="_Toc182423338" w:history="1">
        <w:r w:rsidRPr="001830C6">
          <w:rPr>
            <w:rStyle w:val="Hypertextovprepojenie"/>
            <w:noProof/>
          </w:rPr>
          <w:t>Obr. 3</w:t>
        </w:r>
        <w:r w:rsidRPr="001830C6">
          <w:rPr>
            <w:rStyle w:val="Hypertextovprepojenie"/>
            <w:noProof/>
          </w:rPr>
          <w:noBreakHyphen/>
          <w:t>20. Paths, Active Directory Domain Services Configuration Wizard</w:t>
        </w:r>
        <w:r>
          <w:rPr>
            <w:noProof/>
            <w:webHidden/>
          </w:rPr>
          <w:tab/>
        </w:r>
        <w:r>
          <w:rPr>
            <w:noProof/>
            <w:webHidden/>
          </w:rPr>
          <w:fldChar w:fldCharType="begin"/>
        </w:r>
        <w:r>
          <w:rPr>
            <w:noProof/>
            <w:webHidden/>
          </w:rPr>
          <w:instrText xml:space="preserve"> PAGEREF _Toc182423338 \h </w:instrText>
        </w:r>
        <w:r>
          <w:rPr>
            <w:noProof/>
            <w:webHidden/>
          </w:rPr>
        </w:r>
        <w:r>
          <w:rPr>
            <w:noProof/>
            <w:webHidden/>
          </w:rPr>
          <w:fldChar w:fldCharType="separate"/>
        </w:r>
        <w:r w:rsidR="005418FC">
          <w:rPr>
            <w:noProof/>
            <w:webHidden/>
          </w:rPr>
          <w:t>71</w:t>
        </w:r>
        <w:r>
          <w:rPr>
            <w:noProof/>
            <w:webHidden/>
          </w:rPr>
          <w:fldChar w:fldCharType="end"/>
        </w:r>
      </w:hyperlink>
    </w:p>
    <w:p w14:paraId="0843630F" w14:textId="0EA00B67" w:rsidR="002F06CD" w:rsidRDefault="002F06CD">
      <w:pPr>
        <w:pStyle w:val="Zoznamobrzkov"/>
        <w:tabs>
          <w:tab w:val="right" w:leader="dot" w:pos="9062"/>
        </w:tabs>
        <w:rPr>
          <w:rFonts w:eastAsiaTheme="minorEastAsia"/>
          <w:noProof/>
          <w:sz w:val="24"/>
          <w:szCs w:val="24"/>
          <w:lang w:eastAsia="sk-SK"/>
        </w:rPr>
      </w:pPr>
      <w:hyperlink w:anchor="_Toc182423339" w:history="1">
        <w:r w:rsidRPr="001830C6">
          <w:rPr>
            <w:rStyle w:val="Hypertextovprepojenie"/>
            <w:noProof/>
          </w:rPr>
          <w:t>Obr. 3</w:t>
        </w:r>
        <w:r w:rsidRPr="001830C6">
          <w:rPr>
            <w:rStyle w:val="Hypertextovprepojenie"/>
            <w:noProof/>
          </w:rPr>
          <w:noBreakHyphen/>
          <w:t>21. Review Options, Active Directory Domain Services Configuration Wizard</w:t>
        </w:r>
        <w:r>
          <w:rPr>
            <w:noProof/>
            <w:webHidden/>
          </w:rPr>
          <w:tab/>
        </w:r>
        <w:r>
          <w:rPr>
            <w:noProof/>
            <w:webHidden/>
          </w:rPr>
          <w:fldChar w:fldCharType="begin"/>
        </w:r>
        <w:r>
          <w:rPr>
            <w:noProof/>
            <w:webHidden/>
          </w:rPr>
          <w:instrText xml:space="preserve"> PAGEREF _Toc182423339 \h </w:instrText>
        </w:r>
        <w:r>
          <w:rPr>
            <w:noProof/>
            <w:webHidden/>
          </w:rPr>
        </w:r>
        <w:r>
          <w:rPr>
            <w:noProof/>
            <w:webHidden/>
          </w:rPr>
          <w:fldChar w:fldCharType="separate"/>
        </w:r>
        <w:r w:rsidR="005418FC">
          <w:rPr>
            <w:noProof/>
            <w:webHidden/>
          </w:rPr>
          <w:t>72</w:t>
        </w:r>
        <w:r>
          <w:rPr>
            <w:noProof/>
            <w:webHidden/>
          </w:rPr>
          <w:fldChar w:fldCharType="end"/>
        </w:r>
      </w:hyperlink>
    </w:p>
    <w:p w14:paraId="1C3BEEDF" w14:textId="7AB3DA6E" w:rsidR="002F06CD" w:rsidRDefault="002F06CD">
      <w:pPr>
        <w:pStyle w:val="Zoznamobrzkov"/>
        <w:tabs>
          <w:tab w:val="right" w:leader="dot" w:pos="9062"/>
        </w:tabs>
        <w:rPr>
          <w:rFonts w:eastAsiaTheme="minorEastAsia"/>
          <w:noProof/>
          <w:sz w:val="24"/>
          <w:szCs w:val="24"/>
          <w:lang w:eastAsia="sk-SK"/>
        </w:rPr>
      </w:pPr>
      <w:hyperlink w:anchor="_Toc182423340" w:history="1">
        <w:r w:rsidRPr="001830C6">
          <w:rPr>
            <w:rStyle w:val="Hypertextovprepojenie"/>
            <w:noProof/>
          </w:rPr>
          <w:t>Obr. 3</w:t>
        </w:r>
        <w:r w:rsidRPr="001830C6">
          <w:rPr>
            <w:rStyle w:val="Hypertextovprepojenie"/>
            <w:noProof/>
          </w:rPr>
          <w:noBreakHyphen/>
          <w:t>22. Powershell skript pre promote server</w:t>
        </w:r>
        <w:r>
          <w:rPr>
            <w:noProof/>
            <w:webHidden/>
          </w:rPr>
          <w:tab/>
        </w:r>
        <w:r>
          <w:rPr>
            <w:noProof/>
            <w:webHidden/>
          </w:rPr>
          <w:fldChar w:fldCharType="begin"/>
        </w:r>
        <w:r>
          <w:rPr>
            <w:noProof/>
            <w:webHidden/>
          </w:rPr>
          <w:instrText xml:space="preserve"> PAGEREF _Toc182423340 \h </w:instrText>
        </w:r>
        <w:r>
          <w:rPr>
            <w:noProof/>
            <w:webHidden/>
          </w:rPr>
        </w:r>
        <w:r>
          <w:rPr>
            <w:noProof/>
            <w:webHidden/>
          </w:rPr>
          <w:fldChar w:fldCharType="separate"/>
        </w:r>
        <w:r w:rsidR="005418FC">
          <w:rPr>
            <w:noProof/>
            <w:webHidden/>
          </w:rPr>
          <w:t>72</w:t>
        </w:r>
        <w:r>
          <w:rPr>
            <w:noProof/>
            <w:webHidden/>
          </w:rPr>
          <w:fldChar w:fldCharType="end"/>
        </w:r>
      </w:hyperlink>
    </w:p>
    <w:p w14:paraId="4247B23C" w14:textId="1756F5AB" w:rsidR="002F06CD" w:rsidRDefault="002F06CD">
      <w:pPr>
        <w:pStyle w:val="Zoznamobrzkov"/>
        <w:tabs>
          <w:tab w:val="right" w:leader="dot" w:pos="9062"/>
        </w:tabs>
        <w:rPr>
          <w:rFonts w:eastAsiaTheme="minorEastAsia"/>
          <w:noProof/>
          <w:sz w:val="24"/>
          <w:szCs w:val="24"/>
          <w:lang w:eastAsia="sk-SK"/>
        </w:rPr>
      </w:pPr>
      <w:hyperlink w:anchor="_Toc182423341" w:history="1">
        <w:r w:rsidRPr="001830C6">
          <w:rPr>
            <w:rStyle w:val="Hypertextovprepojenie"/>
            <w:noProof/>
          </w:rPr>
          <w:t>Obr. 3</w:t>
        </w:r>
        <w:r w:rsidRPr="001830C6">
          <w:rPr>
            <w:rStyle w:val="Hypertextovprepojenie"/>
            <w:noProof/>
          </w:rPr>
          <w:noBreakHyphen/>
          <w:t>23. Prerequisites Check, Active Directory Domain Services Configuration Wizard</w:t>
        </w:r>
        <w:r>
          <w:rPr>
            <w:noProof/>
            <w:webHidden/>
          </w:rPr>
          <w:tab/>
        </w:r>
        <w:r>
          <w:rPr>
            <w:noProof/>
            <w:webHidden/>
          </w:rPr>
          <w:fldChar w:fldCharType="begin"/>
        </w:r>
        <w:r>
          <w:rPr>
            <w:noProof/>
            <w:webHidden/>
          </w:rPr>
          <w:instrText xml:space="preserve"> PAGEREF _Toc182423341 \h </w:instrText>
        </w:r>
        <w:r>
          <w:rPr>
            <w:noProof/>
            <w:webHidden/>
          </w:rPr>
        </w:r>
        <w:r>
          <w:rPr>
            <w:noProof/>
            <w:webHidden/>
          </w:rPr>
          <w:fldChar w:fldCharType="separate"/>
        </w:r>
        <w:r w:rsidR="005418FC">
          <w:rPr>
            <w:noProof/>
            <w:webHidden/>
          </w:rPr>
          <w:t>73</w:t>
        </w:r>
        <w:r>
          <w:rPr>
            <w:noProof/>
            <w:webHidden/>
          </w:rPr>
          <w:fldChar w:fldCharType="end"/>
        </w:r>
      </w:hyperlink>
    </w:p>
    <w:p w14:paraId="538D7DBD" w14:textId="794CE5F7" w:rsidR="002F06CD" w:rsidRDefault="002F06CD">
      <w:pPr>
        <w:pStyle w:val="Zoznamobrzkov"/>
        <w:tabs>
          <w:tab w:val="right" w:leader="dot" w:pos="9062"/>
        </w:tabs>
        <w:rPr>
          <w:rFonts w:eastAsiaTheme="minorEastAsia"/>
          <w:noProof/>
          <w:sz w:val="24"/>
          <w:szCs w:val="24"/>
          <w:lang w:eastAsia="sk-SK"/>
        </w:rPr>
      </w:pPr>
      <w:hyperlink w:anchor="_Toc182423342" w:history="1">
        <w:r w:rsidRPr="001830C6">
          <w:rPr>
            <w:rStyle w:val="Hypertextovprepojenie"/>
            <w:noProof/>
          </w:rPr>
          <w:t>Obr. 3</w:t>
        </w:r>
        <w:r w:rsidRPr="001830C6">
          <w:rPr>
            <w:rStyle w:val="Hypertextovprepojenie"/>
            <w:noProof/>
          </w:rPr>
          <w:noBreakHyphen/>
          <w:t>24. Installation, Active Directory Domain Services Configuration Wizard</w:t>
        </w:r>
        <w:r>
          <w:rPr>
            <w:noProof/>
            <w:webHidden/>
          </w:rPr>
          <w:tab/>
        </w:r>
        <w:r>
          <w:rPr>
            <w:noProof/>
            <w:webHidden/>
          </w:rPr>
          <w:fldChar w:fldCharType="begin"/>
        </w:r>
        <w:r>
          <w:rPr>
            <w:noProof/>
            <w:webHidden/>
          </w:rPr>
          <w:instrText xml:space="preserve"> PAGEREF _Toc182423342 \h </w:instrText>
        </w:r>
        <w:r>
          <w:rPr>
            <w:noProof/>
            <w:webHidden/>
          </w:rPr>
        </w:r>
        <w:r>
          <w:rPr>
            <w:noProof/>
            <w:webHidden/>
          </w:rPr>
          <w:fldChar w:fldCharType="separate"/>
        </w:r>
        <w:r w:rsidR="005418FC">
          <w:rPr>
            <w:noProof/>
            <w:webHidden/>
          </w:rPr>
          <w:t>74</w:t>
        </w:r>
        <w:r>
          <w:rPr>
            <w:noProof/>
            <w:webHidden/>
          </w:rPr>
          <w:fldChar w:fldCharType="end"/>
        </w:r>
      </w:hyperlink>
    </w:p>
    <w:p w14:paraId="761DA29C" w14:textId="47A8B647" w:rsidR="002F06CD" w:rsidRDefault="002F06CD">
      <w:pPr>
        <w:pStyle w:val="Zoznamobrzkov"/>
        <w:tabs>
          <w:tab w:val="right" w:leader="dot" w:pos="9062"/>
        </w:tabs>
        <w:rPr>
          <w:rFonts w:eastAsiaTheme="minorEastAsia"/>
          <w:noProof/>
          <w:sz w:val="24"/>
          <w:szCs w:val="24"/>
          <w:lang w:eastAsia="sk-SK"/>
        </w:rPr>
      </w:pPr>
      <w:hyperlink w:anchor="_Toc182423343" w:history="1">
        <w:r w:rsidRPr="001830C6">
          <w:rPr>
            <w:rStyle w:val="Hypertextovprepojenie"/>
            <w:noProof/>
          </w:rPr>
          <w:t>Obr. 3</w:t>
        </w:r>
        <w:r w:rsidRPr="001830C6">
          <w:rPr>
            <w:rStyle w:val="Hypertextovprepojenie"/>
            <w:noProof/>
          </w:rPr>
          <w:noBreakHyphen/>
          <w:t>25. Results, Active Directory Domain Services Configuration Wizard</w:t>
        </w:r>
        <w:r>
          <w:rPr>
            <w:noProof/>
            <w:webHidden/>
          </w:rPr>
          <w:tab/>
        </w:r>
        <w:r>
          <w:rPr>
            <w:noProof/>
            <w:webHidden/>
          </w:rPr>
          <w:fldChar w:fldCharType="begin"/>
        </w:r>
        <w:r>
          <w:rPr>
            <w:noProof/>
            <w:webHidden/>
          </w:rPr>
          <w:instrText xml:space="preserve"> PAGEREF _Toc182423343 \h </w:instrText>
        </w:r>
        <w:r>
          <w:rPr>
            <w:noProof/>
            <w:webHidden/>
          </w:rPr>
        </w:r>
        <w:r>
          <w:rPr>
            <w:noProof/>
            <w:webHidden/>
          </w:rPr>
          <w:fldChar w:fldCharType="separate"/>
        </w:r>
        <w:r w:rsidR="005418FC">
          <w:rPr>
            <w:noProof/>
            <w:webHidden/>
          </w:rPr>
          <w:t>75</w:t>
        </w:r>
        <w:r>
          <w:rPr>
            <w:noProof/>
            <w:webHidden/>
          </w:rPr>
          <w:fldChar w:fldCharType="end"/>
        </w:r>
      </w:hyperlink>
    </w:p>
    <w:p w14:paraId="69F42A8A" w14:textId="08F6DFB6" w:rsidR="002F06CD" w:rsidRDefault="002F06CD">
      <w:pPr>
        <w:pStyle w:val="Zoznamobrzkov"/>
        <w:tabs>
          <w:tab w:val="right" w:leader="dot" w:pos="9062"/>
        </w:tabs>
        <w:rPr>
          <w:rFonts w:eastAsiaTheme="minorEastAsia"/>
          <w:noProof/>
          <w:sz w:val="24"/>
          <w:szCs w:val="24"/>
          <w:lang w:eastAsia="sk-SK"/>
        </w:rPr>
      </w:pPr>
      <w:hyperlink w:anchor="_Toc182423344" w:history="1">
        <w:r w:rsidRPr="001830C6">
          <w:rPr>
            <w:rStyle w:val="Hypertextovprepojenie"/>
            <w:noProof/>
          </w:rPr>
          <w:t>Obr. 3</w:t>
        </w:r>
        <w:r w:rsidRPr="001830C6">
          <w:rPr>
            <w:rStyle w:val="Hypertextovprepojenie"/>
            <w:noProof/>
          </w:rPr>
          <w:noBreakHyphen/>
          <w:t>26. Sever Manager po nainštalovaní AD DS</w:t>
        </w:r>
        <w:r>
          <w:rPr>
            <w:noProof/>
            <w:webHidden/>
          </w:rPr>
          <w:tab/>
        </w:r>
        <w:r>
          <w:rPr>
            <w:noProof/>
            <w:webHidden/>
          </w:rPr>
          <w:fldChar w:fldCharType="begin"/>
        </w:r>
        <w:r>
          <w:rPr>
            <w:noProof/>
            <w:webHidden/>
          </w:rPr>
          <w:instrText xml:space="preserve"> PAGEREF _Toc182423344 \h </w:instrText>
        </w:r>
        <w:r>
          <w:rPr>
            <w:noProof/>
            <w:webHidden/>
          </w:rPr>
        </w:r>
        <w:r>
          <w:rPr>
            <w:noProof/>
            <w:webHidden/>
          </w:rPr>
          <w:fldChar w:fldCharType="separate"/>
        </w:r>
        <w:r w:rsidR="005418FC">
          <w:rPr>
            <w:noProof/>
            <w:webHidden/>
          </w:rPr>
          <w:t>75</w:t>
        </w:r>
        <w:r>
          <w:rPr>
            <w:noProof/>
            <w:webHidden/>
          </w:rPr>
          <w:fldChar w:fldCharType="end"/>
        </w:r>
      </w:hyperlink>
    </w:p>
    <w:p w14:paraId="5710D150" w14:textId="15873FDA" w:rsidR="002F06CD" w:rsidRDefault="002F06CD">
      <w:pPr>
        <w:pStyle w:val="Zoznamobrzkov"/>
        <w:tabs>
          <w:tab w:val="right" w:leader="dot" w:pos="9062"/>
        </w:tabs>
        <w:rPr>
          <w:rFonts w:eastAsiaTheme="minorEastAsia"/>
          <w:noProof/>
          <w:sz w:val="24"/>
          <w:szCs w:val="24"/>
          <w:lang w:eastAsia="sk-SK"/>
        </w:rPr>
      </w:pPr>
      <w:hyperlink w:anchor="_Toc182423345" w:history="1">
        <w:r w:rsidRPr="001830C6">
          <w:rPr>
            <w:rStyle w:val="Hypertextovprepojenie"/>
            <w:noProof/>
          </w:rPr>
          <w:t>Obr. 3</w:t>
        </w:r>
        <w:r w:rsidRPr="001830C6">
          <w:rPr>
            <w:rStyle w:val="Hypertextovprepojenie"/>
            <w:noProof/>
          </w:rPr>
          <w:noBreakHyphen/>
          <w:t>27. Chybové hlásenie v Prerequisites Check, Active Directory Domain Services Configuration Wizard</w:t>
        </w:r>
        <w:r>
          <w:rPr>
            <w:noProof/>
            <w:webHidden/>
          </w:rPr>
          <w:tab/>
        </w:r>
        <w:r>
          <w:rPr>
            <w:noProof/>
            <w:webHidden/>
          </w:rPr>
          <w:fldChar w:fldCharType="begin"/>
        </w:r>
        <w:r>
          <w:rPr>
            <w:noProof/>
            <w:webHidden/>
          </w:rPr>
          <w:instrText xml:space="preserve"> PAGEREF _Toc182423345 \h </w:instrText>
        </w:r>
        <w:r>
          <w:rPr>
            <w:noProof/>
            <w:webHidden/>
          </w:rPr>
        </w:r>
        <w:r>
          <w:rPr>
            <w:noProof/>
            <w:webHidden/>
          </w:rPr>
          <w:fldChar w:fldCharType="separate"/>
        </w:r>
        <w:r w:rsidR="005418FC">
          <w:rPr>
            <w:noProof/>
            <w:webHidden/>
          </w:rPr>
          <w:t>76</w:t>
        </w:r>
        <w:r>
          <w:rPr>
            <w:noProof/>
            <w:webHidden/>
          </w:rPr>
          <w:fldChar w:fldCharType="end"/>
        </w:r>
      </w:hyperlink>
    </w:p>
    <w:p w14:paraId="3B3ADA75" w14:textId="7721397A" w:rsidR="002F06CD" w:rsidRDefault="002F06CD">
      <w:pPr>
        <w:pStyle w:val="Zoznamobrzkov"/>
        <w:tabs>
          <w:tab w:val="right" w:leader="dot" w:pos="9062"/>
        </w:tabs>
        <w:rPr>
          <w:rFonts w:eastAsiaTheme="minorEastAsia"/>
          <w:noProof/>
          <w:sz w:val="24"/>
          <w:szCs w:val="24"/>
          <w:lang w:eastAsia="sk-SK"/>
        </w:rPr>
      </w:pPr>
      <w:hyperlink w:anchor="_Toc182423346" w:history="1">
        <w:r w:rsidRPr="001830C6">
          <w:rPr>
            <w:rStyle w:val="Hypertextovprepojenie"/>
            <w:noProof/>
          </w:rPr>
          <w:t>Obr. 3</w:t>
        </w:r>
        <w:r w:rsidRPr="001830C6">
          <w:rPr>
            <w:rStyle w:val="Hypertextovprepojenie"/>
            <w:noProof/>
          </w:rPr>
          <w:noBreakHyphen/>
          <w:t>28. Doplnenie DNS do nastavenia IPv4</w:t>
        </w:r>
        <w:r>
          <w:rPr>
            <w:noProof/>
            <w:webHidden/>
          </w:rPr>
          <w:tab/>
        </w:r>
        <w:r>
          <w:rPr>
            <w:noProof/>
            <w:webHidden/>
          </w:rPr>
          <w:fldChar w:fldCharType="begin"/>
        </w:r>
        <w:r>
          <w:rPr>
            <w:noProof/>
            <w:webHidden/>
          </w:rPr>
          <w:instrText xml:space="preserve"> PAGEREF _Toc182423346 \h </w:instrText>
        </w:r>
        <w:r>
          <w:rPr>
            <w:noProof/>
            <w:webHidden/>
          </w:rPr>
        </w:r>
        <w:r>
          <w:rPr>
            <w:noProof/>
            <w:webHidden/>
          </w:rPr>
          <w:fldChar w:fldCharType="separate"/>
        </w:r>
        <w:r w:rsidR="005418FC">
          <w:rPr>
            <w:noProof/>
            <w:webHidden/>
          </w:rPr>
          <w:t>77</w:t>
        </w:r>
        <w:r>
          <w:rPr>
            <w:noProof/>
            <w:webHidden/>
          </w:rPr>
          <w:fldChar w:fldCharType="end"/>
        </w:r>
      </w:hyperlink>
    </w:p>
    <w:p w14:paraId="5BDB7FA9" w14:textId="304AA720" w:rsidR="002F06CD" w:rsidRDefault="002F06CD">
      <w:pPr>
        <w:pStyle w:val="Zoznamobrzkov"/>
        <w:tabs>
          <w:tab w:val="right" w:leader="dot" w:pos="9062"/>
        </w:tabs>
        <w:rPr>
          <w:rFonts w:eastAsiaTheme="minorEastAsia"/>
          <w:noProof/>
          <w:sz w:val="24"/>
          <w:szCs w:val="24"/>
          <w:lang w:eastAsia="sk-SK"/>
        </w:rPr>
      </w:pPr>
      <w:hyperlink w:anchor="_Toc182423347" w:history="1">
        <w:r w:rsidRPr="001830C6">
          <w:rPr>
            <w:rStyle w:val="Hypertextovprepojenie"/>
            <w:noProof/>
          </w:rPr>
          <w:t>Obr. 3</w:t>
        </w:r>
        <w:r w:rsidRPr="001830C6">
          <w:rPr>
            <w:rStyle w:val="Hypertextovprepojenie"/>
            <w:noProof/>
          </w:rPr>
          <w:noBreakHyphen/>
          <w:t>29. Neúspešné overenie spojenia s doménou</w:t>
        </w:r>
        <w:r>
          <w:rPr>
            <w:noProof/>
            <w:webHidden/>
          </w:rPr>
          <w:tab/>
        </w:r>
        <w:r>
          <w:rPr>
            <w:noProof/>
            <w:webHidden/>
          </w:rPr>
          <w:fldChar w:fldCharType="begin"/>
        </w:r>
        <w:r>
          <w:rPr>
            <w:noProof/>
            <w:webHidden/>
          </w:rPr>
          <w:instrText xml:space="preserve"> PAGEREF _Toc182423347 \h </w:instrText>
        </w:r>
        <w:r>
          <w:rPr>
            <w:noProof/>
            <w:webHidden/>
          </w:rPr>
        </w:r>
        <w:r>
          <w:rPr>
            <w:noProof/>
            <w:webHidden/>
          </w:rPr>
          <w:fldChar w:fldCharType="separate"/>
        </w:r>
        <w:r w:rsidR="005418FC">
          <w:rPr>
            <w:noProof/>
            <w:webHidden/>
          </w:rPr>
          <w:t>78</w:t>
        </w:r>
        <w:r>
          <w:rPr>
            <w:noProof/>
            <w:webHidden/>
          </w:rPr>
          <w:fldChar w:fldCharType="end"/>
        </w:r>
      </w:hyperlink>
    </w:p>
    <w:p w14:paraId="0EBD6956" w14:textId="2B8F8936" w:rsidR="002F06CD" w:rsidRDefault="002F06CD">
      <w:pPr>
        <w:pStyle w:val="Zoznamobrzkov"/>
        <w:tabs>
          <w:tab w:val="right" w:leader="dot" w:pos="9062"/>
        </w:tabs>
        <w:rPr>
          <w:rFonts w:eastAsiaTheme="minorEastAsia"/>
          <w:noProof/>
          <w:sz w:val="24"/>
          <w:szCs w:val="24"/>
          <w:lang w:eastAsia="sk-SK"/>
        </w:rPr>
      </w:pPr>
      <w:hyperlink w:anchor="_Toc182423348" w:history="1">
        <w:r w:rsidRPr="001830C6">
          <w:rPr>
            <w:rStyle w:val="Hypertextovprepojenie"/>
            <w:noProof/>
          </w:rPr>
          <w:t>Obr. 3</w:t>
        </w:r>
        <w:r w:rsidRPr="001830C6">
          <w:rPr>
            <w:rStyle w:val="Hypertextovprepojenie"/>
            <w:noProof/>
          </w:rPr>
          <w:noBreakHyphen/>
          <w:t>30. Nastavenie DNS, sconfig</w:t>
        </w:r>
        <w:r>
          <w:rPr>
            <w:noProof/>
            <w:webHidden/>
          </w:rPr>
          <w:tab/>
        </w:r>
        <w:r>
          <w:rPr>
            <w:noProof/>
            <w:webHidden/>
          </w:rPr>
          <w:fldChar w:fldCharType="begin"/>
        </w:r>
        <w:r>
          <w:rPr>
            <w:noProof/>
            <w:webHidden/>
          </w:rPr>
          <w:instrText xml:space="preserve"> PAGEREF _Toc182423348 \h </w:instrText>
        </w:r>
        <w:r>
          <w:rPr>
            <w:noProof/>
            <w:webHidden/>
          </w:rPr>
        </w:r>
        <w:r>
          <w:rPr>
            <w:noProof/>
            <w:webHidden/>
          </w:rPr>
          <w:fldChar w:fldCharType="separate"/>
        </w:r>
        <w:r w:rsidR="005418FC">
          <w:rPr>
            <w:noProof/>
            <w:webHidden/>
          </w:rPr>
          <w:t>78</w:t>
        </w:r>
        <w:r>
          <w:rPr>
            <w:noProof/>
            <w:webHidden/>
          </w:rPr>
          <w:fldChar w:fldCharType="end"/>
        </w:r>
      </w:hyperlink>
    </w:p>
    <w:p w14:paraId="137ED426" w14:textId="6F0CE70C" w:rsidR="002F06CD" w:rsidRDefault="002F06CD">
      <w:pPr>
        <w:pStyle w:val="Zoznamobrzkov"/>
        <w:tabs>
          <w:tab w:val="right" w:leader="dot" w:pos="9062"/>
        </w:tabs>
        <w:rPr>
          <w:rFonts w:eastAsiaTheme="minorEastAsia"/>
          <w:noProof/>
          <w:sz w:val="24"/>
          <w:szCs w:val="24"/>
          <w:lang w:eastAsia="sk-SK"/>
        </w:rPr>
      </w:pPr>
      <w:hyperlink w:anchor="_Toc182423349" w:history="1">
        <w:r w:rsidRPr="001830C6">
          <w:rPr>
            <w:rStyle w:val="Hypertextovprepojenie"/>
            <w:noProof/>
          </w:rPr>
          <w:t>Obr. 3</w:t>
        </w:r>
        <w:r w:rsidRPr="001830C6">
          <w:rPr>
            <w:rStyle w:val="Hypertextovprepojenie"/>
            <w:noProof/>
          </w:rPr>
          <w:noBreakHyphen/>
          <w:t>31. Nastavenie preferovaného DNS servera, sconfig</w:t>
        </w:r>
        <w:r>
          <w:rPr>
            <w:noProof/>
            <w:webHidden/>
          </w:rPr>
          <w:tab/>
        </w:r>
        <w:r>
          <w:rPr>
            <w:noProof/>
            <w:webHidden/>
          </w:rPr>
          <w:fldChar w:fldCharType="begin"/>
        </w:r>
        <w:r>
          <w:rPr>
            <w:noProof/>
            <w:webHidden/>
          </w:rPr>
          <w:instrText xml:space="preserve"> PAGEREF _Toc182423349 \h </w:instrText>
        </w:r>
        <w:r>
          <w:rPr>
            <w:noProof/>
            <w:webHidden/>
          </w:rPr>
        </w:r>
        <w:r>
          <w:rPr>
            <w:noProof/>
            <w:webHidden/>
          </w:rPr>
          <w:fldChar w:fldCharType="separate"/>
        </w:r>
        <w:r w:rsidR="005418FC">
          <w:rPr>
            <w:noProof/>
            <w:webHidden/>
          </w:rPr>
          <w:t>79</w:t>
        </w:r>
        <w:r>
          <w:rPr>
            <w:noProof/>
            <w:webHidden/>
          </w:rPr>
          <w:fldChar w:fldCharType="end"/>
        </w:r>
      </w:hyperlink>
    </w:p>
    <w:p w14:paraId="039D695C" w14:textId="2EAE2CB8" w:rsidR="002F06CD" w:rsidRDefault="002F06CD">
      <w:pPr>
        <w:pStyle w:val="Zoznamobrzkov"/>
        <w:tabs>
          <w:tab w:val="right" w:leader="dot" w:pos="9062"/>
        </w:tabs>
        <w:rPr>
          <w:rFonts w:eastAsiaTheme="minorEastAsia"/>
          <w:noProof/>
          <w:sz w:val="24"/>
          <w:szCs w:val="24"/>
          <w:lang w:eastAsia="sk-SK"/>
        </w:rPr>
      </w:pPr>
      <w:hyperlink w:anchor="_Toc182423350" w:history="1">
        <w:r w:rsidRPr="001830C6">
          <w:rPr>
            <w:rStyle w:val="Hypertextovprepojenie"/>
            <w:noProof/>
          </w:rPr>
          <w:t>Obr. 3</w:t>
        </w:r>
        <w:r w:rsidRPr="001830C6">
          <w:rPr>
            <w:rStyle w:val="Hypertextovprepojenie"/>
            <w:noProof/>
          </w:rPr>
          <w:noBreakHyphen/>
          <w:t>32. Potvrdenie nastavenie DNS servera, sconfig</w:t>
        </w:r>
        <w:r>
          <w:rPr>
            <w:noProof/>
            <w:webHidden/>
          </w:rPr>
          <w:tab/>
        </w:r>
        <w:r>
          <w:rPr>
            <w:noProof/>
            <w:webHidden/>
          </w:rPr>
          <w:fldChar w:fldCharType="begin"/>
        </w:r>
        <w:r>
          <w:rPr>
            <w:noProof/>
            <w:webHidden/>
          </w:rPr>
          <w:instrText xml:space="preserve"> PAGEREF _Toc182423350 \h </w:instrText>
        </w:r>
        <w:r>
          <w:rPr>
            <w:noProof/>
            <w:webHidden/>
          </w:rPr>
        </w:r>
        <w:r>
          <w:rPr>
            <w:noProof/>
            <w:webHidden/>
          </w:rPr>
          <w:fldChar w:fldCharType="separate"/>
        </w:r>
        <w:r w:rsidR="005418FC">
          <w:rPr>
            <w:noProof/>
            <w:webHidden/>
          </w:rPr>
          <w:t>79</w:t>
        </w:r>
        <w:r>
          <w:rPr>
            <w:noProof/>
            <w:webHidden/>
          </w:rPr>
          <w:fldChar w:fldCharType="end"/>
        </w:r>
      </w:hyperlink>
    </w:p>
    <w:p w14:paraId="48DFA0B3" w14:textId="078890DE" w:rsidR="002F06CD" w:rsidRDefault="002F06CD">
      <w:pPr>
        <w:pStyle w:val="Zoznamobrzkov"/>
        <w:tabs>
          <w:tab w:val="right" w:leader="dot" w:pos="9062"/>
        </w:tabs>
        <w:rPr>
          <w:rFonts w:eastAsiaTheme="minorEastAsia"/>
          <w:noProof/>
          <w:sz w:val="24"/>
          <w:szCs w:val="24"/>
          <w:lang w:eastAsia="sk-SK"/>
        </w:rPr>
      </w:pPr>
      <w:hyperlink w:anchor="_Toc182423351" w:history="1">
        <w:r w:rsidRPr="001830C6">
          <w:rPr>
            <w:rStyle w:val="Hypertextovprepojenie"/>
            <w:noProof/>
          </w:rPr>
          <w:t>Obr. 3</w:t>
        </w:r>
        <w:r w:rsidRPr="001830C6">
          <w:rPr>
            <w:rStyle w:val="Hypertextovprepojenie"/>
            <w:noProof/>
          </w:rPr>
          <w:noBreakHyphen/>
          <w:t>33. Nastavenie alternatívneho DNS servera, sconfig</w:t>
        </w:r>
        <w:r>
          <w:rPr>
            <w:noProof/>
            <w:webHidden/>
          </w:rPr>
          <w:tab/>
        </w:r>
        <w:r>
          <w:rPr>
            <w:noProof/>
            <w:webHidden/>
          </w:rPr>
          <w:fldChar w:fldCharType="begin"/>
        </w:r>
        <w:r>
          <w:rPr>
            <w:noProof/>
            <w:webHidden/>
          </w:rPr>
          <w:instrText xml:space="preserve"> PAGEREF _Toc182423351 \h </w:instrText>
        </w:r>
        <w:r>
          <w:rPr>
            <w:noProof/>
            <w:webHidden/>
          </w:rPr>
        </w:r>
        <w:r>
          <w:rPr>
            <w:noProof/>
            <w:webHidden/>
          </w:rPr>
          <w:fldChar w:fldCharType="separate"/>
        </w:r>
        <w:r w:rsidR="005418FC">
          <w:rPr>
            <w:noProof/>
            <w:webHidden/>
          </w:rPr>
          <w:t>80</w:t>
        </w:r>
        <w:r>
          <w:rPr>
            <w:noProof/>
            <w:webHidden/>
          </w:rPr>
          <w:fldChar w:fldCharType="end"/>
        </w:r>
      </w:hyperlink>
    </w:p>
    <w:p w14:paraId="4624C84C" w14:textId="77C22074" w:rsidR="002F06CD" w:rsidRDefault="002F06CD">
      <w:pPr>
        <w:pStyle w:val="Zoznamobrzkov"/>
        <w:tabs>
          <w:tab w:val="right" w:leader="dot" w:pos="9062"/>
        </w:tabs>
        <w:rPr>
          <w:rFonts w:eastAsiaTheme="minorEastAsia"/>
          <w:noProof/>
          <w:sz w:val="24"/>
          <w:szCs w:val="24"/>
          <w:lang w:eastAsia="sk-SK"/>
        </w:rPr>
      </w:pPr>
      <w:hyperlink w:anchor="_Toc182423352" w:history="1">
        <w:r w:rsidRPr="001830C6">
          <w:rPr>
            <w:rStyle w:val="Hypertextovprepojenie"/>
            <w:noProof/>
          </w:rPr>
          <w:t>Obr. 3</w:t>
        </w:r>
        <w:r w:rsidRPr="001830C6">
          <w:rPr>
            <w:rStyle w:val="Hypertextovprepojenie"/>
            <w:noProof/>
          </w:rPr>
          <w:noBreakHyphen/>
          <w:t>34. Úspešné overenie spojenia s doménou</w:t>
        </w:r>
        <w:r>
          <w:rPr>
            <w:noProof/>
            <w:webHidden/>
          </w:rPr>
          <w:tab/>
        </w:r>
        <w:r>
          <w:rPr>
            <w:noProof/>
            <w:webHidden/>
          </w:rPr>
          <w:fldChar w:fldCharType="begin"/>
        </w:r>
        <w:r>
          <w:rPr>
            <w:noProof/>
            <w:webHidden/>
          </w:rPr>
          <w:instrText xml:space="preserve"> PAGEREF _Toc182423352 \h </w:instrText>
        </w:r>
        <w:r>
          <w:rPr>
            <w:noProof/>
            <w:webHidden/>
          </w:rPr>
        </w:r>
        <w:r>
          <w:rPr>
            <w:noProof/>
            <w:webHidden/>
          </w:rPr>
          <w:fldChar w:fldCharType="separate"/>
        </w:r>
        <w:r w:rsidR="005418FC">
          <w:rPr>
            <w:noProof/>
            <w:webHidden/>
          </w:rPr>
          <w:t>80</w:t>
        </w:r>
        <w:r>
          <w:rPr>
            <w:noProof/>
            <w:webHidden/>
          </w:rPr>
          <w:fldChar w:fldCharType="end"/>
        </w:r>
      </w:hyperlink>
    </w:p>
    <w:p w14:paraId="0C24DA36" w14:textId="2E1FD9B8" w:rsidR="002F06CD" w:rsidRDefault="002F06CD">
      <w:pPr>
        <w:pStyle w:val="Zoznamobrzkov"/>
        <w:tabs>
          <w:tab w:val="right" w:leader="dot" w:pos="9062"/>
        </w:tabs>
        <w:rPr>
          <w:rFonts w:eastAsiaTheme="minorEastAsia"/>
          <w:noProof/>
          <w:sz w:val="24"/>
          <w:szCs w:val="24"/>
          <w:lang w:eastAsia="sk-SK"/>
        </w:rPr>
      </w:pPr>
      <w:hyperlink w:anchor="_Toc182423353" w:history="1">
        <w:r w:rsidRPr="001830C6">
          <w:rPr>
            <w:rStyle w:val="Hypertextovprepojenie"/>
            <w:noProof/>
          </w:rPr>
          <w:t>Obr. 3</w:t>
        </w:r>
        <w:r w:rsidRPr="001830C6">
          <w:rPr>
            <w:rStyle w:val="Hypertextovprepojenie"/>
            <w:noProof/>
          </w:rPr>
          <w:noBreakHyphen/>
          <w:t>35. Zaradenie core servera do domény. sconfig</w:t>
        </w:r>
        <w:r>
          <w:rPr>
            <w:noProof/>
            <w:webHidden/>
          </w:rPr>
          <w:tab/>
        </w:r>
        <w:r>
          <w:rPr>
            <w:noProof/>
            <w:webHidden/>
          </w:rPr>
          <w:fldChar w:fldCharType="begin"/>
        </w:r>
        <w:r>
          <w:rPr>
            <w:noProof/>
            <w:webHidden/>
          </w:rPr>
          <w:instrText xml:space="preserve"> PAGEREF _Toc182423353 \h </w:instrText>
        </w:r>
        <w:r>
          <w:rPr>
            <w:noProof/>
            <w:webHidden/>
          </w:rPr>
        </w:r>
        <w:r>
          <w:rPr>
            <w:noProof/>
            <w:webHidden/>
          </w:rPr>
          <w:fldChar w:fldCharType="separate"/>
        </w:r>
        <w:r w:rsidR="005418FC">
          <w:rPr>
            <w:noProof/>
            <w:webHidden/>
          </w:rPr>
          <w:t>81</w:t>
        </w:r>
        <w:r>
          <w:rPr>
            <w:noProof/>
            <w:webHidden/>
          </w:rPr>
          <w:fldChar w:fldCharType="end"/>
        </w:r>
      </w:hyperlink>
    </w:p>
    <w:p w14:paraId="7CD411D8" w14:textId="1A9EA20B" w:rsidR="002F06CD" w:rsidRDefault="002F06CD">
      <w:pPr>
        <w:pStyle w:val="Zoznamobrzkov"/>
        <w:tabs>
          <w:tab w:val="right" w:leader="dot" w:pos="9062"/>
        </w:tabs>
        <w:rPr>
          <w:rFonts w:eastAsiaTheme="minorEastAsia"/>
          <w:noProof/>
          <w:sz w:val="24"/>
          <w:szCs w:val="24"/>
          <w:lang w:eastAsia="sk-SK"/>
        </w:rPr>
      </w:pPr>
      <w:hyperlink w:anchor="_Toc182423354" w:history="1">
        <w:r w:rsidRPr="001830C6">
          <w:rPr>
            <w:rStyle w:val="Hypertextovprepojenie"/>
            <w:noProof/>
          </w:rPr>
          <w:t>Obr. 3</w:t>
        </w:r>
        <w:r w:rsidRPr="001830C6">
          <w:rPr>
            <w:rStyle w:val="Hypertextovprepojenie"/>
            <w:noProof/>
          </w:rPr>
          <w:noBreakHyphen/>
          <w:t>36. Voľba D, zaradenie do domény, sconfig</w:t>
        </w:r>
        <w:r>
          <w:rPr>
            <w:noProof/>
            <w:webHidden/>
          </w:rPr>
          <w:tab/>
        </w:r>
        <w:r>
          <w:rPr>
            <w:noProof/>
            <w:webHidden/>
          </w:rPr>
          <w:fldChar w:fldCharType="begin"/>
        </w:r>
        <w:r>
          <w:rPr>
            <w:noProof/>
            <w:webHidden/>
          </w:rPr>
          <w:instrText xml:space="preserve"> PAGEREF _Toc182423354 \h </w:instrText>
        </w:r>
        <w:r>
          <w:rPr>
            <w:noProof/>
            <w:webHidden/>
          </w:rPr>
        </w:r>
        <w:r>
          <w:rPr>
            <w:noProof/>
            <w:webHidden/>
          </w:rPr>
          <w:fldChar w:fldCharType="separate"/>
        </w:r>
        <w:r w:rsidR="005418FC">
          <w:rPr>
            <w:noProof/>
            <w:webHidden/>
          </w:rPr>
          <w:t>81</w:t>
        </w:r>
        <w:r>
          <w:rPr>
            <w:noProof/>
            <w:webHidden/>
          </w:rPr>
          <w:fldChar w:fldCharType="end"/>
        </w:r>
      </w:hyperlink>
    </w:p>
    <w:p w14:paraId="6EBD8F91" w14:textId="71BB45C0" w:rsidR="002F06CD" w:rsidRDefault="002F06CD">
      <w:pPr>
        <w:pStyle w:val="Zoznamobrzkov"/>
        <w:tabs>
          <w:tab w:val="right" w:leader="dot" w:pos="9062"/>
        </w:tabs>
        <w:rPr>
          <w:rFonts w:eastAsiaTheme="minorEastAsia"/>
          <w:noProof/>
          <w:sz w:val="24"/>
          <w:szCs w:val="24"/>
          <w:lang w:eastAsia="sk-SK"/>
        </w:rPr>
      </w:pPr>
      <w:hyperlink w:anchor="_Toc182423355" w:history="1">
        <w:r w:rsidRPr="001830C6">
          <w:rPr>
            <w:rStyle w:val="Hypertextovprepojenie"/>
            <w:noProof/>
          </w:rPr>
          <w:t>Obr. 3</w:t>
        </w:r>
        <w:r w:rsidRPr="001830C6">
          <w:rPr>
            <w:rStyle w:val="Hypertextovprepojenie"/>
            <w:noProof/>
          </w:rPr>
          <w:noBreakHyphen/>
          <w:t>37, Zadanie názvu domény, sconfig</w:t>
        </w:r>
        <w:r>
          <w:rPr>
            <w:noProof/>
            <w:webHidden/>
          </w:rPr>
          <w:tab/>
        </w:r>
        <w:r>
          <w:rPr>
            <w:noProof/>
            <w:webHidden/>
          </w:rPr>
          <w:fldChar w:fldCharType="begin"/>
        </w:r>
        <w:r>
          <w:rPr>
            <w:noProof/>
            <w:webHidden/>
          </w:rPr>
          <w:instrText xml:space="preserve"> PAGEREF _Toc182423355 \h </w:instrText>
        </w:r>
        <w:r>
          <w:rPr>
            <w:noProof/>
            <w:webHidden/>
          </w:rPr>
        </w:r>
        <w:r>
          <w:rPr>
            <w:noProof/>
            <w:webHidden/>
          </w:rPr>
          <w:fldChar w:fldCharType="separate"/>
        </w:r>
        <w:r w:rsidR="005418FC">
          <w:rPr>
            <w:noProof/>
            <w:webHidden/>
          </w:rPr>
          <w:t>82</w:t>
        </w:r>
        <w:r>
          <w:rPr>
            <w:noProof/>
            <w:webHidden/>
          </w:rPr>
          <w:fldChar w:fldCharType="end"/>
        </w:r>
      </w:hyperlink>
    </w:p>
    <w:p w14:paraId="79399081" w14:textId="3123D39A" w:rsidR="002F06CD" w:rsidRDefault="002F06CD">
      <w:pPr>
        <w:pStyle w:val="Zoznamobrzkov"/>
        <w:tabs>
          <w:tab w:val="right" w:leader="dot" w:pos="9062"/>
        </w:tabs>
        <w:rPr>
          <w:rFonts w:eastAsiaTheme="minorEastAsia"/>
          <w:noProof/>
          <w:sz w:val="24"/>
          <w:szCs w:val="24"/>
          <w:lang w:eastAsia="sk-SK"/>
        </w:rPr>
      </w:pPr>
      <w:hyperlink w:anchor="_Toc182423356" w:history="1">
        <w:r w:rsidRPr="001830C6">
          <w:rPr>
            <w:rStyle w:val="Hypertextovprepojenie"/>
            <w:noProof/>
          </w:rPr>
          <w:t>Obr. 3</w:t>
        </w:r>
        <w:r w:rsidRPr="001830C6">
          <w:rPr>
            <w:rStyle w:val="Hypertextovprepojenie"/>
            <w:noProof/>
          </w:rPr>
          <w:noBreakHyphen/>
          <w:t>38. Oprávnený používateľ zaradenia do domény, sconfig</w:t>
        </w:r>
        <w:r>
          <w:rPr>
            <w:noProof/>
            <w:webHidden/>
          </w:rPr>
          <w:tab/>
        </w:r>
        <w:r>
          <w:rPr>
            <w:noProof/>
            <w:webHidden/>
          </w:rPr>
          <w:fldChar w:fldCharType="begin"/>
        </w:r>
        <w:r>
          <w:rPr>
            <w:noProof/>
            <w:webHidden/>
          </w:rPr>
          <w:instrText xml:space="preserve"> PAGEREF _Toc182423356 \h </w:instrText>
        </w:r>
        <w:r>
          <w:rPr>
            <w:noProof/>
            <w:webHidden/>
          </w:rPr>
        </w:r>
        <w:r>
          <w:rPr>
            <w:noProof/>
            <w:webHidden/>
          </w:rPr>
          <w:fldChar w:fldCharType="separate"/>
        </w:r>
        <w:r w:rsidR="005418FC">
          <w:rPr>
            <w:noProof/>
            <w:webHidden/>
          </w:rPr>
          <w:t>82</w:t>
        </w:r>
        <w:r>
          <w:rPr>
            <w:noProof/>
            <w:webHidden/>
          </w:rPr>
          <w:fldChar w:fldCharType="end"/>
        </w:r>
      </w:hyperlink>
    </w:p>
    <w:p w14:paraId="3069952F" w14:textId="3FA167F6" w:rsidR="002F06CD" w:rsidRDefault="002F06CD">
      <w:pPr>
        <w:pStyle w:val="Zoznamobrzkov"/>
        <w:tabs>
          <w:tab w:val="right" w:leader="dot" w:pos="9062"/>
        </w:tabs>
        <w:rPr>
          <w:rFonts w:eastAsiaTheme="minorEastAsia"/>
          <w:noProof/>
          <w:sz w:val="24"/>
          <w:szCs w:val="24"/>
          <w:lang w:eastAsia="sk-SK"/>
        </w:rPr>
      </w:pPr>
      <w:hyperlink w:anchor="_Toc182423357" w:history="1">
        <w:r w:rsidRPr="001830C6">
          <w:rPr>
            <w:rStyle w:val="Hypertextovprepojenie"/>
            <w:noProof/>
          </w:rPr>
          <w:t>Obr. 3</w:t>
        </w:r>
        <w:r w:rsidRPr="001830C6">
          <w:rPr>
            <w:rStyle w:val="Hypertextovprepojenie"/>
            <w:noProof/>
          </w:rPr>
          <w:noBreakHyphen/>
          <w:t>39. Výzva na zadanie hesla používateľa, sconfig</w:t>
        </w:r>
        <w:r>
          <w:rPr>
            <w:noProof/>
            <w:webHidden/>
          </w:rPr>
          <w:tab/>
        </w:r>
        <w:r>
          <w:rPr>
            <w:noProof/>
            <w:webHidden/>
          </w:rPr>
          <w:fldChar w:fldCharType="begin"/>
        </w:r>
        <w:r>
          <w:rPr>
            <w:noProof/>
            <w:webHidden/>
          </w:rPr>
          <w:instrText xml:space="preserve"> PAGEREF _Toc182423357 \h </w:instrText>
        </w:r>
        <w:r>
          <w:rPr>
            <w:noProof/>
            <w:webHidden/>
          </w:rPr>
        </w:r>
        <w:r>
          <w:rPr>
            <w:noProof/>
            <w:webHidden/>
          </w:rPr>
          <w:fldChar w:fldCharType="separate"/>
        </w:r>
        <w:r w:rsidR="005418FC">
          <w:rPr>
            <w:noProof/>
            <w:webHidden/>
          </w:rPr>
          <w:t>83</w:t>
        </w:r>
        <w:r>
          <w:rPr>
            <w:noProof/>
            <w:webHidden/>
          </w:rPr>
          <w:fldChar w:fldCharType="end"/>
        </w:r>
      </w:hyperlink>
    </w:p>
    <w:p w14:paraId="5D8CEA57" w14:textId="550A7D50" w:rsidR="002F06CD" w:rsidRDefault="002F06CD">
      <w:pPr>
        <w:pStyle w:val="Zoznamobrzkov"/>
        <w:tabs>
          <w:tab w:val="right" w:leader="dot" w:pos="9062"/>
        </w:tabs>
        <w:rPr>
          <w:rFonts w:eastAsiaTheme="minorEastAsia"/>
          <w:noProof/>
          <w:sz w:val="24"/>
          <w:szCs w:val="24"/>
          <w:lang w:eastAsia="sk-SK"/>
        </w:rPr>
      </w:pPr>
      <w:hyperlink w:anchor="_Toc182423358" w:history="1">
        <w:r w:rsidRPr="001830C6">
          <w:rPr>
            <w:rStyle w:val="Hypertextovprepojenie"/>
            <w:noProof/>
          </w:rPr>
          <w:t>Obr. 3</w:t>
        </w:r>
        <w:r w:rsidRPr="001830C6">
          <w:rPr>
            <w:rStyle w:val="Hypertextovprepojenie"/>
            <w:noProof/>
          </w:rPr>
          <w:noBreakHyphen/>
          <w:t>40. Výzva na zmenu mena počítača, sconfig</w:t>
        </w:r>
        <w:r>
          <w:rPr>
            <w:noProof/>
            <w:webHidden/>
          </w:rPr>
          <w:tab/>
        </w:r>
        <w:r>
          <w:rPr>
            <w:noProof/>
            <w:webHidden/>
          </w:rPr>
          <w:fldChar w:fldCharType="begin"/>
        </w:r>
        <w:r>
          <w:rPr>
            <w:noProof/>
            <w:webHidden/>
          </w:rPr>
          <w:instrText xml:space="preserve"> PAGEREF _Toc182423358 \h </w:instrText>
        </w:r>
        <w:r>
          <w:rPr>
            <w:noProof/>
            <w:webHidden/>
          </w:rPr>
        </w:r>
        <w:r>
          <w:rPr>
            <w:noProof/>
            <w:webHidden/>
          </w:rPr>
          <w:fldChar w:fldCharType="separate"/>
        </w:r>
        <w:r w:rsidR="005418FC">
          <w:rPr>
            <w:noProof/>
            <w:webHidden/>
          </w:rPr>
          <w:t>83</w:t>
        </w:r>
        <w:r>
          <w:rPr>
            <w:noProof/>
            <w:webHidden/>
          </w:rPr>
          <w:fldChar w:fldCharType="end"/>
        </w:r>
      </w:hyperlink>
    </w:p>
    <w:p w14:paraId="0206E347" w14:textId="6B475E06" w:rsidR="002F06CD" w:rsidRDefault="002F06CD">
      <w:pPr>
        <w:pStyle w:val="Zoznamobrzkov"/>
        <w:tabs>
          <w:tab w:val="right" w:leader="dot" w:pos="9062"/>
        </w:tabs>
        <w:rPr>
          <w:rFonts w:eastAsiaTheme="minorEastAsia"/>
          <w:noProof/>
          <w:sz w:val="24"/>
          <w:szCs w:val="24"/>
          <w:lang w:eastAsia="sk-SK"/>
        </w:rPr>
      </w:pPr>
      <w:hyperlink w:anchor="_Toc182423359" w:history="1">
        <w:r w:rsidRPr="001830C6">
          <w:rPr>
            <w:rStyle w:val="Hypertextovprepojenie"/>
            <w:noProof/>
          </w:rPr>
          <w:t>Obr. 3</w:t>
        </w:r>
        <w:r w:rsidRPr="001830C6">
          <w:rPr>
            <w:rStyle w:val="Hypertextovprepojenie"/>
            <w:noProof/>
          </w:rPr>
          <w:noBreakHyphen/>
          <w:t>41. Požiadavka na reštart servera, sconfig</w:t>
        </w:r>
        <w:r>
          <w:rPr>
            <w:noProof/>
            <w:webHidden/>
          </w:rPr>
          <w:tab/>
        </w:r>
        <w:r>
          <w:rPr>
            <w:noProof/>
            <w:webHidden/>
          </w:rPr>
          <w:fldChar w:fldCharType="begin"/>
        </w:r>
        <w:r>
          <w:rPr>
            <w:noProof/>
            <w:webHidden/>
          </w:rPr>
          <w:instrText xml:space="preserve"> PAGEREF _Toc182423359 \h </w:instrText>
        </w:r>
        <w:r>
          <w:rPr>
            <w:noProof/>
            <w:webHidden/>
          </w:rPr>
        </w:r>
        <w:r>
          <w:rPr>
            <w:noProof/>
            <w:webHidden/>
          </w:rPr>
          <w:fldChar w:fldCharType="separate"/>
        </w:r>
        <w:r w:rsidR="005418FC">
          <w:rPr>
            <w:noProof/>
            <w:webHidden/>
          </w:rPr>
          <w:t>83</w:t>
        </w:r>
        <w:r>
          <w:rPr>
            <w:noProof/>
            <w:webHidden/>
          </w:rPr>
          <w:fldChar w:fldCharType="end"/>
        </w:r>
      </w:hyperlink>
    </w:p>
    <w:p w14:paraId="5D49BBD6" w14:textId="0C33C35B" w:rsidR="002F06CD" w:rsidRDefault="002F06CD">
      <w:pPr>
        <w:pStyle w:val="Zoznamobrzkov"/>
        <w:tabs>
          <w:tab w:val="right" w:leader="dot" w:pos="9062"/>
        </w:tabs>
        <w:rPr>
          <w:rFonts w:eastAsiaTheme="minorEastAsia"/>
          <w:noProof/>
          <w:sz w:val="24"/>
          <w:szCs w:val="24"/>
          <w:lang w:eastAsia="sk-SK"/>
        </w:rPr>
      </w:pPr>
      <w:hyperlink w:anchor="_Toc182423360" w:history="1">
        <w:r w:rsidRPr="001830C6">
          <w:rPr>
            <w:rStyle w:val="Hypertextovprepojenie"/>
            <w:noProof/>
          </w:rPr>
          <w:t>Obr. 3</w:t>
        </w:r>
        <w:r w:rsidRPr="001830C6">
          <w:rPr>
            <w:rStyle w:val="Hypertextovprepojenie"/>
            <w:noProof/>
          </w:rPr>
          <w:noBreakHyphen/>
          <w:t>42. Zmena prihlasovania po zaradení do domény</w:t>
        </w:r>
        <w:r>
          <w:rPr>
            <w:noProof/>
            <w:webHidden/>
          </w:rPr>
          <w:tab/>
        </w:r>
        <w:r>
          <w:rPr>
            <w:noProof/>
            <w:webHidden/>
          </w:rPr>
          <w:fldChar w:fldCharType="begin"/>
        </w:r>
        <w:r>
          <w:rPr>
            <w:noProof/>
            <w:webHidden/>
          </w:rPr>
          <w:instrText xml:space="preserve"> PAGEREF _Toc182423360 \h </w:instrText>
        </w:r>
        <w:r>
          <w:rPr>
            <w:noProof/>
            <w:webHidden/>
          </w:rPr>
        </w:r>
        <w:r>
          <w:rPr>
            <w:noProof/>
            <w:webHidden/>
          </w:rPr>
          <w:fldChar w:fldCharType="separate"/>
        </w:r>
        <w:r w:rsidR="005418FC">
          <w:rPr>
            <w:noProof/>
            <w:webHidden/>
          </w:rPr>
          <w:t>84</w:t>
        </w:r>
        <w:r>
          <w:rPr>
            <w:noProof/>
            <w:webHidden/>
          </w:rPr>
          <w:fldChar w:fldCharType="end"/>
        </w:r>
      </w:hyperlink>
    </w:p>
    <w:p w14:paraId="70B7DE8D" w14:textId="25484FFC" w:rsidR="002F06CD" w:rsidRDefault="002F06CD">
      <w:pPr>
        <w:pStyle w:val="Zoznamobrzkov"/>
        <w:tabs>
          <w:tab w:val="right" w:leader="dot" w:pos="9062"/>
        </w:tabs>
        <w:rPr>
          <w:rFonts w:eastAsiaTheme="minorEastAsia"/>
          <w:noProof/>
          <w:sz w:val="24"/>
          <w:szCs w:val="24"/>
          <w:lang w:eastAsia="sk-SK"/>
        </w:rPr>
      </w:pPr>
      <w:hyperlink w:anchor="_Toc182423361" w:history="1">
        <w:r w:rsidRPr="001830C6">
          <w:rPr>
            <w:rStyle w:val="Hypertextovprepojenie"/>
            <w:noProof/>
          </w:rPr>
          <w:t>Obr. 3</w:t>
        </w:r>
        <w:r w:rsidRPr="001830C6">
          <w:rPr>
            <w:rStyle w:val="Hypertextovprepojenie"/>
            <w:noProof/>
          </w:rPr>
          <w:noBreakHyphen/>
          <w:t>43. Neúspešné overenie spojenia s doménou, Windows 10</w:t>
        </w:r>
        <w:r>
          <w:rPr>
            <w:noProof/>
            <w:webHidden/>
          </w:rPr>
          <w:tab/>
        </w:r>
        <w:r>
          <w:rPr>
            <w:noProof/>
            <w:webHidden/>
          </w:rPr>
          <w:fldChar w:fldCharType="begin"/>
        </w:r>
        <w:r>
          <w:rPr>
            <w:noProof/>
            <w:webHidden/>
          </w:rPr>
          <w:instrText xml:space="preserve"> PAGEREF _Toc182423361 \h </w:instrText>
        </w:r>
        <w:r>
          <w:rPr>
            <w:noProof/>
            <w:webHidden/>
          </w:rPr>
        </w:r>
        <w:r>
          <w:rPr>
            <w:noProof/>
            <w:webHidden/>
          </w:rPr>
          <w:fldChar w:fldCharType="separate"/>
        </w:r>
        <w:r w:rsidR="005418FC">
          <w:rPr>
            <w:noProof/>
            <w:webHidden/>
          </w:rPr>
          <w:t>84</w:t>
        </w:r>
        <w:r>
          <w:rPr>
            <w:noProof/>
            <w:webHidden/>
          </w:rPr>
          <w:fldChar w:fldCharType="end"/>
        </w:r>
      </w:hyperlink>
    </w:p>
    <w:p w14:paraId="58E1C7F3" w14:textId="18981B22" w:rsidR="002F06CD" w:rsidRDefault="002F06CD">
      <w:pPr>
        <w:pStyle w:val="Zoznamobrzkov"/>
        <w:tabs>
          <w:tab w:val="right" w:leader="dot" w:pos="9062"/>
        </w:tabs>
        <w:rPr>
          <w:rFonts w:eastAsiaTheme="minorEastAsia"/>
          <w:noProof/>
          <w:sz w:val="24"/>
          <w:szCs w:val="24"/>
          <w:lang w:eastAsia="sk-SK"/>
        </w:rPr>
      </w:pPr>
      <w:hyperlink w:anchor="_Toc182423362" w:history="1">
        <w:r w:rsidRPr="001830C6">
          <w:rPr>
            <w:rStyle w:val="Hypertextovprepojenie"/>
            <w:noProof/>
          </w:rPr>
          <w:t>Obr. 3</w:t>
        </w:r>
        <w:r w:rsidRPr="001830C6">
          <w:rPr>
            <w:rStyle w:val="Hypertextovprepojenie"/>
            <w:noProof/>
          </w:rPr>
          <w:noBreakHyphen/>
          <w:t>44. Nastavenie preferovaného DNS, Windows 10</w:t>
        </w:r>
        <w:r>
          <w:rPr>
            <w:noProof/>
            <w:webHidden/>
          </w:rPr>
          <w:tab/>
        </w:r>
        <w:r>
          <w:rPr>
            <w:noProof/>
            <w:webHidden/>
          </w:rPr>
          <w:fldChar w:fldCharType="begin"/>
        </w:r>
        <w:r>
          <w:rPr>
            <w:noProof/>
            <w:webHidden/>
          </w:rPr>
          <w:instrText xml:space="preserve"> PAGEREF _Toc182423362 \h </w:instrText>
        </w:r>
        <w:r>
          <w:rPr>
            <w:noProof/>
            <w:webHidden/>
          </w:rPr>
        </w:r>
        <w:r>
          <w:rPr>
            <w:noProof/>
            <w:webHidden/>
          </w:rPr>
          <w:fldChar w:fldCharType="separate"/>
        </w:r>
        <w:r w:rsidR="005418FC">
          <w:rPr>
            <w:noProof/>
            <w:webHidden/>
          </w:rPr>
          <w:t>85</w:t>
        </w:r>
        <w:r>
          <w:rPr>
            <w:noProof/>
            <w:webHidden/>
          </w:rPr>
          <w:fldChar w:fldCharType="end"/>
        </w:r>
      </w:hyperlink>
    </w:p>
    <w:p w14:paraId="68C09183" w14:textId="547DB00F" w:rsidR="002F06CD" w:rsidRDefault="002F06CD">
      <w:pPr>
        <w:pStyle w:val="Zoznamobrzkov"/>
        <w:tabs>
          <w:tab w:val="right" w:leader="dot" w:pos="9062"/>
        </w:tabs>
        <w:rPr>
          <w:rFonts w:eastAsiaTheme="minorEastAsia"/>
          <w:noProof/>
          <w:sz w:val="24"/>
          <w:szCs w:val="24"/>
          <w:lang w:eastAsia="sk-SK"/>
        </w:rPr>
      </w:pPr>
      <w:hyperlink w:anchor="_Toc182423363" w:history="1">
        <w:r w:rsidRPr="001830C6">
          <w:rPr>
            <w:rStyle w:val="Hypertextovprepojenie"/>
            <w:noProof/>
          </w:rPr>
          <w:t>Obr. 3</w:t>
        </w:r>
        <w:r w:rsidRPr="001830C6">
          <w:rPr>
            <w:rStyle w:val="Hypertextovprepojenie"/>
            <w:noProof/>
          </w:rPr>
          <w:noBreakHyphen/>
          <w:t>45. Úspešné overenie spojenia s doménou, Windows 10</w:t>
        </w:r>
        <w:r>
          <w:rPr>
            <w:noProof/>
            <w:webHidden/>
          </w:rPr>
          <w:tab/>
        </w:r>
        <w:r>
          <w:rPr>
            <w:noProof/>
            <w:webHidden/>
          </w:rPr>
          <w:fldChar w:fldCharType="begin"/>
        </w:r>
        <w:r>
          <w:rPr>
            <w:noProof/>
            <w:webHidden/>
          </w:rPr>
          <w:instrText xml:space="preserve"> PAGEREF _Toc182423363 \h </w:instrText>
        </w:r>
        <w:r>
          <w:rPr>
            <w:noProof/>
            <w:webHidden/>
          </w:rPr>
        </w:r>
        <w:r>
          <w:rPr>
            <w:noProof/>
            <w:webHidden/>
          </w:rPr>
          <w:fldChar w:fldCharType="separate"/>
        </w:r>
        <w:r w:rsidR="005418FC">
          <w:rPr>
            <w:noProof/>
            <w:webHidden/>
          </w:rPr>
          <w:t>85</w:t>
        </w:r>
        <w:r>
          <w:rPr>
            <w:noProof/>
            <w:webHidden/>
          </w:rPr>
          <w:fldChar w:fldCharType="end"/>
        </w:r>
      </w:hyperlink>
    </w:p>
    <w:p w14:paraId="3E9B3F6F" w14:textId="1F8D062F" w:rsidR="002F06CD" w:rsidRDefault="002F06CD">
      <w:pPr>
        <w:pStyle w:val="Zoznamobrzkov"/>
        <w:tabs>
          <w:tab w:val="right" w:leader="dot" w:pos="9062"/>
        </w:tabs>
        <w:rPr>
          <w:rFonts w:eastAsiaTheme="minorEastAsia"/>
          <w:noProof/>
          <w:sz w:val="24"/>
          <w:szCs w:val="24"/>
          <w:lang w:eastAsia="sk-SK"/>
        </w:rPr>
      </w:pPr>
      <w:hyperlink w:anchor="_Toc182423364" w:history="1">
        <w:r w:rsidRPr="001830C6">
          <w:rPr>
            <w:rStyle w:val="Hypertextovprepojenie"/>
            <w:noProof/>
          </w:rPr>
          <w:t>Obr. 3</w:t>
        </w:r>
        <w:r w:rsidRPr="001830C6">
          <w:rPr>
            <w:rStyle w:val="Hypertextovprepojenie"/>
            <w:noProof/>
          </w:rPr>
          <w:noBreakHyphen/>
          <w:t>46. Windows Settings, Windows 10</w:t>
        </w:r>
        <w:r>
          <w:rPr>
            <w:noProof/>
            <w:webHidden/>
          </w:rPr>
          <w:tab/>
        </w:r>
        <w:r>
          <w:rPr>
            <w:noProof/>
            <w:webHidden/>
          </w:rPr>
          <w:fldChar w:fldCharType="begin"/>
        </w:r>
        <w:r>
          <w:rPr>
            <w:noProof/>
            <w:webHidden/>
          </w:rPr>
          <w:instrText xml:space="preserve"> PAGEREF _Toc182423364 \h </w:instrText>
        </w:r>
        <w:r>
          <w:rPr>
            <w:noProof/>
            <w:webHidden/>
          </w:rPr>
        </w:r>
        <w:r>
          <w:rPr>
            <w:noProof/>
            <w:webHidden/>
          </w:rPr>
          <w:fldChar w:fldCharType="separate"/>
        </w:r>
        <w:r w:rsidR="005418FC">
          <w:rPr>
            <w:noProof/>
            <w:webHidden/>
          </w:rPr>
          <w:t>86</w:t>
        </w:r>
        <w:r>
          <w:rPr>
            <w:noProof/>
            <w:webHidden/>
          </w:rPr>
          <w:fldChar w:fldCharType="end"/>
        </w:r>
      </w:hyperlink>
    </w:p>
    <w:p w14:paraId="64DD4DEE" w14:textId="41A5F579" w:rsidR="002F06CD" w:rsidRDefault="002F06CD">
      <w:pPr>
        <w:pStyle w:val="Zoznamobrzkov"/>
        <w:tabs>
          <w:tab w:val="right" w:leader="dot" w:pos="9062"/>
        </w:tabs>
        <w:rPr>
          <w:rFonts w:eastAsiaTheme="minorEastAsia"/>
          <w:noProof/>
          <w:sz w:val="24"/>
          <w:szCs w:val="24"/>
          <w:lang w:eastAsia="sk-SK"/>
        </w:rPr>
      </w:pPr>
      <w:hyperlink w:anchor="_Toc182423365" w:history="1">
        <w:r w:rsidRPr="001830C6">
          <w:rPr>
            <w:rStyle w:val="Hypertextovprepojenie"/>
            <w:noProof/>
          </w:rPr>
          <w:t>Obr. 3</w:t>
        </w:r>
        <w:r w:rsidRPr="001830C6">
          <w:rPr>
            <w:rStyle w:val="Hypertextovprepojenie"/>
            <w:noProof/>
          </w:rPr>
          <w:noBreakHyphen/>
          <w:t>47. About, Windows 10</w:t>
        </w:r>
        <w:r>
          <w:rPr>
            <w:noProof/>
            <w:webHidden/>
          </w:rPr>
          <w:tab/>
        </w:r>
        <w:r>
          <w:rPr>
            <w:noProof/>
            <w:webHidden/>
          </w:rPr>
          <w:fldChar w:fldCharType="begin"/>
        </w:r>
        <w:r>
          <w:rPr>
            <w:noProof/>
            <w:webHidden/>
          </w:rPr>
          <w:instrText xml:space="preserve"> PAGEREF _Toc182423365 \h </w:instrText>
        </w:r>
        <w:r>
          <w:rPr>
            <w:noProof/>
            <w:webHidden/>
          </w:rPr>
        </w:r>
        <w:r>
          <w:rPr>
            <w:noProof/>
            <w:webHidden/>
          </w:rPr>
          <w:fldChar w:fldCharType="separate"/>
        </w:r>
        <w:r w:rsidR="005418FC">
          <w:rPr>
            <w:noProof/>
            <w:webHidden/>
          </w:rPr>
          <w:t>86</w:t>
        </w:r>
        <w:r>
          <w:rPr>
            <w:noProof/>
            <w:webHidden/>
          </w:rPr>
          <w:fldChar w:fldCharType="end"/>
        </w:r>
      </w:hyperlink>
    </w:p>
    <w:p w14:paraId="19037DAD" w14:textId="6C8C2AC4" w:rsidR="002F06CD" w:rsidRDefault="002F06CD">
      <w:pPr>
        <w:pStyle w:val="Zoznamobrzkov"/>
        <w:tabs>
          <w:tab w:val="right" w:leader="dot" w:pos="9062"/>
        </w:tabs>
        <w:rPr>
          <w:rFonts w:eastAsiaTheme="minorEastAsia"/>
          <w:noProof/>
          <w:sz w:val="24"/>
          <w:szCs w:val="24"/>
          <w:lang w:eastAsia="sk-SK"/>
        </w:rPr>
      </w:pPr>
      <w:hyperlink w:anchor="_Toc182423366" w:history="1">
        <w:r w:rsidRPr="001830C6">
          <w:rPr>
            <w:rStyle w:val="Hypertextovprepojenie"/>
            <w:noProof/>
          </w:rPr>
          <w:t>Obr. 3</w:t>
        </w:r>
        <w:r w:rsidRPr="001830C6">
          <w:rPr>
            <w:rStyle w:val="Hypertextovprepojenie"/>
            <w:noProof/>
          </w:rPr>
          <w:noBreakHyphen/>
          <w:t>48. System, Windows 10</w:t>
        </w:r>
        <w:r>
          <w:rPr>
            <w:noProof/>
            <w:webHidden/>
          </w:rPr>
          <w:tab/>
        </w:r>
        <w:r>
          <w:rPr>
            <w:noProof/>
            <w:webHidden/>
          </w:rPr>
          <w:fldChar w:fldCharType="begin"/>
        </w:r>
        <w:r>
          <w:rPr>
            <w:noProof/>
            <w:webHidden/>
          </w:rPr>
          <w:instrText xml:space="preserve"> PAGEREF _Toc182423366 \h </w:instrText>
        </w:r>
        <w:r>
          <w:rPr>
            <w:noProof/>
            <w:webHidden/>
          </w:rPr>
        </w:r>
        <w:r>
          <w:rPr>
            <w:noProof/>
            <w:webHidden/>
          </w:rPr>
          <w:fldChar w:fldCharType="separate"/>
        </w:r>
        <w:r w:rsidR="005418FC">
          <w:rPr>
            <w:noProof/>
            <w:webHidden/>
          </w:rPr>
          <w:t>87</w:t>
        </w:r>
        <w:r>
          <w:rPr>
            <w:noProof/>
            <w:webHidden/>
          </w:rPr>
          <w:fldChar w:fldCharType="end"/>
        </w:r>
      </w:hyperlink>
    </w:p>
    <w:p w14:paraId="35F92400" w14:textId="4D39F515" w:rsidR="002F06CD" w:rsidRDefault="002F06CD">
      <w:pPr>
        <w:pStyle w:val="Zoznamobrzkov"/>
        <w:tabs>
          <w:tab w:val="right" w:leader="dot" w:pos="9062"/>
        </w:tabs>
        <w:rPr>
          <w:rFonts w:eastAsiaTheme="minorEastAsia"/>
          <w:noProof/>
          <w:sz w:val="24"/>
          <w:szCs w:val="24"/>
          <w:lang w:eastAsia="sk-SK"/>
        </w:rPr>
      </w:pPr>
      <w:hyperlink w:anchor="_Toc182423367" w:history="1">
        <w:r w:rsidRPr="001830C6">
          <w:rPr>
            <w:rStyle w:val="Hypertextovprepojenie"/>
            <w:noProof/>
          </w:rPr>
          <w:t>Obr. 3</w:t>
        </w:r>
        <w:r w:rsidRPr="001830C6">
          <w:rPr>
            <w:rStyle w:val="Hypertextovprepojenie"/>
            <w:noProof/>
          </w:rPr>
          <w:noBreakHyphen/>
          <w:t>49. System Properties, Windows 10</w:t>
        </w:r>
        <w:r>
          <w:rPr>
            <w:noProof/>
            <w:webHidden/>
          </w:rPr>
          <w:tab/>
        </w:r>
        <w:r>
          <w:rPr>
            <w:noProof/>
            <w:webHidden/>
          </w:rPr>
          <w:fldChar w:fldCharType="begin"/>
        </w:r>
        <w:r>
          <w:rPr>
            <w:noProof/>
            <w:webHidden/>
          </w:rPr>
          <w:instrText xml:space="preserve"> PAGEREF _Toc182423367 \h </w:instrText>
        </w:r>
        <w:r>
          <w:rPr>
            <w:noProof/>
            <w:webHidden/>
          </w:rPr>
        </w:r>
        <w:r>
          <w:rPr>
            <w:noProof/>
            <w:webHidden/>
          </w:rPr>
          <w:fldChar w:fldCharType="separate"/>
        </w:r>
        <w:r w:rsidR="005418FC">
          <w:rPr>
            <w:noProof/>
            <w:webHidden/>
          </w:rPr>
          <w:t>87</w:t>
        </w:r>
        <w:r>
          <w:rPr>
            <w:noProof/>
            <w:webHidden/>
          </w:rPr>
          <w:fldChar w:fldCharType="end"/>
        </w:r>
      </w:hyperlink>
    </w:p>
    <w:p w14:paraId="31E6D8C9" w14:textId="06B4F292" w:rsidR="002F06CD" w:rsidRDefault="002F06CD">
      <w:pPr>
        <w:pStyle w:val="Zoznamobrzkov"/>
        <w:tabs>
          <w:tab w:val="right" w:leader="dot" w:pos="9062"/>
        </w:tabs>
        <w:rPr>
          <w:rFonts w:eastAsiaTheme="minorEastAsia"/>
          <w:noProof/>
          <w:sz w:val="24"/>
          <w:szCs w:val="24"/>
          <w:lang w:eastAsia="sk-SK"/>
        </w:rPr>
      </w:pPr>
      <w:hyperlink w:anchor="_Toc182423368" w:history="1">
        <w:r w:rsidRPr="001830C6">
          <w:rPr>
            <w:rStyle w:val="Hypertextovprepojenie"/>
            <w:noProof/>
          </w:rPr>
          <w:t>Obr. 3</w:t>
        </w:r>
        <w:r w:rsidRPr="001830C6">
          <w:rPr>
            <w:rStyle w:val="Hypertextovprepojenie"/>
            <w:noProof/>
          </w:rPr>
          <w:noBreakHyphen/>
          <w:t>50. Computer Name/Domain Changes, Windows 10</w:t>
        </w:r>
        <w:r>
          <w:rPr>
            <w:noProof/>
            <w:webHidden/>
          </w:rPr>
          <w:tab/>
        </w:r>
        <w:r>
          <w:rPr>
            <w:noProof/>
            <w:webHidden/>
          </w:rPr>
          <w:fldChar w:fldCharType="begin"/>
        </w:r>
        <w:r>
          <w:rPr>
            <w:noProof/>
            <w:webHidden/>
          </w:rPr>
          <w:instrText xml:space="preserve"> PAGEREF _Toc182423368 \h </w:instrText>
        </w:r>
        <w:r>
          <w:rPr>
            <w:noProof/>
            <w:webHidden/>
          </w:rPr>
        </w:r>
        <w:r>
          <w:rPr>
            <w:noProof/>
            <w:webHidden/>
          </w:rPr>
          <w:fldChar w:fldCharType="separate"/>
        </w:r>
        <w:r w:rsidR="005418FC">
          <w:rPr>
            <w:noProof/>
            <w:webHidden/>
          </w:rPr>
          <w:t>88</w:t>
        </w:r>
        <w:r>
          <w:rPr>
            <w:noProof/>
            <w:webHidden/>
          </w:rPr>
          <w:fldChar w:fldCharType="end"/>
        </w:r>
      </w:hyperlink>
    </w:p>
    <w:p w14:paraId="0017671F" w14:textId="03A625A2" w:rsidR="002F06CD" w:rsidRDefault="002F06CD">
      <w:pPr>
        <w:pStyle w:val="Zoznamobrzkov"/>
        <w:tabs>
          <w:tab w:val="right" w:leader="dot" w:pos="9062"/>
        </w:tabs>
        <w:rPr>
          <w:rFonts w:eastAsiaTheme="minorEastAsia"/>
          <w:noProof/>
          <w:sz w:val="24"/>
          <w:szCs w:val="24"/>
          <w:lang w:eastAsia="sk-SK"/>
        </w:rPr>
      </w:pPr>
      <w:hyperlink w:anchor="_Toc182423369" w:history="1">
        <w:r w:rsidRPr="001830C6">
          <w:rPr>
            <w:rStyle w:val="Hypertextovprepojenie"/>
            <w:noProof/>
          </w:rPr>
          <w:t>Obr. 3</w:t>
        </w:r>
        <w:r w:rsidRPr="001830C6">
          <w:rPr>
            <w:rStyle w:val="Hypertextovprepojenie"/>
            <w:noProof/>
          </w:rPr>
          <w:noBreakHyphen/>
          <w:t>51. Výzva pre zadanie mena a hesla používateľa, Windows 10</w:t>
        </w:r>
        <w:r>
          <w:rPr>
            <w:noProof/>
            <w:webHidden/>
          </w:rPr>
          <w:tab/>
        </w:r>
        <w:r>
          <w:rPr>
            <w:noProof/>
            <w:webHidden/>
          </w:rPr>
          <w:fldChar w:fldCharType="begin"/>
        </w:r>
        <w:r>
          <w:rPr>
            <w:noProof/>
            <w:webHidden/>
          </w:rPr>
          <w:instrText xml:space="preserve"> PAGEREF _Toc182423369 \h </w:instrText>
        </w:r>
        <w:r>
          <w:rPr>
            <w:noProof/>
            <w:webHidden/>
          </w:rPr>
        </w:r>
        <w:r>
          <w:rPr>
            <w:noProof/>
            <w:webHidden/>
          </w:rPr>
          <w:fldChar w:fldCharType="separate"/>
        </w:r>
        <w:r w:rsidR="005418FC">
          <w:rPr>
            <w:noProof/>
            <w:webHidden/>
          </w:rPr>
          <w:t>89</w:t>
        </w:r>
        <w:r>
          <w:rPr>
            <w:noProof/>
            <w:webHidden/>
          </w:rPr>
          <w:fldChar w:fldCharType="end"/>
        </w:r>
      </w:hyperlink>
    </w:p>
    <w:p w14:paraId="1CDBCA69" w14:textId="18AFCCF0" w:rsidR="002F06CD" w:rsidRDefault="002F06CD">
      <w:pPr>
        <w:pStyle w:val="Zoznamobrzkov"/>
        <w:tabs>
          <w:tab w:val="right" w:leader="dot" w:pos="9062"/>
        </w:tabs>
        <w:rPr>
          <w:rFonts w:eastAsiaTheme="minorEastAsia"/>
          <w:noProof/>
          <w:sz w:val="24"/>
          <w:szCs w:val="24"/>
          <w:lang w:eastAsia="sk-SK"/>
        </w:rPr>
      </w:pPr>
      <w:hyperlink w:anchor="_Toc182423370" w:history="1">
        <w:r w:rsidRPr="001830C6">
          <w:rPr>
            <w:rStyle w:val="Hypertextovprepojenie"/>
            <w:noProof/>
          </w:rPr>
          <w:t>Obr. 3</w:t>
        </w:r>
        <w:r w:rsidRPr="001830C6">
          <w:rPr>
            <w:rStyle w:val="Hypertextovprepojenie"/>
            <w:noProof/>
          </w:rPr>
          <w:noBreakHyphen/>
          <w:t>52. Potvrdenie zaradenia do domény, Windows 10</w:t>
        </w:r>
        <w:r>
          <w:rPr>
            <w:noProof/>
            <w:webHidden/>
          </w:rPr>
          <w:tab/>
        </w:r>
        <w:r>
          <w:rPr>
            <w:noProof/>
            <w:webHidden/>
          </w:rPr>
          <w:fldChar w:fldCharType="begin"/>
        </w:r>
        <w:r>
          <w:rPr>
            <w:noProof/>
            <w:webHidden/>
          </w:rPr>
          <w:instrText xml:space="preserve"> PAGEREF _Toc182423370 \h </w:instrText>
        </w:r>
        <w:r>
          <w:rPr>
            <w:noProof/>
            <w:webHidden/>
          </w:rPr>
        </w:r>
        <w:r>
          <w:rPr>
            <w:noProof/>
            <w:webHidden/>
          </w:rPr>
          <w:fldChar w:fldCharType="separate"/>
        </w:r>
        <w:r w:rsidR="005418FC">
          <w:rPr>
            <w:noProof/>
            <w:webHidden/>
          </w:rPr>
          <w:t>89</w:t>
        </w:r>
        <w:r>
          <w:rPr>
            <w:noProof/>
            <w:webHidden/>
          </w:rPr>
          <w:fldChar w:fldCharType="end"/>
        </w:r>
      </w:hyperlink>
    </w:p>
    <w:p w14:paraId="36F0CFD3" w14:textId="15BE8D68" w:rsidR="002F06CD" w:rsidRDefault="002F06CD">
      <w:pPr>
        <w:pStyle w:val="Zoznamobrzkov"/>
        <w:tabs>
          <w:tab w:val="right" w:leader="dot" w:pos="9062"/>
        </w:tabs>
        <w:rPr>
          <w:rFonts w:eastAsiaTheme="minorEastAsia"/>
          <w:noProof/>
          <w:sz w:val="24"/>
          <w:szCs w:val="24"/>
          <w:lang w:eastAsia="sk-SK"/>
        </w:rPr>
      </w:pPr>
      <w:hyperlink w:anchor="_Toc182423371" w:history="1">
        <w:r w:rsidRPr="001830C6">
          <w:rPr>
            <w:rStyle w:val="Hypertextovprepojenie"/>
            <w:noProof/>
          </w:rPr>
          <w:t>Obr. 3</w:t>
        </w:r>
        <w:r w:rsidRPr="001830C6">
          <w:rPr>
            <w:rStyle w:val="Hypertextovprepojenie"/>
            <w:noProof/>
          </w:rPr>
          <w:noBreakHyphen/>
          <w:t>53. Informácia o nutnosti reštartovať počítač, Windows 10</w:t>
        </w:r>
        <w:r>
          <w:rPr>
            <w:noProof/>
            <w:webHidden/>
          </w:rPr>
          <w:tab/>
        </w:r>
        <w:r>
          <w:rPr>
            <w:noProof/>
            <w:webHidden/>
          </w:rPr>
          <w:fldChar w:fldCharType="begin"/>
        </w:r>
        <w:r>
          <w:rPr>
            <w:noProof/>
            <w:webHidden/>
          </w:rPr>
          <w:instrText xml:space="preserve"> PAGEREF _Toc182423371 \h </w:instrText>
        </w:r>
        <w:r>
          <w:rPr>
            <w:noProof/>
            <w:webHidden/>
          </w:rPr>
        </w:r>
        <w:r>
          <w:rPr>
            <w:noProof/>
            <w:webHidden/>
          </w:rPr>
          <w:fldChar w:fldCharType="separate"/>
        </w:r>
        <w:r w:rsidR="005418FC">
          <w:rPr>
            <w:noProof/>
            <w:webHidden/>
          </w:rPr>
          <w:t>89</w:t>
        </w:r>
        <w:r>
          <w:rPr>
            <w:noProof/>
            <w:webHidden/>
          </w:rPr>
          <w:fldChar w:fldCharType="end"/>
        </w:r>
      </w:hyperlink>
    </w:p>
    <w:p w14:paraId="4F61A32C" w14:textId="1AE60FC8" w:rsidR="002F06CD" w:rsidRDefault="002F06CD">
      <w:pPr>
        <w:pStyle w:val="Zoznamobrzkov"/>
        <w:tabs>
          <w:tab w:val="right" w:leader="dot" w:pos="9062"/>
        </w:tabs>
        <w:rPr>
          <w:rFonts w:eastAsiaTheme="minorEastAsia"/>
          <w:noProof/>
          <w:sz w:val="24"/>
          <w:szCs w:val="24"/>
          <w:lang w:eastAsia="sk-SK"/>
        </w:rPr>
      </w:pPr>
      <w:hyperlink w:anchor="_Toc182423372" w:history="1">
        <w:r w:rsidRPr="001830C6">
          <w:rPr>
            <w:rStyle w:val="Hypertextovprepojenie"/>
            <w:noProof/>
          </w:rPr>
          <w:t>Obr. 3</w:t>
        </w:r>
        <w:r w:rsidRPr="001830C6">
          <w:rPr>
            <w:rStyle w:val="Hypertextovprepojenie"/>
            <w:noProof/>
          </w:rPr>
          <w:noBreakHyphen/>
          <w:t>54. Potrebný reštart systému, Windows 10</w:t>
        </w:r>
        <w:r>
          <w:rPr>
            <w:noProof/>
            <w:webHidden/>
          </w:rPr>
          <w:tab/>
        </w:r>
        <w:r>
          <w:rPr>
            <w:noProof/>
            <w:webHidden/>
          </w:rPr>
          <w:fldChar w:fldCharType="begin"/>
        </w:r>
        <w:r>
          <w:rPr>
            <w:noProof/>
            <w:webHidden/>
          </w:rPr>
          <w:instrText xml:space="preserve"> PAGEREF _Toc182423372 \h </w:instrText>
        </w:r>
        <w:r>
          <w:rPr>
            <w:noProof/>
            <w:webHidden/>
          </w:rPr>
        </w:r>
        <w:r>
          <w:rPr>
            <w:noProof/>
            <w:webHidden/>
          </w:rPr>
          <w:fldChar w:fldCharType="separate"/>
        </w:r>
        <w:r w:rsidR="005418FC">
          <w:rPr>
            <w:noProof/>
            <w:webHidden/>
          </w:rPr>
          <w:t>90</w:t>
        </w:r>
        <w:r>
          <w:rPr>
            <w:noProof/>
            <w:webHidden/>
          </w:rPr>
          <w:fldChar w:fldCharType="end"/>
        </w:r>
      </w:hyperlink>
    </w:p>
    <w:p w14:paraId="6FBDC0CC" w14:textId="785C06AF" w:rsidR="002F06CD" w:rsidRDefault="002F06CD">
      <w:pPr>
        <w:pStyle w:val="Zoznamobrzkov"/>
        <w:tabs>
          <w:tab w:val="right" w:leader="dot" w:pos="9062"/>
        </w:tabs>
        <w:rPr>
          <w:rFonts w:eastAsiaTheme="minorEastAsia"/>
          <w:noProof/>
          <w:sz w:val="24"/>
          <w:szCs w:val="24"/>
          <w:lang w:eastAsia="sk-SK"/>
        </w:rPr>
      </w:pPr>
      <w:hyperlink w:anchor="_Toc182423373" w:history="1">
        <w:r w:rsidRPr="001830C6">
          <w:rPr>
            <w:rStyle w:val="Hypertextovprepojenie"/>
            <w:noProof/>
          </w:rPr>
          <w:t>Obr. 3</w:t>
        </w:r>
        <w:r w:rsidRPr="001830C6">
          <w:rPr>
            <w:rStyle w:val="Hypertextovprepojenie"/>
            <w:noProof/>
          </w:rPr>
          <w:noBreakHyphen/>
          <w:t>55. Požiadavka na reštart, Windows 10</w:t>
        </w:r>
        <w:r>
          <w:rPr>
            <w:noProof/>
            <w:webHidden/>
          </w:rPr>
          <w:tab/>
        </w:r>
        <w:r>
          <w:rPr>
            <w:noProof/>
            <w:webHidden/>
          </w:rPr>
          <w:fldChar w:fldCharType="begin"/>
        </w:r>
        <w:r>
          <w:rPr>
            <w:noProof/>
            <w:webHidden/>
          </w:rPr>
          <w:instrText xml:space="preserve"> PAGEREF _Toc182423373 \h </w:instrText>
        </w:r>
        <w:r>
          <w:rPr>
            <w:noProof/>
            <w:webHidden/>
          </w:rPr>
        </w:r>
        <w:r>
          <w:rPr>
            <w:noProof/>
            <w:webHidden/>
          </w:rPr>
          <w:fldChar w:fldCharType="separate"/>
        </w:r>
        <w:r w:rsidR="005418FC">
          <w:rPr>
            <w:noProof/>
            <w:webHidden/>
          </w:rPr>
          <w:t>90</w:t>
        </w:r>
        <w:r>
          <w:rPr>
            <w:noProof/>
            <w:webHidden/>
          </w:rPr>
          <w:fldChar w:fldCharType="end"/>
        </w:r>
      </w:hyperlink>
    </w:p>
    <w:p w14:paraId="5D9A4EF0" w14:textId="33F9C15A" w:rsidR="002F06CD" w:rsidRDefault="002F06CD">
      <w:pPr>
        <w:pStyle w:val="Zoznamobrzkov"/>
        <w:tabs>
          <w:tab w:val="right" w:leader="dot" w:pos="9062"/>
        </w:tabs>
        <w:rPr>
          <w:rFonts w:eastAsiaTheme="minorEastAsia"/>
          <w:noProof/>
          <w:sz w:val="24"/>
          <w:szCs w:val="24"/>
          <w:lang w:eastAsia="sk-SK"/>
        </w:rPr>
      </w:pPr>
      <w:hyperlink w:anchor="_Toc182423374" w:history="1">
        <w:r w:rsidRPr="001830C6">
          <w:rPr>
            <w:rStyle w:val="Hypertextovprepojenie"/>
            <w:noProof/>
          </w:rPr>
          <w:t>Obr. 3</w:t>
        </w:r>
        <w:r w:rsidRPr="001830C6">
          <w:rPr>
            <w:rStyle w:val="Hypertextovprepojenie"/>
            <w:noProof/>
          </w:rPr>
          <w:noBreakHyphen/>
          <w:t>56. Možnosť prihlásenia sa do domény, Windows 10</w:t>
        </w:r>
        <w:r>
          <w:rPr>
            <w:noProof/>
            <w:webHidden/>
          </w:rPr>
          <w:tab/>
        </w:r>
        <w:r>
          <w:rPr>
            <w:noProof/>
            <w:webHidden/>
          </w:rPr>
          <w:fldChar w:fldCharType="begin"/>
        </w:r>
        <w:r>
          <w:rPr>
            <w:noProof/>
            <w:webHidden/>
          </w:rPr>
          <w:instrText xml:space="preserve"> PAGEREF _Toc182423374 \h </w:instrText>
        </w:r>
        <w:r>
          <w:rPr>
            <w:noProof/>
            <w:webHidden/>
          </w:rPr>
        </w:r>
        <w:r>
          <w:rPr>
            <w:noProof/>
            <w:webHidden/>
          </w:rPr>
          <w:fldChar w:fldCharType="separate"/>
        </w:r>
        <w:r w:rsidR="005418FC">
          <w:rPr>
            <w:noProof/>
            <w:webHidden/>
          </w:rPr>
          <w:t>91</w:t>
        </w:r>
        <w:r>
          <w:rPr>
            <w:noProof/>
            <w:webHidden/>
          </w:rPr>
          <w:fldChar w:fldCharType="end"/>
        </w:r>
      </w:hyperlink>
    </w:p>
    <w:p w14:paraId="03D33EB5" w14:textId="0B2C418D" w:rsidR="002F06CD" w:rsidRDefault="002F06CD">
      <w:pPr>
        <w:pStyle w:val="Zoznamobrzkov"/>
        <w:tabs>
          <w:tab w:val="right" w:leader="dot" w:pos="9062"/>
        </w:tabs>
        <w:rPr>
          <w:rFonts w:eastAsiaTheme="minorEastAsia"/>
          <w:noProof/>
          <w:sz w:val="24"/>
          <w:szCs w:val="24"/>
          <w:lang w:eastAsia="sk-SK"/>
        </w:rPr>
      </w:pPr>
      <w:hyperlink w:anchor="_Toc182423375" w:history="1">
        <w:r w:rsidRPr="001830C6">
          <w:rPr>
            <w:rStyle w:val="Hypertextovprepojenie"/>
            <w:noProof/>
          </w:rPr>
          <w:t>Obr. 3</w:t>
        </w:r>
        <w:r w:rsidRPr="001830C6">
          <w:rPr>
            <w:rStyle w:val="Hypertextovprepojenie"/>
            <w:noProof/>
          </w:rPr>
          <w:noBreakHyphen/>
          <w:t>57. Pridanie servera do konzoly Server Manager</w:t>
        </w:r>
        <w:r>
          <w:rPr>
            <w:noProof/>
            <w:webHidden/>
          </w:rPr>
          <w:tab/>
        </w:r>
        <w:r>
          <w:rPr>
            <w:noProof/>
            <w:webHidden/>
          </w:rPr>
          <w:fldChar w:fldCharType="begin"/>
        </w:r>
        <w:r>
          <w:rPr>
            <w:noProof/>
            <w:webHidden/>
          </w:rPr>
          <w:instrText xml:space="preserve"> PAGEREF _Toc182423375 \h </w:instrText>
        </w:r>
        <w:r>
          <w:rPr>
            <w:noProof/>
            <w:webHidden/>
          </w:rPr>
        </w:r>
        <w:r>
          <w:rPr>
            <w:noProof/>
            <w:webHidden/>
          </w:rPr>
          <w:fldChar w:fldCharType="separate"/>
        </w:r>
        <w:r w:rsidR="005418FC">
          <w:rPr>
            <w:noProof/>
            <w:webHidden/>
          </w:rPr>
          <w:t>91</w:t>
        </w:r>
        <w:r>
          <w:rPr>
            <w:noProof/>
            <w:webHidden/>
          </w:rPr>
          <w:fldChar w:fldCharType="end"/>
        </w:r>
      </w:hyperlink>
    </w:p>
    <w:p w14:paraId="5A196059" w14:textId="6F74515D" w:rsidR="002F06CD" w:rsidRDefault="002F06CD">
      <w:pPr>
        <w:pStyle w:val="Zoznamobrzkov"/>
        <w:tabs>
          <w:tab w:val="right" w:leader="dot" w:pos="9062"/>
        </w:tabs>
        <w:rPr>
          <w:rFonts w:eastAsiaTheme="minorEastAsia"/>
          <w:noProof/>
          <w:sz w:val="24"/>
          <w:szCs w:val="24"/>
          <w:lang w:eastAsia="sk-SK"/>
        </w:rPr>
      </w:pPr>
      <w:hyperlink w:anchor="_Toc182423376" w:history="1">
        <w:r w:rsidRPr="001830C6">
          <w:rPr>
            <w:rStyle w:val="Hypertextovprepojenie"/>
            <w:noProof/>
          </w:rPr>
          <w:t>Obr. 3</w:t>
        </w:r>
        <w:r w:rsidRPr="001830C6">
          <w:rPr>
            <w:rStyle w:val="Hypertextovprepojenie"/>
            <w:noProof/>
          </w:rPr>
          <w:noBreakHyphen/>
          <w:t>58. Okno Add Servers, Server Manager</w:t>
        </w:r>
        <w:r>
          <w:rPr>
            <w:noProof/>
            <w:webHidden/>
          </w:rPr>
          <w:tab/>
        </w:r>
        <w:r>
          <w:rPr>
            <w:noProof/>
            <w:webHidden/>
          </w:rPr>
          <w:fldChar w:fldCharType="begin"/>
        </w:r>
        <w:r>
          <w:rPr>
            <w:noProof/>
            <w:webHidden/>
          </w:rPr>
          <w:instrText xml:space="preserve"> PAGEREF _Toc182423376 \h </w:instrText>
        </w:r>
        <w:r>
          <w:rPr>
            <w:noProof/>
            <w:webHidden/>
          </w:rPr>
        </w:r>
        <w:r>
          <w:rPr>
            <w:noProof/>
            <w:webHidden/>
          </w:rPr>
          <w:fldChar w:fldCharType="separate"/>
        </w:r>
        <w:r w:rsidR="005418FC">
          <w:rPr>
            <w:noProof/>
            <w:webHidden/>
          </w:rPr>
          <w:t>92</w:t>
        </w:r>
        <w:r>
          <w:rPr>
            <w:noProof/>
            <w:webHidden/>
          </w:rPr>
          <w:fldChar w:fldCharType="end"/>
        </w:r>
      </w:hyperlink>
    </w:p>
    <w:p w14:paraId="1A9211D2" w14:textId="45599EDD" w:rsidR="002F06CD" w:rsidRDefault="002F06CD">
      <w:pPr>
        <w:pStyle w:val="Zoznamobrzkov"/>
        <w:tabs>
          <w:tab w:val="right" w:leader="dot" w:pos="9062"/>
        </w:tabs>
        <w:rPr>
          <w:rFonts w:eastAsiaTheme="minorEastAsia"/>
          <w:noProof/>
          <w:sz w:val="24"/>
          <w:szCs w:val="24"/>
          <w:lang w:eastAsia="sk-SK"/>
        </w:rPr>
      </w:pPr>
      <w:hyperlink w:anchor="_Toc182423377" w:history="1">
        <w:r w:rsidRPr="001830C6">
          <w:rPr>
            <w:rStyle w:val="Hypertextovprepojenie"/>
            <w:noProof/>
          </w:rPr>
          <w:t>Obr. 3</w:t>
        </w:r>
        <w:r w:rsidRPr="001830C6">
          <w:rPr>
            <w:rStyle w:val="Hypertextovprepojenie"/>
            <w:noProof/>
          </w:rPr>
          <w:noBreakHyphen/>
          <w:t>59. Spravovateľné servery, Server Manager</w:t>
        </w:r>
        <w:r>
          <w:rPr>
            <w:noProof/>
            <w:webHidden/>
          </w:rPr>
          <w:tab/>
        </w:r>
        <w:r>
          <w:rPr>
            <w:noProof/>
            <w:webHidden/>
          </w:rPr>
          <w:fldChar w:fldCharType="begin"/>
        </w:r>
        <w:r>
          <w:rPr>
            <w:noProof/>
            <w:webHidden/>
          </w:rPr>
          <w:instrText xml:space="preserve"> PAGEREF _Toc182423377 \h </w:instrText>
        </w:r>
        <w:r>
          <w:rPr>
            <w:noProof/>
            <w:webHidden/>
          </w:rPr>
        </w:r>
        <w:r>
          <w:rPr>
            <w:noProof/>
            <w:webHidden/>
          </w:rPr>
          <w:fldChar w:fldCharType="separate"/>
        </w:r>
        <w:r w:rsidR="005418FC">
          <w:rPr>
            <w:noProof/>
            <w:webHidden/>
          </w:rPr>
          <w:t>92</w:t>
        </w:r>
        <w:r>
          <w:rPr>
            <w:noProof/>
            <w:webHidden/>
          </w:rPr>
          <w:fldChar w:fldCharType="end"/>
        </w:r>
      </w:hyperlink>
    </w:p>
    <w:p w14:paraId="70C276CF" w14:textId="4BD16C38" w:rsidR="002F06CD" w:rsidRDefault="002F06CD">
      <w:pPr>
        <w:pStyle w:val="Zoznamobrzkov"/>
        <w:tabs>
          <w:tab w:val="right" w:leader="dot" w:pos="9062"/>
        </w:tabs>
        <w:rPr>
          <w:rFonts w:eastAsiaTheme="minorEastAsia"/>
          <w:noProof/>
          <w:sz w:val="24"/>
          <w:szCs w:val="24"/>
          <w:lang w:eastAsia="sk-SK"/>
        </w:rPr>
      </w:pPr>
      <w:hyperlink w:anchor="_Toc182423378" w:history="1">
        <w:r w:rsidRPr="001830C6">
          <w:rPr>
            <w:rStyle w:val="Hypertextovprepojenie"/>
            <w:noProof/>
          </w:rPr>
          <w:t>Obr. 3</w:t>
        </w:r>
        <w:r w:rsidRPr="001830C6">
          <w:rPr>
            <w:rStyle w:val="Hypertextovprepojenie"/>
            <w:noProof/>
          </w:rPr>
          <w:noBreakHyphen/>
          <w:t>60. Voľba server-b, Select destination server, Add Roles and Features Wizard</w:t>
        </w:r>
        <w:r>
          <w:rPr>
            <w:noProof/>
            <w:webHidden/>
          </w:rPr>
          <w:tab/>
        </w:r>
        <w:r>
          <w:rPr>
            <w:noProof/>
            <w:webHidden/>
          </w:rPr>
          <w:fldChar w:fldCharType="begin"/>
        </w:r>
        <w:r>
          <w:rPr>
            <w:noProof/>
            <w:webHidden/>
          </w:rPr>
          <w:instrText xml:space="preserve"> PAGEREF _Toc182423378 \h </w:instrText>
        </w:r>
        <w:r>
          <w:rPr>
            <w:noProof/>
            <w:webHidden/>
          </w:rPr>
        </w:r>
        <w:r>
          <w:rPr>
            <w:noProof/>
            <w:webHidden/>
          </w:rPr>
          <w:fldChar w:fldCharType="separate"/>
        </w:r>
        <w:r w:rsidR="005418FC">
          <w:rPr>
            <w:noProof/>
            <w:webHidden/>
          </w:rPr>
          <w:t>93</w:t>
        </w:r>
        <w:r>
          <w:rPr>
            <w:noProof/>
            <w:webHidden/>
          </w:rPr>
          <w:fldChar w:fldCharType="end"/>
        </w:r>
      </w:hyperlink>
    </w:p>
    <w:p w14:paraId="6F54D503" w14:textId="5376743C" w:rsidR="002F06CD" w:rsidRDefault="002F06CD">
      <w:pPr>
        <w:pStyle w:val="Zoznamobrzkov"/>
        <w:tabs>
          <w:tab w:val="right" w:leader="dot" w:pos="9062"/>
        </w:tabs>
        <w:rPr>
          <w:rFonts w:eastAsiaTheme="minorEastAsia"/>
          <w:noProof/>
          <w:sz w:val="24"/>
          <w:szCs w:val="24"/>
          <w:lang w:eastAsia="sk-SK"/>
        </w:rPr>
      </w:pPr>
      <w:hyperlink w:anchor="_Toc182423379" w:history="1">
        <w:r w:rsidRPr="001830C6">
          <w:rPr>
            <w:rStyle w:val="Hypertextovprepojenie"/>
            <w:noProof/>
          </w:rPr>
          <w:t>Obr. 3</w:t>
        </w:r>
        <w:r w:rsidRPr="001830C6">
          <w:rPr>
            <w:rStyle w:val="Hypertextovprepojenie"/>
            <w:noProof/>
          </w:rPr>
          <w:noBreakHyphen/>
          <w:t>61. Hlásenia v ikone vlajky, Server Manager, server-b</w:t>
        </w:r>
        <w:r>
          <w:rPr>
            <w:noProof/>
            <w:webHidden/>
          </w:rPr>
          <w:tab/>
        </w:r>
        <w:r>
          <w:rPr>
            <w:noProof/>
            <w:webHidden/>
          </w:rPr>
          <w:fldChar w:fldCharType="begin"/>
        </w:r>
        <w:r>
          <w:rPr>
            <w:noProof/>
            <w:webHidden/>
          </w:rPr>
          <w:instrText xml:space="preserve"> PAGEREF _Toc182423379 \h </w:instrText>
        </w:r>
        <w:r>
          <w:rPr>
            <w:noProof/>
            <w:webHidden/>
          </w:rPr>
        </w:r>
        <w:r>
          <w:rPr>
            <w:noProof/>
            <w:webHidden/>
          </w:rPr>
          <w:fldChar w:fldCharType="separate"/>
        </w:r>
        <w:r w:rsidR="005418FC">
          <w:rPr>
            <w:noProof/>
            <w:webHidden/>
          </w:rPr>
          <w:t>94</w:t>
        </w:r>
        <w:r>
          <w:rPr>
            <w:noProof/>
            <w:webHidden/>
          </w:rPr>
          <w:fldChar w:fldCharType="end"/>
        </w:r>
      </w:hyperlink>
    </w:p>
    <w:p w14:paraId="247CD0FF" w14:textId="37729016" w:rsidR="002F06CD" w:rsidRDefault="002F06CD">
      <w:pPr>
        <w:pStyle w:val="Zoznamobrzkov"/>
        <w:tabs>
          <w:tab w:val="right" w:leader="dot" w:pos="9062"/>
        </w:tabs>
        <w:rPr>
          <w:rFonts w:eastAsiaTheme="minorEastAsia"/>
          <w:noProof/>
          <w:sz w:val="24"/>
          <w:szCs w:val="24"/>
          <w:lang w:eastAsia="sk-SK"/>
        </w:rPr>
      </w:pPr>
      <w:hyperlink w:anchor="_Toc182423380" w:history="1">
        <w:r w:rsidRPr="001830C6">
          <w:rPr>
            <w:rStyle w:val="Hypertextovprepojenie"/>
            <w:noProof/>
          </w:rPr>
          <w:t>Obr. 3</w:t>
        </w:r>
        <w:r w:rsidRPr="001830C6">
          <w:rPr>
            <w:rStyle w:val="Hypertextovprepojenie"/>
            <w:noProof/>
          </w:rPr>
          <w:noBreakHyphen/>
          <w:t>62. Zadanie používateľského účtu s oprávneniami meniť konfiguráciu domény</w:t>
        </w:r>
        <w:r>
          <w:rPr>
            <w:noProof/>
            <w:webHidden/>
          </w:rPr>
          <w:tab/>
        </w:r>
        <w:r>
          <w:rPr>
            <w:noProof/>
            <w:webHidden/>
          </w:rPr>
          <w:fldChar w:fldCharType="begin"/>
        </w:r>
        <w:r>
          <w:rPr>
            <w:noProof/>
            <w:webHidden/>
          </w:rPr>
          <w:instrText xml:space="preserve"> PAGEREF _Toc182423380 \h </w:instrText>
        </w:r>
        <w:r>
          <w:rPr>
            <w:noProof/>
            <w:webHidden/>
          </w:rPr>
        </w:r>
        <w:r>
          <w:rPr>
            <w:noProof/>
            <w:webHidden/>
          </w:rPr>
          <w:fldChar w:fldCharType="separate"/>
        </w:r>
        <w:r w:rsidR="005418FC">
          <w:rPr>
            <w:noProof/>
            <w:webHidden/>
          </w:rPr>
          <w:t>95</w:t>
        </w:r>
        <w:r>
          <w:rPr>
            <w:noProof/>
            <w:webHidden/>
          </w:rPr>
          <w:fldChar w:fldCharType="end"/>
        </w:r>
      </w:hyperlink>
    </w:p>
    <w:p w14:paraId="636A98AE" w14:textId="61BA4157" w:rsidR="002F06CD" w:rsidRDefault="002F06CD">
      <w:pPr>
        <w:pStyle w:val="Zoznamobrzkov"/>
        <w:tabs>
          <w:tab w:val="right" w:leader="dot" w:pos="9062"/>
        </w:tabs>
        <w:rPr>
          <w:rFonts w:eastAsiaTheme="minorEastAsia"/>
          <w:noProof/>
          <w:sz w:val="24"/>
          <w:szCs w:val="24"/>
          <w:lang w:eastAsia="sk-SK"/>
        </w:rPr>
      </w:pPr>
      <w:hyperlink w:anchor="_Toc182423381" w:history="1">
        <w:r w:rsidRPr="001830C6">
          <w:rPr>
            <w:rStyle w:val="Hypertextovprepojenie"/>
            <w:noProof/>
          </w:rPr>
          <w:t>Obr. 3</w:t>
        </w:r>
        <w:r w:rsidRPr="001830C6">
          <w:rPr>
            <w:rStyle w:val="Hypertextovprepojenie"/>
            <w:noProof/>
          </w:rPr>
          <w:noBreakHyphen/>
          <w:t>63. Existujúca doména, Deployment Configuration, Active Directory Domain Services Configuration Wizard</w:t>
        </w:r>
        <w:r>
          <w:rPr>
            <w:noProof/>
            <w:webHidden/>
          </w:rPr>
          <w:tab/>
        </w:r>
        <w:r>
          <w:rPr>
            <w:noProof/>
            <w:webHidden/>
          </w:rPr>
          <w:fldChar w:fldCharType="begin"/>
        </w:r>
        <w:r>
          <w:rPr>
            <w:noProof/>
            <w:webHidden/>
          </w:rPr>
          <w:instrText xml:space="preserve"> PAGEREF _Toc182423381 \h </w:instrText>
        </w:r>
        <w:r>
          <w:rPr>
            <w:noProof/>
            <w:webHidden/>
          </w:rPr>
        </w:r>
        <w:r>
          <w:rPr>
            <w:noProof/>
            <w:webHidden/>
          </w:rPr>
          <w:fldChar w:fldCharType="separate"/>
        </w:r>
        <w:r w:rsidR="005418FC">
          <w:rPr>
            <w:noProof/>
            <w:webHidden/>
          </w:rPr>
          <w:t>95</w:t>
        </w:r>
        <w:r>
          <w:rPr>
            <w:noProof/>
            <w:webHidden/>
          </w:rPr>
          <w:fldChar w:fldCharType="end"/>
        </w:r>
      </w:hyperlink>
    </w:p>
    <w:p w14:paraId="0B704772" w14:textId="073229EF" w:rsidR="002F06CD" w:rsidRDefault="002F06CD">
      <w:pPr>
        <w:pStyle w:val="Zoznamobrzkov"/>
        <w:tabs>
          <w:tab w:val="right" w:leader="dot" w:pos="9062"/>
        </w:tabs>
        <w:rPr>
          <w:rFonts w:eastAsiaTheme="minorEastAsia"/>
          <w:noProof/>
          <w:sz w:val="24"/>
          <w:szCs w:val="24"/>
          <w:lang w:eastAsia="sk-SK"/>
        </w:rPr>
      </w:pPr>
      <w:hyperlink w:anchor="_Toc182423382" w:history="1">
        <w:r w:rsidRPr="001830C6">
          <w:rPr>
            <w:rStyle w:val="Hypertextovprepojenie"/>
            <w:noProof/>
          </w:rPr>
          <w:t>Obr. 3</w:t>
        </w:r>
        <w:r w:rsidRPr="001830C6">
          <w:rPr>
            <w:rStyle w:val="Hypertextovprepojenie"/>
            <w:noProof/>
          </w:rPr>
          <w:noBreakHyphen/>
          <w:t>64.Existujúca doména, Domain Controller Options, Active Directory Domain Services Configuration Wizard</w:t>
        </w:r>
        <w:r>
          <w:rPr>
            <w:noProof/>
            <w:webHidden/>
          </w:rPr>
          <w:tab/>
        </w:r>
        <w:r>
          <w:rPr>
            <w:noProof/>
            <w:webHidden/>
          </w:rPr>
          <w:fldChar w:fldCharType="begin"/>
        </w:r>
        <w:r>
          <w:rPr>
            <w:noProof/>
            <w:webHidden/>
          </w:rPr>
          <w:instrText xml:space="preserve"> PAGEREF _Toc182423382 \h </w:instrText>
        </w:r>
        <w:r>
          <w:rPr>
            <w:noProof/>
            <w:webHidden/>
          </w:rPr>
        </w:r>
        <w:r>
          <w:rPr>
            <w:noProof/>
            <w:webHidden/>
          </w:rPr>
          <w:fldChar w:fldCharType="separate"/>
        </w:r>
        <w:r w:rsidR="005418FC">
          <w:rPr>
            <w:noProof/>
            <w:webHidden/>
          </w:rPr>
          <w:t>96</w:t>
        </w:r>
        <w:r>
          <w:rPr>
            <w:noProof/>
            <w:webHidden/>
          </w:rPr>
          <w:fldChar w:fldCharType="end"/>
        </w:r>
      </w:hyperlink>
    </w:p>
    <w:p w14:paraId="6D719A08" w14:textId="76FCE95D" w:rsidR="002F06CD" w:rsidRDefault="002F06CD">
      <w:pPr>
        <w:pStyle w:val="Zoznamobrzkov"/>
        <w:tabs>
          <w:tab w:val="right" w:leader="dot" w:pos="9062"/>
        </w:tabs>
        <w:rPr>
          <w:rFonts w:eastAsiaTheme="minorEastAsia"/>
          <w:noProof/>
          <w:sz w:val="24"/>
          <w:szCs w:val="24"/>
          <w:lang w:eastAsia="sk-SK"/>
        </w:rPr>
      </w:pPr>
      <w:hyperlink w:anchor="_Toc182423383" w:history="1">
        <w:r w:rsidRPr="001830C6">
          <w:rPr>
            <w:rStyle w:val="Hypertextovprepojenie"/>
            <w:noProof/>
          </w:rPr>
          <w:t>Obr. 3</w:t>
        </w:r>
        <w:r w:rsidRPr="001830C6">
          <w:rPr>
            <w:rStyle w:val="Hypertextovprepojenie"/>
            <w:noProof/>
          </w:rPr>
          <w:noBreakHyphen/>
          <w:t>65. Existujúca doména, DNS Options, Active Directory Domain Services Configuration Wizard</w:t>
        </w:r>
        <w:r>
          <w:rPr>
            <w:noProof/>
            <w:webHidden/>
          </w:rPr>
          <w:tab/>
        </w:r>
        <w:r>
          <w:rPr>
            <w:noProof/>
            <w:webHidden/>
          </w:rPr>
          <w:fldChar w:fldCharType="begin"/>
        </w:r>
        <w:r>
          <w:rPr>
            <w:noProof/>
            <w:webHidden/>
          </w:rPr>
          <w:instrText xml:space="preserve"> PAGEREF _Toc182423383 \h </w:instrText>
        </w:r>
        <w:r>
          <w:rPr>
            <w:noProof/>
            <w:webHidden/>
          </w:rPr>
        </w:r>
        <w:r>
          <w:rPr>
            <w:noProof/>
            <w:webHidden/>
          </w:rPr>
          <w:fldChar w:fldCharType="separate"/>
        </w:r>
        <w:r w:rsidR="005418FC">
          <w:rPr>
            <w:noProof/>
            <w:webHidden/>
          </w:rPr>
          <w:t>97</w:t>
        </w:r>
        <w:r>
          <w:rPr>
            <w:noProof/>
            <w:webHidden/>
          </w:rPr>
          <w:fldChar w:fldCharType="end"/>
        </w:r>
      </w:hyperlink>
    </w:p>
    <w:p w14:paraId="3A2F18E5" w14:textId="6D0DD6AD" w:rsidR="002F06CD" w:rsidRDefault="002F06CD">
      <w:pPr>
        <w:pStyle w:val="Zoznamobrzkov"/>
        <w:tabs>
          <w:tab w:val="right" w:leader="dot" w:pos="9062"/>
        </w:tabs>
        <w:rPr>
          <w:rFonts w:eastAsiaTheme="minorEastAsia"/>
          <w:noProof/>
          <w:sz w:val="24"/>
          <w:szCs w:val="24"/>
          <w:lang w:eastAsia="sk-SK"/>
        </w:rPr>
      </w:pPr>
      <w:hyperlink w:anchor="_Toc182423384" w:history="1">
        <w:r w:rsidRPr="001830C6">
          <w:rPr>
            <w:rStyle w:val="Hypertextovprepojenie"/>
            <w:noProof/>
          </w:rPr>
          <w:t>Obr. 3</w:t>
        </w:r>
        <w:r w:rsidRPr="001830C6">
          <w:rPr>
            <w:rStyle w:val="Hypertextovprepojenie"/>
            <w:noProof/>
          </w:rPr>
          <w:noBreakHyphen/>
          <w:t>66.Existujúca doména, Additional Options, Active Directory Domain Services Configuration Wizard</w:t>
        </w:r>
        <w:r>
          <w:rPr>
            <w:noProof/>
            <w:webHidden/>
          </w:rPr>
          <w:tab/>
        </w:r>
        <w:r>
          <w:rPr>
            <w:noProof/>
            <w:webHidden/>
          </w:rPr>
          <w:fldChar w:fldCharType="begin"/>
        </w:r>
        <w:r>
          <w:rPr>
            <w:noProof/>
            <w:webHidden/>
          </w:rPr>
          <w:instrText xml:space="preserve"> PAGEREF _Toc182423384 \h </w:instrText>
        </w:r>
        <w:r>
          <w:rPr>
            <w:noProof/>
            <w:webHidden/>
          </w:rPr>
        </w:r>
        <w:r>
          <w:rPr>
            <w:noProof/>
            <w:webHidden/>
          </w:rPr>
          <w:fldChar w:fldCharType="separate"/>
        </w:r>
        <w:r w:rsidR="005418FC">
          <w:rPr>
            <w:noProof/>
            <w:webHidden/>
          </w:rPr>
          <w:t>98</w:t>
        </w:r>
        <w:r>
          <w:rPr>
            <w:noProof/>
            <w:webHidden/>
          </w:rPr>
          <w:fldChar w:fldCharType="end"/>
        </w:r>
      </w:hyperlink>
    </w:p>
    <w:p w14:paraId="3BDAE9ED" w14:textId="3C287257" w:rsidR="002F06CD" w:rsidRDefault="002F06CD">
      <w:pPr>
        <w:pStyle w:val="Zoznamobrzkov"/>
        <w:tabs>
          <w:tab w:val="right" w:leader="dot" w:pos="9062"/>
        </w:tabs>
        <w:rPr>
          <w:rFonts w:eastAsiaTheme="minorEastAsia"/>
          <w:noProof/>
          <w:sz w:val="24"/>
          <w:szCs w:val="24"/>
          <w:lang w:eastAsia="sk-SK"/>
        </w:rPr>
      </w:pPr>
      <w:hyperlink w:anchor="_Toc182423385" w:history="1">
        <w:r w:rsidRPr="001830C6">
          <w:rPr>
            <w:rStyle w:val="Hypertextovprepojenie"/>
            <w:noProof/>
          </w:rPr>
          <w:t>Obr. 3</w:t>
        </w:r>
        <w:r w:rsidRPr="001830C6">
          <w:rPr>
            <w:rStyle w:val="Hypertextovprepojenie"/>
            <w:noProof/>
          </w:rPr>
          <w:noBreakHyphen/>
          <w:t>67. Powershell skript pre promote server, existujúca doména</w:t>
        </w:r>
        <w:r>
          <w:rPr>
            <w:noProof/>
            <w:webHidden/>
          </w:rPr>
          <w:tab/>
        </w:r>
        <w:r>
          <w:rPr>
            <w:noProof/>
            <w:webHidden/>
          </w:rPr>
          <w:fldChar w:fldCharType="begin"/>
        </w:r>
        <w:r>
          <w:rPr>
            <w:noProof/>
            <w:webHidden/>
          </w:rPr>
          <w:instrText xml:space="preserve"> PAGEREF _Toc182423385 \h </w:instrText>
        </w:r>
        <w:r>
          <w:rPr>
            <w:noProof/>
            <w:webHidden/>
          </w:rPr>
        </w:r>
        <w:r>
          <w:rPr>
            <w:noProof/>
            <w:webHidden/>
          </w:rPr>
          <w:fldChar w:fldCharType="separate"/>
        </w:r>
        <w:r w:rsidR="005418FC">
          <w:rPr>
            <w:noProof/>
            <w:webHidden/>
          </w:rPr>
          <w:t>99</w:t>
        </w:r>
        <w:r>
          <w:rPr>
            <w:noProof/>
            <w:webHidden/>
          </w:rPr>
          <w:fldChar w:fldCharType="end"/>
        </w:r>
      </w:hyperlink>
    </w:p>
    <w:p w14:paraId="584CEFAE" w14:textId="7109013F" w:rsidR="002F06CD" w:rsidRDefault="002F06CD">
      <w:pPr>
        <w:pStyle w:val="Zoznamobrzkov"/>
        <w:tabs>
          <w:tab w:val="right" w:leader="dot" w:pos="9062"/>
        </w:tabs>
        <w:rPr>
          <w:rFonts w:eastAsiaTheme="minorEastAsia"/>
          <w:noProof/>
          <w:sz w:val="24"/>
          <w:szCs w:val="24"/>
          <w:lang w:eastAsia="sk-SK"/>
        </w:rPr>
      </w:pPr>
      <w:hyperlink w:anchor="_Toc182423386" w:history="1">
        <w:r w:rsidRPr="001830C6">
          <w:rPr>
            <w:rStyle w:val="Hypertextovprepojenie"/>
            <w:noProof/>
          </w:rPr>
          <w:t>Obr. 3</w:t>
        </w:r>
        <w:r w:rsidRPr="001830C6">
          <w:rPr>
            <w:rStyle w:val="Hypertextovprepojenie"/>
            <w:noProof/>
          </w:rPr>
          <w:noBreakHyphen/>
          <w:t>68.Existujúca doména, Prerequisites Check, Active Directory Domain Services Configuration Wizard</w:t>
        </w:r>
        <w:r>
          <w:rPr>
            <w:noProof/>
            <w:webHidden/>
          </w:rPr>
          <w:tab/>
        </w:r>
        <w:r>
          <w:rPr>
            <w:noProof/>
            <w:webHidden/>
          </w:rPr>
          <w:fldChar w:fldCharType="begin"/>
        </w:r>
        <w:r>
          <w:rPr>
            <w:noProof/>
            <w:webHidden/>
          </w:rPr>
          <w:instrText xml:space="preserve"> PAGEREF _Toc182423386 \h </w:instrText>
        </w:r>
        <w:r>
          <w:rPr>
            <w:noProof/>
            <w:webHidden/>
          </w:rPr>
        </w:r>
        <w:r>
          <w:rPr>
            <w:noProof/>
            <w:webHidden/>
          </w:rPr>
          <w:fldChar w:fldCharType="separate"/>
        </w:r>
        <w:r w:rsidR="005418FC">
          <w:rPr>
            <w:noProof/>
            <w:webHidden/>
          </w:rPr>
          <w:t>99</w:t>
        </w:r>
        <w:r>
          <w:rPr>
            <w:noProof/>
            <w:webHidden/>
          </w:rPr>
          <w:fldChar w:fldCharType="end"/>
        </w:r>
      </w:hyperlink>
    </w:p>
    <w:p w14:paraId="1A93C419" w14:textId="6B8CDCF2" w:rsidR="002F06CD" w:rsidRDefault="002F06CD">
      <w:pPr>
        <w:pStyle w:val="Zoznamobrzkov"/>
        <w:tabs>
          <w:tab w:val="right" w:leader="dot" w:pos="9062"/>
        </w:tabs>
        <w:rPr>
          <w:rFonts w:eastAsiaTheme="minorEastAsia"/>
          <w:noProof/>
          <w:sz w:val="24"/>
          <w:szCs w:val="24"/>
          <w:lang w:eastAsia="sk-SK"/>
        </w:rPr>
      </w:pPr>
      <w:hyperlink w:anchor="_Toc182423387" w:history="1">
        <w:r w:rsidRPr="001830C6">
          <w:rPr>
            <w:rStyle w:val="Hypertextovprepojenie"/>
            <w:noProof/>
          </w:rPr>
          <w:t>Obr. 3</w:t>
        </w:r>
        <w:r w:rsidRPr="001830C6">
          <w:rPr>
            <w:rStyle w:val="Hypertextovprepojenie"/>
            <w:noProof/>
          </w:rPr>
          <w:noBreakHyphen/>
          <w:t>69. Existujúca doména, Results, Active Directory Domain Services Configuration Wizard</w:t>
        </w:r>
        <w:r>
          <w:rPr>
            <w:noProof/>
            <w:webHidden/>
          </w:rPr>
          <w:tab/>
        </w:r>
        <w:r>
          <w:rPr>
            <w:noProof/>
            <w:webHidden/>
          </w:rPr>
          <w:fldChar w:fldCharType="begin"/>
        </w:r>
        <w:r>
          <w:rPr>
            <w:noProof/>
            <w:webHidden/>
          </w:rPr>
          <w:instrText xml:space="preserve"> PAGEREF _Toc182423387 \h </w:instrText>
        </w:r>
        <w:r>
          <w:rPr>
            <w:noProof/>
            <w:webHidden/>
          </w:rPr>
        </w:r>
        <w:r>
          <w:rPr>
            <w:noProof/>
            <w:webHidden/>
          </w:rPr>
          <w:fldChar w:fldCharType="separate"/>
        </w:r>
        <w:r w:rsidR="005418FC">
          <w:rPr>
            <w:noProof/>
            <w:webHidden/>
          </w:rPr>
          <w:t>100</w:t>
        </w:r>
        <w:r>
          <w:rPr>
            <w:noProof/>
            <w:webHidden/>
          </w:rPr>
          <w:fldChar w:fldCharType="end"/>
        </w:r>
      </w:hyperlink>
    </w:p>
    <w:p w14:paraId="31D6BD69" w14:textId="5D64CB04" w:rsidR="002F06CD" w:rsidRDefault="002F06CD">
      <w:pPr>
        <w:pStyle w:val="Zoznamobrzkov"/>
        <w:tabs>
          <w:tab w:val="right" w:leader="dot" w:pos="9062"/>
        </w:tabs>
        <w:rPr>
          <w:rFonts w:eastAsiaTheme="minorEastAsia"/>
          <w:noProof/>
          <w:sz w:val="24"/>
          <w:szCs w:val="24"/>
          <w:lang w:eastAsia="sk-SK"/>
        </w:rPr>
      </w:pPr>
      <w:hyperlink w:anchor="_Toc182423388" w:history="1">
        <w:r w:rsidRPr="001830C6">
          <w:rPr>
            <w:rStyle w:val="Hypertextovprepojenie"/>
            <w:noProof/>
          </w:rPr>
          <w:t>Obr. 3</w:t>
        </w:r>
        <w:r w:rsidRPr="001830C6">
          <w:rPr>
            <w:rStyle w:val="Hypertextovprepojenie"/>
            <w:noProof/>
          </w:rPr>
          <w:noBreakHyphen/>
          <w:t>70. Doménový radič SERVER-B, Server Manager, AD DS</w:t>
        </w:r>
        <w:r>
          <w:rPr>
            <w:noProof/>
            <w:webHidden/>
          </w:rPr>
          <w:tab/>
        </w:r>
        <w:r>
          <w:rPr>
            <w:noProof/>
            <w:webHidden/>
          </w:rPr>
          <w:fldChar w:fldCharType="begin"/>
        </w:r>
        <w:r>
          <w:rPr>
            <w:noProof/>
            <w:webHidden/>
          </w:rPr>
          <w:instrText xml:space="preserve"> PAGEREF _Toc182423388 \h </w:instrText>
        </w:r>
        <w:r>
          <w:rPr>
            <w:noProof/>
            <w:webHidden/>
          </w:rPr>
        </w:r>
        <w:r>
          <w:rPr>
            <w:noProof/>
            <w:webHidden/>
          </w:rPr>
          <w:fldChar w:fldCharType="separate"/>
        </w:r>
        <w:r w:rsidR="005418FC">
          <w:rPr>
            <w:noProof/>
            <w:webHidden/>
          </w:rPr>
          <w:t>100</w:t>
        </w:r>
        <w:r>
          <w:rPr>
            <w:noProof/>
            <w:webHidden/>
          </w:rPr>
          <w:fldChar w:fldCharType="end"/>
        </w:r>
      </w:hyperlink>
    </w:p>
    <w:p w14:paraId="162D462E" w14:textId="24B56EE4" w:rsidR="002F06CD" w:rsidRDefault="002F06CD">
      <w:pPr>
        <w:pStyle w:val="Zoznamobrzkov"/>
        <w:tabs>
          <w:tab w:val="right" w:leader="dot" w:pos="9062"/>
        </w:tabs>
        <w:rPr>
          <w:rFonts w:eastAsiaTheme="minorEastAsia"/>
          <w:noProof/>
          <w:sz w:val="24"/>
          <w:szCs w:val="24"/>
          <w:lang w:eastAsia="sk-SK"/>
        </w:rPr>
      </w:pPr>
      <w:hyperlink w:anchor="_Toc182423389" w:history="1">
        <w:r w:rsidRPr="001830C6">
          <w:rPr>
            <w:rStyle w:val="Hypertextovprepojenie"/>
            <w:noProof/>
          </w:rPr>
          <w:t>Obr. 3</w:t>
        </w:r>
        <w:r w:rsidRPr="001830C6">
          <w:rPr>
            <w:rStyle w:val="Hypertextovprepojenie"/>
            <w:noProof/>
          </w:rPr>
          <w:noBreakHyphen/>
          <w:t>71. Powershell, inštalácia role AD DS, priebeh</w:t>
        </w:r>
        <w:r>
          <w:rPr>
            <w:noProof/>
            <w:webHidden/>
          </w:rPr>
          <w:tab/>
        </w:r>
        <w:r>
          <w:rPr>
            <w:noProof/>
            <w:webHidden/>
          </w:rPr>
          <w:fldChar w:fldCharType="begin"/>
        </w:r>
        <w:r>
          <w:rPr>
            <w:noProof/>
            <w:webHidden/>
          </w:rPr>
          <w:instrText xml:space="preserve"> PAGEREF _Toc182423389 \h </w:instrText>
        </w:r>
        <w:r>
          <w:rPr>
            <w:noProof/>
            <w:webHidden/>
          </w:rPr>
        </w:r>
        <w:r>
          <w:rPr>
            <w:noProof/>
            <w:webHidden/>
          </w:rPr>
          <w:fldChar w:fldCharType="separate"/>
        </w:r>
        <w:r w:rsidR="005418FC">
          <w:rPr>
            <w:noProof/>
            <w:webHidden/>
          </w:rPr>
          <w:t>101</w:t>
        </w:r>
        <w:r>
          <w:rPr>
            <w:noProof/>
            <w:webHidden/>
          </w:rPr>
          <w:fldChar w:fldCharType="end"/>
        </w:r>
      </w:hyperlink>
    </w:p>
    <w:p w14:paraId="61EA0ECD" w14:textId="472F80D6" w:rsidR="002F06CD" w:rsidRDefault="002F06CD">
      <w:pPr>
        <w:pStyle w:val="Zoznamobrzkov"/>
        <w:tabs>
          <w:tab w:val="right" w:leader="dot" w:pos="9062"/>
        </w:tabs>
        <w:rPr>
          <w:rFonts w:eastAsiaTheme="minorEastAsia"/>
          <w:noProof/>
          <w:sz w:val="24"/>
          <w:szCs w:val="24"/>
          <w:lang w:eastAsia="sk-SK"/>
        </w:rPr>
      </w:pPr>
      <w:hyperlink w:anchor="_Toc182423390" w:history="1">
        <w:r w:rsidRPr="001830C6">
          <w:rPr>
            <w:rStyle w:val="Hypertextovprepojenie"/>
            <w:noProof/>
          </w:rPr>
          <w:t>Obr. 3</w:t>
        </w:r>
        <w:r w:rsidRPr="001830C6">
          <w:rPr>
            <w:rStyle w:val="Hypertextovprepojenie"/>
            <w:noProof/>
          </w:rPr>
          <w:noBreakHyphen/>
          <w:t>72.Powershell, výsledok inštalácie role AD DS</w:t>
        </w:r>
        <w:r>
          <w:rPr>
            <w:noProof/>
            <w:webHidden/>
          </w:rPr>
          <w:tab/>
        </w:r>
        <w:r>
          <w:rPr>
            <w:noProof/>
            <w:webHidden/>
          </w:rPr>
          <w:fldChar w:fldCharType="begin"/>
        </w:r>
        <w:r>
          <w:rPr>
            <w:noProof/>
            <w:webHidden/>
          </w:rPr>
          <w:instrText xml:space="preserve"> PAGEREF _Toc182423390 \h </w:instrText>
        </w:r>
        <w:r>
          <w:rPr>
            <w:noProof/>
            <w:webHidden/>
          </w:rPr>
        </w:r>
        <w:r>
          <w:rPr>
            <w:noProof/>
            <w:webHidden/>
          </w:rPr>
          <w:fldChar w:fldCharType="separate"/>
        </w:r>
        <w:r w:rsidR="005418FC">
          <w:rPr>
            <w:noProof/>
            <w:webHidden/>
          </w:rPr>
          <w:t>101</w:t>
        </w:r>
        <w:r>
          <w:rPr>
            <w:noProof/>
            <w:webHidden/>
          </w:rPr>
          <w:fldChar w:fldCharType="end"/>
        </w:r>
      </w:hyperlink>
    </w:p>
    <w:p w14:paraId="6B46C23C" w14:textId="195BD93D" w:rsidR="002F06CD" w:rsidRDefault="002F06CD">
      <w:pPr>
        <w:pStyle w:val="Zoznamobrzkov"/>
        <w:tabs>
          <w:tab w:val="right" w:leader="dot" w:pos="9062"/>
        </w:tabs>
        <w:rPr>
          <w:rFonts w:eastAsiaTheme="minorEastAsia"/>
          <w:noProof/>
          <w:sz w:val="24"/>
          <w:szCs w:val="24"/>
          <w:lang w:eastAsia="sk-SK"/>
        </w:rPr>
      </w:pPr>
      <w:hyperlink w:anchor="_Toc182423391" w:history="1">
        <w:r w:rsidRPr="001830C6">
          <w:rPr>
            <w:rStyle w:val="Hypertextovprepojenie"/>
            <w:noProof/>
          </w:rPr>
          <w:t>Obr. 3</w:t>
        </w:r>
        <w:r w:rsidRPr="001830C6">
          <w:rPr>
            <w:rStyle w:val="Hypertextovprepojenie"/>
            <w:noProof/>
          </w:rPr>
          <w:noBreakHyphen/>
          <w:t>73. Powershell, povýšenie na doménový radič</w:t>
        </w:r>
        <w:r>
          <w:rPr>
            <w:noProof/>
            <w:webHidden/>
          </w:rPr>
          <w:tab/>
        </w:r>
        <w:r>
          <w:rPr>
            <w:noProof/>
            <w:webHidden/>
          </w:rPr>
          <w:fldChar w:fldCharType="begin"/>
        </w:r>
        <w:r>
          <w:rPr>
            <w:noProof/>
            <w:webHidden/>
          </w:rPr>
          <w:instrText xml:space="preserve"> PAGEREF _Toc182423391 \h </w:instrText>
        </w:r>
        <w:r>
          <w:rPr>
            <w:noProof/>
            <w:webHidden/>
          </w:rPr>
        </w:r>
        <w:r>
          <w:rPr>
            <w:noProof/>
            <w:webHidden/>
          </w:rPr>
          <w:fldChar w:fldCharType="separate"/>
        </w:r>
        <w:r w:rsidR="005418FC">
          <w:rPr>
            <w:noProof/>
            <w:webHidden/>
          </w:rPr>
          <w:t>102</w:t>
        </w:r>
        <w:r>
          <w:rPr>
            <w:noProof/>
            <w:webHidden/>
          </w:rPr>
          <w:fldChar w:fldCharType="end"/>
        </w:r>
      </w:hyperlink>
    </w:p>
    <w:p w14:paraId="149669FE" w14:textId="4F173D79" w:rsidR="002F06CD" w:rsidRDefault="002F06CD">
      <w:pPr>
        <w:pStyle w:val="Zoznamobrzkov"/>
        <w:tabs>
          <w:tab w:val="right" w:leader="dot" w:pos="9062"/>
        </w:tabs>
        <w:rPr>
          <w:rFonts w:eastAsiaTheme="minorEastAsia"/>
          <w:noProof/>
          <w:sz w:val="24"/>
          <w:szCs w:val="24"/>
          <w:lang w:eastAsia="sk-SK"/>
        </w:rPr>
      </w:pPr>
      <w:hyperlink w:anchor="_Toc182423392" w:history="1">
        <w:r w:rsidRPr="001830C6">
          <w:rPr>
            <w:rStyle w:val="Hypertextovprepojenie"/>
            <w:noProof/>
          </w:rPr>
          <w:t>Obr. 3</w:t>
        </w:r>
        <w:r w:rsidRPr="001830C6">
          <w:rPr>
            <w:rStyle w:val="Hypertextovprepojenie"/>
            <w:noProof/>
          </w:rPr>
          <w:noBreakHyphen/>
          <w:t>74. Powershell, nastavenie domény kti.local</w:t>
        </w:r>
        <w:r>
          <w:rPr>
            <w:noProof/>
            <w:webHidden/>
          </w:rPr>
          <w:tab/>
        </w:r>
        <w:r>
          <w:rPr>
            <w:noProof/>
            <w:webHidden/>
          </w:rPr>
          <w:fldChar w:fldCharType="begin"/>
        </w:r>
        <w:r>
          <w:rPr>
            <w:noProof/>
            <w:webHidden/>
          </w:rPr>
          <w:instrText xml:space="preserve"> PAGEREF _Toc182423392 \h </w:instrText>
        </w:r>
        <w:r>
          <w:rPr>
            <w:noProof/>
            <w:webHidden/>
          </w:rPr>
        </w:r>
        <w:r>
          <w:rPr>
            <w:noProof/>
            <w:webHidden/>
          </w:rPr>
          <w:fldChar w:fldCharType="separate"/>
        </w:r>
        <w:r w:rsidR="005418FC">
          <w:rPr>
            <w:noProof/>
            <w:webHidden/>
          </w:rPr>
          <w:t>102</w:t>
        </w:r>
        <w:r>
          <w:rPr>
            <w:noProof/>
            <w:webHidden/>
          </w:rPr>
          <w:fldChar w:fldCharType="end"/>
        </w:r>
      </w:hyperlink>
    </w:p>
    <w:p w14:paraId="696CE1DB" w14:textId="53C56E78" w:rsidR="002F06CD" w:rsidRDefault="002F06CD">
      <w:pPr>
        <w:pStyle w:val="Zoznamobrzkov"/>
        <w:tabs>
          <w:tab w:val="right" w:leader="dot" w:pos="9062"/>
        </w:tabs>
        <w:rPr>
          <w:rFonts w:eastAsiaTheme="minorEastAsia"/>
          <w:noProof/>
          <w:sz w:val="24"/>
          <w:szCs w:val="24"/>
          <w:lang w:eastAsia="sk-SK"/>
        </w:rPr>
      </w:pPr>
      <w:hyperlink w:anchor="_Toc182423393" w:history="1">
        <w:r w:rsidRPr="001830C6">
          <w:rPr>
            <w:rStyle w:val="Hypertextovprepojenie"/>
            <w:noProof/>
          </w:rPr>
          <w:t>Obr. 3</w:t>
        </w:r>
        <w:r w:rsidRPr="001830C6">
          <w:rPr>
            <w:rStyle w:val="Hypertextovprepojenie"/>
            <w:noProof/>
          </w:rPr>
          <w:noBreakHyphen/>
          <w:t>75. Powershell, zadanie DSRM hesla</w:t>
        </w:r>
        <w:r>
          <w:rPr>
            <w:noProof/>
            <w:webHidden/>
          </w:rPr>
          <w:tab/>
        </w:r>
        <w:r>
          <w:rPr>
            <w:noProof/>
            <w:webHidden/>
          </w:rPr>
          <w:fldChar w:fldCharType="begin"/>
        </w:r>
        <w:r>
          <w:rPr>
            <w:noProof/>
            <w:webHidden/>
          </w:rPr>
          <w:instrText xml:space="preserve"> PAGEREF _Toc182423393 \h </w:instrText>
        </w:r>
        <w:r>
          <w:rPr>
            <w:noProof/>
            <w:webHidden/>
          </w:rPr>
        </w:r>
        <w:r>
          <w:rPr>
            <w:noProof/>
            <w:webHidden/>
          </w:rPr>
          <w:fldChar w:fldCharType="separate"/>
        </w:r>
        <w:r w:rsidR="005418FC">
          <w:rPr>
            <w:noProof/>
            <w:webHidden/>
          </w:rPr>
          <w:t>102</w:t>
        </w:r>
        <w:r>
          <w:rPr>
            <w:noProof/>
            <w:webHidden/>
          </w:rPr>
          <w:fldChar w:fldCharType="end"/>
        </w:r>
      </w:hyperlink>
    </w:p>
    <w:p w14:paraId="11216B53" w14:textId="249DE230" w:rsidR="002F06CD" w:rsidRDefault="002F06CD">
      <w:pPr>
        <w:pStyle w:val="Zoznamobrzkov"/>
        <w:tabs>
          <w:tab w:val="right" w:leader="dot" w:pos="9062"/>
        </w:tabs>
        <w:rPr>
          <w:rFonts w:eastAsiaTheme="minorEastAsia"/>
          <w:noProof/>
          <w:sz w:val="24"/>
          <w:szCs w:val="24"/>
          <w:lang w:eastAsia="sk-SK"/>
        </w:rPr>
      </w:pPr>
      <w:hyperlink w:anchor="_Toc182423394" w:history="1">
        <w:r w:rsidRPr="001830C6">
          <w:rPr>
            <w:rStyle w:val="Hypertextovprepojenie"/>
            <w:noProof/>
          </w:rPr>
          <w:t>Obr. 3</w:t>
        </w:r>
        <w:r w:rsidRPr="001830C6">
          <w:rPr>
            <w:rStyle w:val="Hypertextovprepojenie"/>
            <w:noProof/>
          </w:rPr>
          <w:noBreakHyphen/>
          <w:t>76. Powershell, potvrdenie konfigurácie a súhlasu s reštartom</w:t>
        </w:r>
        <w:r>
          <w:rPr>
            <w:noProof/>
            <w:webHidden/>
          </w:rPr>
          <w:tab/>
        </w:r>
        <w:r>
          <w:rPr>
            <w:noProof/>
            <w:webHidden/>
          </w:rPr>
          <w:fldChar w:fldCharType="begin"/>
        </w:r>
        <w:r>
          <w:rPr>
            <w:noProof/>
            <w:webHidden/>
          </w:rPr>
          <w:instrText xml:space="preserve"> PAGEREF _Toc182423394 \h </w:instrText>
        </w:r>
        <w:r>
          <w:rPr>
            <w:noProof/>
            <w:webHidden/>
          </w:rPr>
        </w:r>
        <w:r>
          <w:rPr>
            <w:noProof/>
            <w:webHidden/>
          </w:rPr>
          <w:fldChar w:fldCharType="separate"/>
        </w:r>
        <w:r w:rsidR="005418FC">
          <w:rPr>
            <w:noProof/>
            <w:webHidden/>
          </w:rPr>
          <w:t>102</w:t>
        </w:r>
        <w:r>
          <w:rPr>
            <w:noProof/>
            <w:webHidden/>
          </w:rPr>
          <w:fldChar w:fldCharType="end"/>
        </w:r>
      </w:hyperlink>
    </w:p>
    <w:p w14:paraId="4A1EFDAF" w14:textId="5334A720" w:rsidR="002F06CD" w:rsidRDefault="002F06CD">
      <w:pPr>
        <w:pStyle w:val="Zoznamobrzkov"/>
        <w:tabs>
          <w:tab w:val="right" w:leader="dot" w:pos="9062"/>
        </w:tabs>
        <w:rPr>
          <w:rFonts w:eastAsiaTheme="minorEastAsia"/>
          <w:noProof/>
          <w:sz w:val="24"/>
          <w:szCs w:val="24"/>
          <w:lang w:eastAsia="sk-SK"/>
        </w:rPr>
      </w:pPr>
      <w:hyperlink w:anchor="_Toc182423395" w:history="1">
        <w:r w:rsidRPr="001830C6">
          <w:rPr>
            <w:rStyle w:val="Hypertextovprepojenie"/>
            <w:noProof/>
          </w:rPr>
          <w:t>Obr. 3</w:t>
        </w:r>
        <w:r w:rsidRPr="001830C6">
          <w:rPr>
            <w:rStyle w:val="Hypertextovprepojenie"/>
            <w:noProof/>
          </w:rPr>
          <w:noBreakHyphen/>
          <w:t>77. Powershell, povyšovanie servera na doménový radič</w:t>
        </w:r>
        <w:r>
          <w:rPr>
            <w:noProof/>
            <w:webHidden/>
          </w:rPr>
          <w:tab/>
        </w:r>
        <w:r>
          <w:rPr>
            <w:noProof/>
            <w:webHidden/>
          </w:rPr>
          <w:fldChar w:fldCharType="begin"/>
        </w:r>
        <w:r>
          <w:rPr>
            <w:noProof/>
            <w:webHidden/>
          </w:rPr>
          <w:instrText xml:space="preserve"> PAGEREF _Toc182423395 \h </w:instrText>
        </w:r>
        <w:r>
          <w:rPr>
            <w:noProof/>
            <w:webHidden/>
          </w:rPr>
        </w:r>
        <w:r>
          <w:rPr>
            <w:noProof/>
            <w:webHidden/>
          </w:rPr>
          <w:fldChar w:fldCharType="separate"/>
        </w:r>
        <w:r w:rsidR="005418FC">
          <w:rPr>
            <w:noProof/>
            <w:webHidden/>
          </w:rPr>
          <w:t>103</w:t>
        </w:r>
        <w:r>
          <w:rPr>
            <w:noProof/>
            <w:webHidden/>
          </w:rPr>
          <w:fldChar w:fldCharType="end"/>
        </w:r>
      </w:hyperlink>
    </w:p>
    <w:p w14:paraId="21F6F4B3" w14:textId="5FACC89A" w:rsidR="002F06CD" w:rsidRDefault="002F06CD">
      <w:pPr>
        <w:pStyle w:val="Zoznamobrzkov"/>
        <w:tabs>
          <w:tab w:val="right" w:leader="dot" w:pos="9062"/>
        </w:tabs>
        <w:rPr>
          <w:rFonts w:eastAsiaTheme="minorEastAsia"/>
          <w:noProof/>
          <w:sz w:val="24"/>
          <w:szCs w:val="24"/>
          <w:lang w:eastAsia="sk-SK"/>
        </w:rPr>
      </w:pPr>
      <w:hyperlink w:anchor="_Toc182423396" w:history="1">
        <w:r w:rsidRPr="001830C6">
          <w:rPr>
            <w:rStyle w:val="Hypertextovprepojenie"/>
            <w:noProof/>
          </w:rPr>
          <w:t>Obr. 3</w:t>
        </w:r>
        <w:r w:rsidRPr="001830C6">
          <w:rPr>
            <w:rStyle w:val="Hypertextovprepojenie"/>
            <w:noProof/>
          </w:rPr>
          <w:noBreakHyphen/>
          <w:t>78. Informácia o reštarte servera</w:t>
        </w:r>
        <w:r>
          <w:rPr>
            <w:noProof/>
            <w:webHidden/>
          </w:rPr>
          <w:tab/>
        </w:r>
        <w:r>
          <w:rPr>
            <w:noProof/>
            <w:webHidden/>
          </w:rPr>
          <w:fldChar w:fldCharType="begin"/>
        </w:r>
        <w:r>
          <w:rPr>
            <w:noProof/>
            <w:webHidden/>
          </w:rPr>
          <w:instrText xml:space="preserve"> PAGEREF _Toc182423396 \h </w:instrText>
        </w:r>
        <w:r>
          <w:rPr>
            <w:noProof/>
            <w:webHidden/>
          </w:rPr>
        </w:r>
        <w:r>
          <w:rPr>
            <w:noProof/>
            <w:webHidden/>
          </w:rPr>
          <w:fldChar w:fldCharType="separate"/>
        </w:r>
        <w:r w:rsidR="005418FC">
          <w:rPr>
            <w:noProof/>
            <w:webHidden/>
          </w:rPr>
          <w:t>103</w:t>
        </w:r>
        <w:r>
          <w:rPr>
            <w:noProof/>
            <w:webHidden/>
          </w:rPr>
          <w:fldChar w:fldCharType="end"/>
        </w:r>
      </w:hyperlink>
    </w:p>
    <w:p w14:paraId="1A162D81" w14:textId="35C4EE84" w:rsidR="002F06CD" w:rsidRDefault="002F06CD">
      <w:pPr>
        <w:pStyle w:val="Zoznamobrzkov"/>
        <w:tabs>
          <w:tab w:val="right" w:leader="dot" w:pos="9062"/>
        </w:tabs>
        <w:rPr>
          <w:rFonts w:eastAsiaTheme="minorEastAsia"/>
          <w:noProof/>
          <w:sz w:val="24"/>
          <w:szCs w:val="24"/>
          <w:lang w:eastAsia="sk-SK"/>
        </w:rPr>
      </w:pPr>
      <w:hyperlink w:anchor="_Toc182423397" w:history="1">
        <w:r w:rsidRPr="001830C6">
          <w:rPr>
            <w:rStyle w:val="Hypertextovprepojenie"/>
            <w:noProof/>
          </w:rPr>
          <w:t>Obr. 3</w:t>
        </w:r>
        <w:r w:rsidRPr="001830C6">
          <w:rPr>
            <w:rStyle w:val="Hypertextovprepojenie"/>
            <w:noProof/>
          </w:rPr>
          <w:noBreakHyphen/>
          <w:t>79. Overenie radičov domény, Server Manager</w:t>
        </w:r>
        <w:r>
          <w:rPr>
            <w:noProof/>
            <w:webHidden/>
          </w:rPr>
          <w:tab/>
        </w:r>
        <w:r>
          <w:rPr>
            <w:noProof/>
            <w:webHidden/>
          </w:rPr>
          <w:fldChar w:fldCharType="begin"/>
        </w:r>
        <w:r>
          <w:rPr>
            <w:noProof/>
            <w:webHidden/>
          </w:rPr>
          <w:instrText xml:space="preserve"> PAGEREF _Toc182423397 \h </w:instrText>
        </w:r>
        <w:r>
          <w:rPr>
            <w:noProof/>
            <w:webHidden/>
          </w:rPr>
        </w:r>
        <w:r>
          <w:rPr>
            <w:noProof/>
            <w:webHidden/>
          </w:rPr>
          <w:fldChar w:fldCharType="separate"/>
        </w:r>
        <w:r w:rsidR="005418FC">
          <w:rPr>
            <w:noProof/>
            <w:webHidden/>
          </w:rPr>
          <w:t>103</w:t>
        </w:r>
        <w:r>
          <w:rPr>
            <w:noProof/>
            <w:webHidden/>
          </w:rPr>
          <w:fldChar w:fldCharType="end"/>
        </w:r>
      </w:hyperlink>
    </w:p>
    <w:p w14:paraId="5FDC635C" w14:textId="79ED7EAE" w:rsidR="002F06CD" w:rsidRDefault="002F06CD">
      <w:pPr>
        <w:pStyle w:val="Zoznamobrzkov"/>
        <w:tabs>
          <w:tab w:val="right" w:leader="dot" w:pos="9062"/>
        </w:tabs>
        <w:rPr>
          <w:rFonts w:eastAsiaTheme="minorEastAsia"/>
          <w:noProof/>
          <w:sz w:val="24"/>
          <w:szCs w:val="24"/>
          <w:lang w:eastAsia="sk-SK"/>
        </w:rPr>
      </w:pPr>
      <w:hyperlink w:anchor="_Toc182423398" w:history="1">
        <w:r w:rsidRPr="001830C6">
          <w:rPr>
            <w:rStyle w:val="Hypertextovprepojenie"/>
            <w:noProof/>
          </w:rPr>
          <w:t>Obr. 3</w:t>
        </w:r>
        <w:r w:rsidRPr="001830C6">
          <w:rPr>
            <w:rStyle w:val="Hypertextovprepojenie"/>
            <w:noProof/>
          </w:rPr>
          <w:noBreakHyphen/>
          <w:t>80. Overenie DNS serverov, Server Manager</w:t>
        </w:r>
        <w:r>
          <w:rPr>
            <w:noProof/>
            <w:webHidden/>
          </w:rPr>
          <w:tab/>
        </w:r>
        <w:r>
          <w:rPr>
            <w:noProof/>
            <w:webHidden/>
          </w:rPr>
          <w:fldChar w:fldCharType="begin"/>
        </w:r>
        <w:r>
          <w:rPr>
            <w:noProof/>
            <w:webHidden/>
          </w:rPr>
          <w:instrText xml:space="preserve"> PAGEREF _Toc182423398 \h </w:instrText>
        </w:r>
        <w:r>
          <w:rPr>
            <w:noProof/>
            <w:webHidden/>
          </w:rPr>
        </w:r>
        <w:r>
          <w:rPr>
            <w:noProof/>
            <w:webHidden/>
          </w:rPr>
          <w:fldChar w:fldCharType="separate"/>
        </w:r>
        <w:r w:rsidR="005418FC">
          <w:rPr>
            <w:noProof/>
            <w:webHidden/>
          </w:rPr>
          <w:t>104</w:t>
        </w:r>
        <w:r>
          <w:rPr>
            <w:noProof/>
            <w:webHidden/>
          </w:rPr>
          <w:fldChar w:fldCharType="end"/>
        </w:r>
      </w:hyperlink>
    </w:p>
    <w:p w14:paraId="24DCB4CA" w14:textId="55544F39" w:rsidR="002F06CD" w:rsidRDefault="002F06CD">
      <w:pPr>
        <w:pStyle w:val="Zoznamobrzkov"/>
        <w:tabs>
          <w:tab w:val="right" w:leader="dot" w:pos="9062"/>
        </w:tabs>
        <w:rPr>
          <w:rFonts w:eastAsiaTheme="minorEastAsia"/>
          <w:noProof/>
          <w:sz w:val="24"/>
          <w:szCs w:val="24"/>
          <w:lang w:eastAsia="sk-SK"/>
        </w:rPr>
      </w:pPr>
      <w:hyperlink w:anchor="_Toc182423399" w:history="1">
        <w:r w:rsidRPr="001830C6">
          <w:rPr>
            <w:rStyle w:val="Hypertextovprepojenie"/>
            <w:noProof/>
          </w:rPr>
          <w:t>Obr. 4</w:t>
        </w:r>
        <w:r w:rsidRPr="001830C6">
          <w:rPr>
            <w:rStyle w:val="Hypertextovprepojenie"/>
            <w:noProof/>
          </w:rPr>
          <w:noBreakHyphen/>
          <w:t>1. Výber servera, pre rolu DHCP</w:t>
        </w:r>
        <w:r>
          <w:rPr>
            <w:noProof/>
            <w:webHidden/>
          </w:rPr>
          <w:tab/>
        </w:r>
        <w:r>
          <w:rPr>
            <w:noProof/>
            <w:webHidden/>
          </w:rPr>
          <w:fldChar w:fldCharType="begin"/>
        </w:r>
        <w:r>
          <w:rPr>
            <w:noProof/>
            <w:webHidden/>
          </w:rPr>
          <w:instrText xml:space="preserve"> PAGEREF _Toc182423399 \h </w:instrText>
        </w:r>
        <w:r>
          <w:rPr>
            <w:noProof/>
            <w:webHidden/>
          </w:rPr>
        </w:r>
        <w:r>
          <w:rPr>
            <w:noProof/>
            <w:webHidden/>
          </w:rPr>
          <w:fldChar w:fldCharType="separate"/>
        </w:r>
        <w:r w:rsidR="005418FC">
          <w:rPr>
            <w:noProof/>
            <w:webHidden/>
          </w:rPr>
          <w:t>105</w:t>
        </w:r>
        <w:r>
          <w:rPr>
            <w:noProof/>
            <w:webHidden/>
          </w:rPr>
          <w:fldChar w:fldCharType="end"/>
        </w:r>
      </w:hyperlink>
    </w:p>
    <w:p w14:paraId="4210603B" w14:textId="4C44530A" w:rsidR="002F06CD" w:rsidRDefault="002F06CD">
      <w:pPr>
        <w:pStyle w:val="Zoznamobrzkov"/>
        <w:tabs>
          <w:tab w:val="right" w:leader="dot" w:pos="9062"/>
        </w:tabs>
        <w:rPr>
          <w:rFonts w:eastAsiaTheme="minorEastAsia"/>
          <w:noProof/>
          <w:sz w:val="24"/>
          <w:szCs w:val="24"/>
          <w:lang w:eastAsia="sk-SK"/>
        </w:rPr>
      </w:pPr>
      <w:hyperlink w:anchor="_Toc182423400" w:history="1">
        <w:r w:rsidRPr="001830C6">
          <w:rPr>
            <w:rStyle w:val="Hypertextovprepojenie"/>
            <w:noProof/>
          </w:rPr>
          <w:t>Obr. 4</w:t>
        </w:r>
        <w:r w:rsidRPr="001830C6">
          <w:rPr>
            <w:rStyle w:val="Hypertextovprepojenie"/>
            <w:noProof/>
          </w:rPr>
          <w:noBreakHyphen/>
          <w:t>2. Výber role, DHCP</w:t>
        </w:r>
        <w:r>
          <w:rPr>
            <w:noProof/>
            <w:webHidden/>
          </w:rPr>
          <w:tab/>
        </w:r>
        <w:r>
          <w:rPr>
            <w:noProof/>
            <w:webHidden/>
          </w:rPr>
          <w:fldChar w:fldCharType="begin"/>
        </w:r>
        <w:r>
          <w:rPr>
            <w:noProof/>
            <w:webHidden/>
          </w:rPr>
          <w:instrText xml:space="preserve"> PAGEREF _Toc182423400 \h </w:instrText>
        </w:r>
        <w:r>
          <w:rPr>
            <w:noProof/>
            <w:webHidden/>
          </w:rPr>
        </w:r>
        <w:r>
          <w:rPr>
            <w:noProof/>
            <w:webHidden/>
          </w:rPr>
          <w:fldChar w:fldCharType="separate"/>
        </w:r>
        <w:r w:rsidR="005418FC">
          <w:rPr>
            <w:noProof/>
            <w:webHidden/>
          </w:rPr>
          <w:t>106</w:t>
        </w:r>
        <w:r>
          <w:rPr>
            <w:noProof/>
            <w:webHidden/>
          </w:rPr>
          <w:fldChar w:fldCharType="end"/>
        </w:r>
      </w:hyperlink>
    </w:p>
    <w:p w14:paraId="09488FC7" w14:textId="539F2F4A" w:rsidR="002F06CD" w:rsidRDefault="002F06CD">
      <w:pPr>
        <w:pStyle w:val="Zoznamobrzkov"/>
        <w:tabs>
          <w:tab w:val="right" w:leader="dot" w:pos="9062"/>
        </w:tabs>
        <w:rPr>
          <w:rFonts w:eastAsiaTheme="minorEastAsia"/>
          <w:noProof/>
          <w:sz w:val="24"/>
          <w:szCs w:val="24"/>
          <w:lang w:eastAsia="sk-SK"/>
        </w:rPr>
      </w:pPr>
      <w:hyperlink w:anchor="_Toc182423401" w:history="1">
        <w:r w:rsidRPr="001830C6">
          <w:rPr>
            <w:rStyle w:val="Hypertextovprepojenie"/>
            <w:noProof/>
          </w:rPr>
          <w:t>Obr. 4</w:t>
        </w:r>
        <w:r w:rsidRPr="001830C6">
          <w:rPr>
            <w:rStyle w:val="Hypertextovprepojenie"/>
            <w:noProof/>
          </w:rPr>
          <w:noBreakHyphen/>
          <w:t>3. Voľba inštalácie nástrojov DHCP</w:t>
        </w:r>
        <w:r>
          <w:rPr>
            <w:noProof/>
            <w:webHidden/>
          </w:rPr>
          <w:tab/>
        </w:r>
        <w:r>
          <w:rPr>
            <w:noProof/>
            <w:webHidden/>
          </w:rPr>
          <w:fldChar w:fldCharType="begin"/>
        </w:r>
        <w:r>
          <w:rPr>
            <w:noProof/>
            <w:webHidden/>
          </w:rPr>
          <w:instrText xml:space="preserve"> PAGEREF _Toc182423401 \h </w:instrText>
        </w:r>
        <w:r>
          <w:rPr>
            <w:noProof/>
            <w:webHidden/>
          </w:rPr>
        </w:r>
        <w:r>
          <w:rPr>
            <w:noProof/>
            <w:webHidden/>
          </w:rPr>
          <w:fldChar w:fldCharType="separate"/>
        </w:r>
        <w:r w:rsidR="005418FC">
          <w:rPr>
            <w:noProof/>
            <w:webHidden/>
          </w:rPr>
          <w:t>107</w:t>
        </w:r>
        <w:r>
          <w:rPr>
            <w:noProof/>
            <w:webHidden/>
          </w:rPr>
          <w:fldChar w:fldCharType="end"/>
        </w:r>
      </w:hyperlink>
    </w:p>
    <w:p w14:paraId="3FC07EB0" w14:textId="3E0A2ED0" w:rsidR="002F06CD" w:rsidRDefault="002F06CD">
      <w:pPr>
        <w:pStyle w:val="Zoznamobrzkov"/>
        <w:tabs>
          <w:tab w:val="right" w:leader="dot" w:pos="9062"/>
        </w:tabs>
        <w:rPr>
          <w:rFonts w:eastAsiaTheme="minorEastAsia"/>
          <w:noProof/>
          <w:sz w:val="24"/>
          <w:szCs w:val="24"/>
          <w:lang w:eastAsia="sk-SK"/>
        </w:rPr>
      </w:pPr>
      <w:hyperlink w:anchor="_Toc182423402" w:history="1">
        <w:r w:rsidRPr="001830C6">
          <w:rPr>
            <w:rStyle w:val="Hypertextovprepojenie"/>
            <w:noProof/>
          </w:rPr>
          <w:t>Obr. 4</w:t>
        </w:r>
        <w:r w:rsidRPr="001830C6">
          <w:rPr>
            <w:rStyle w:val="Hypertextovprepojenie"/>
            <w:noProof/>
          </w:rPr>
          <w:noBreakHyphen/>
          <w:t>4. Popis a informácie, DHCP Server</w:t>
        </w:r>
        <w:r>
          <w:rPr>
            <w:noProof/>
            <w:webHidden/>
          </w:rPr>
          <w:tab/>
        </w:r>
        <w:r>
          <w:rPr>
            <w:noProof/>
            <w:webHidden/>
          </w:rPr>
          <w:fldChar w:fldCharType="begin"/>
        </w:r>
        <w:r>
          <w:rPr>
            <w:noProof/>
            <w:webHidden/>
          </w:rPr>
          <w:instrText xml:space="preserve"> PAGEREF _Toc182423402 \h </w:instrText>
        </w:r>
        <w:r>
          <w:rPr>
            <w:noProof/>
            <w:webHidden/>
          </w:rPr>
        </w:r>
        <w:r>
          <w:rPr>
            <w:noProof/>
            <w:webHidden/>
          </w:rPr>
          <w:fldChar w:fldCharType="separate"/>
        </w:r>
        <w:r w:rsidR="005418FC">
          <w:rPr>
            <w:noProof/>
            <w:webHidden/>
          </w:rPr>
          <w:t>108</w:t>
        </w:r>
        <w:r>
          <w:rPr>
            <w:noProof/>
            <w:webHidden/>
          </w:rPr>
          <w:fldChar w:fldCharType="end"/>
        </w:r>
      </w:hyperlink>
    </w:p>
    <w:p w14:paraId="56C90505" w14:textId="0D3F81F1" w:rsidR="002F06CD" w:rsidRDefault="002F06CD">
      <w:pPr>
        <w:pStyle w:val="Zoznamobrzkov"/>
        <w:tabs>
          <w:tab w:val="right" w:leader="dot" w:pos="9062"/>
        </w:tabs>
        <w:rPr>
          <w:rFonts w:eastAsiaTheme="minorEastAsia"/>
          <w:noProof/>
          <w:sz w:val="24"/>
          <w:szCs w:val="24"/>
          <w:lang w:eastAsia="sk-SK"/>
        </w:rPr>
      </w:pPr>
      <w:hyperlink w:anchor="_Toc182423403" w:history="1">
        <w:r w:rsidRPr="001830C6">
          <w:rPr>
            <w:rStyle w:val="Hypertextovprepojenie"/>
            <w:noProof/>
          </w:rPr>
          <w:t>Obr. 4</w:t>
        </w:r>
        <w:r w:rsidRPr="001830C6">
          <w:rPr>
            <w:rStyle w:val="Hypertextovprepojenie"/>
            <w:noProof/>
          </w:rPr>
          <w:noBreakHyphen/>
          <w:t>5. Voľba povolenia reštartu v prípade potreby</w:t>
        </w:r>
        <w:r>
          <w:rPr>
            <w:noProof/>
            <w:webHidden/>
          </w:rPr>
          <w:tab/>
        </w:r>
        <w:r>
          <w:rPr>
            <w:noProof/>
            <w:webHidden/>
          </w:rPr>
          <w:fldChar w:fldCharType="begin"/>
        </w:r>
        <w:r>
          <w:rPr>
            <w:noProof/>
            <w:webHidden/>
          </w:rPr>
          <w:instrText xml:space="preserve"> PAGEREF _Toc182423403 \h </w:instrText>
        </w:r>
        <w:r>
          <w:rPr>
            <w:noProof/>
            <w:webHidden/>
          </w:rPr>
        </w:r>
        <w:r>
          <w:rPr>
            <w:noProof/>
            <w:webHidden/>
          </w:rPr>
          <w:fldChar w:fldCharType="separate"/>
        </w:r>
        <w:r w:rsidR="005418FC">
          <w:rPr>
            <w:noProof/>
            <w:webHidden/>
          </w:rPr>
          <w:t>109</w:t>
        </w:r>
        <w:r>
          <w:rPr>
            <w:noProof/>
            <w:webHidden/>
          </w:rPr>
          <w:fldChar w:fldCharType="end"/>
        </w:r>
      </w:hyperlink>
    </w:p>
    <w:p w14:paraId="78D27DE9" w14:textId="41D520A1" w:rsidR="002F06CD" w:rsidRDefault="002F06CD">
      <w:pPr>
        <w:pStyle w:val="Zoznamobrzkov"/>
        <w:tabs>
          <w:tab w:val="right" w:leader="dot" w:pos="9062"/>
        </w:tabs>
        <w:rPr>
          <w:rFonts w:eastAsiaTheme="minorEastAsia"/>
          <w:noProof/>
          <w:sz w:val="24"/>
          <w:szCs w:val="24"/>
          <w:lang w:eastAsia="sk-SK"/>
        </w:rPr>
      </w:pPr>
      <w:hyperlink w:anchor="_Toc182423404" w:history="1">
        <w:r w:rsidRPr="001830C6">
          <w:rPr>
            <w:rStyle w:val="Hypertextovprepojenie"/>
            <w:noProof/>
          </w:rPr>
          <w:t>Obr. 4</w:t>
        </w:r>
        <w:r w:rsidRPr="001830C6">
          <w:rPr>
            <w:rStyle w:val="Hypertextovprepojenie"/>
            <w:noProof/>
          </w:rPr>
          <w:noBreakHyphen/>
          <w:t>6. Povolenie reštartu servera</w:t>
        </w:r>
        <w:r>
          <w:rPr>
            <w:noProof/>
            <w:webHidden/>
          </w:rPr>
          <w:tab/>
        </w:r>
        <w:r>
          <w:rPr>
            <w:noProof/>
            <w:webHidden/>
          </w:rPr>
          <w:fldChar w:fldCharType="begin"/>
        </w:r>
        <w:r>
          <w:rPr>
            <w:noProof/>
            <w:webHidden/>
          </w:rPr>
          <w:instrText xml:space="preserve"> PAGEREF _Toc182423404 \h </w:instrText>
        </w:r>
        <w:r>
          <w:rPr>
            <w:noProof/>
            <w:webHidden/>
          </w:rPr>
        </w:r>
        <w:r>
          <w:rPr>
            <w:noProof/>
            <w:webHidden/>
          </w:rPr>
          <w:fldChar w:fldCharType="separate"/>
        </w:r>
        <w:r w:rsidR="005418FC">
          <w:rPr>
            <w:noProof/>
            <w:webHidden/>
          </w:rPr>
          <w:t>109</w:t>
        </w:r>
        <w:r>
          <w:rPr>
            <w:noProof/>
            <w:webHidden/>
          </w:rPr>
          <w:fldChar w:fldCharType="end"/>
        </w:r>
      </w:hyperlink>
    </w:p>
    <w:p w14:paraId="3E353F77" w14:textId="5F550645" w:rsidR="002F06CD" w:rsidRDefault="002F06CD">
      <w:pPr>
        <w:pStyle w:val="Zoznamobrzkov"/>
        <w:tabs>
          <w:tab w:val="right" w:leader="dot" w:pos="9062"/>
        </w:tabs>
        <w:rPr>
          <w:rFonts w:eastAsiaTheme="minorEastAsia"/>
          <w:noProof/>
          <w:sz w:val="24"/>
          <w:szCs w:val="24"/>
          <w:lang w:eastAsia="sk-SK"/>
        </w:rPr>
      </w:pPr>
      <w:hyperlink w:anchor="_Toc182423405" w:history="1">
        <w:r w:rsidRPr="001830C6">
          <w:rPr>
            <w:rStyle w:val="Hypertextovprepojenie"/>
            <w:noProof/>
          </w:rPr>
          <w:t>Obr. 4</w:t>
        </w:r>
        <w:r w:rsidRPr="001830C6">
          <w:rPr>
            <w:rStyle w:val="Hypertextovprepojenie"/>
            <w:noProof/>
          </w:rPr>
          <w:noBreakHyphen/>
          <w:t>7. Inštalačný proces</w:t>
        </w:r>
        <w:r>
          <w:rPr>
            <w:noProof/>
            <w:webHidden/>
          </w:rPr>
          <w:tab/>
        </w:r>
        <w:r>
          <w:rPr>
            <w:noProof/>
            <w:webHidden/>
          </w:rPr>
          <w:fldChar w:fldCharType="begin"/>
        </w:r>
        <w:r>
          <w:rPr>
            <w:noProof/>
            <w:webHidden/>
          </w:rPr>
          <w:instrText xml:space="preserve"> PAGEREF _Toc182423405 \h </w:instrText>
        </w:r>
        <w:r>
          <w:rPr>
            <w:noProof/>
            <w:webHidden/>
          </w:rPr>
        </w:r>
        <w:r>
          <w:rPr>
            <w:noProof/>
            <w:webHidden/>
          </w:rPr>
          <w:fldChar w:fldCharType="separate"/>
        </w:r>
        <w:r w:rsidR="005418FC">
          <w:rPr>
            <w:noProof/>
            <w:webHidden/>
          </w:rPr>
          <w:t>110</w:t>
        </w:r>
        <w:r>
          <w:rPr>
            <w:noProof/>
            <w:webHidden/>
          </w:rPr>
          <w:fldChar w:fldCharType="end"/>
        </w:r>
      </w:hyperlink>
    </w:p>
    <w:p w14:paraId="1BD0A0C2" w14:textId="7F7B1E77" w:rsidR="002F06CD" w:rsidRDefault="002F06CD">
      <w:pPr>
        <w:pStyle w:val="Zoznamobrzkov"/>
        <w:tabs>
          <w:tab w:val="right" w:leader="dot" w:pos="9062"/>
        </w:tabs>
        <w:rPr>
          <w:rFonts w:eastAsiaTheme="minorEastAsia"/>
          <w:noProof/>
          <w:sz w:val="24"/>
          <w:szCs w:val="24"/>
          <w:lang w:eastAsia="sk-SK"/>
        </w:rPr>
      </w:pPr>
      <w:hyperlink w:anchor="_Toc182423406" w:history="1">
        <w:r w:rsidRPr="001830C6">
          <w:rPr>
            <w:rStyle w:val="Hypertextovprepojenie"/>
            <w:noProof/>
          </w:rPr>
          <w:t>Obr. 4</w:t>
        </w:r>
        <w:r w:rsidRPr="001830C6">
          <w:rPr>
            <w:rStyle w:val="Hypertextovprepojenie"/>
            <w:noProof/>
          </w:rPr>
          <w:noBreakHyphen/>
          <w:t>8. Informácia o úlohe dokončenie DHCP konfigurácie</w:t>
        </w:r>
        <w:r>
          <w:rPr>
            <w:noProof/>
            <w:webHidden/>
          </w:rPr>
          <w:tab/>
        </w:r>
        <w:r>
          <w:rPr>
            <w:noProof/>
            <w:webHidden/>
          </w:rPr>
          <w:fldChar w:fldCharType="begin"/>
        </w:r>
        <w:r>
          <w:rPr>
            <w:noProof/>
            <w:webHidden/>
          </w:rPr>
          <w:instrText xml:space="preserve"> PAGEREF _Toc182423406 \h </w:instrText>
        </w:r>
        <w:r>
          <w:rPr>
            <w:noProof/>
            <w:webHidden/>
          </w:rPr>
        </w:r>
        <w:r>
          <w:rPr>
            <w:noProof/>
            <w:webHidden/>
          </w:rPr>
          <w:fldChar w:fldCharType="separate"/>
        </w:r>
        <w:r w:rsidR="005418FC">
          <w:rPr>
            <w:noProof/>
            <w:webHidden/>
          </w:rPr>
          <w:t>110</w:t>
        </w:r>
        <w:r>
          <w:rPr>
            <w:noProof/>
            <w:webHidden/>
          </w:rPr>
          <w:fldChar w:fldCharType="end"/>
        </w:r>
      </w:hyperlink>
    </w:p>
    <w:p w14:paraId="2DB3F4DD" w14:textId="64D9C46F" w:rsidR="002F06CD" w:rsidRDefault="002F06CD">
      <w:pPr>
        <w:pStyle w:val="Zoznamobrzkov"/>
        <w:tabs>
          <w:tab w:val="right" w:leader="dot" w:pos="9062"/>
        </w:tabs>
        <w:rPr>
          <w:rFonts w:eastAsiaTheme="minorEastAsia"/>
          <w:noProof/>
          <w:sz w:val="24"/>
          <w:szCs w:val="24"/>
          <w:lang w:eastAsia="sk-SK"/>
        </w:rPr>
      </w:pPr>
      <w:hyperlink w:anchor="_Toc182423407" w:history="1">
        <w:r w:rsidRPr="001830C6">
          <w:rPr>
            <w:rStyle w:val="Hypertextovprepojenie"/>
            <w:noProof/>
          </w:rPr>
          <w:t>Obr. 4</w:t>
        </w:r>
        <w:r w:rsidRPr="001830C6">
          <w:rPr>
            <w:rStyle w:val="Hypertextovprepojenie"/>
            <w:noProof/>
          </w:rPr>
          <w:noBreakHyphen/>
          <w:t>9. Description, DHCP Post-Install configuration wizard</w:t>
        </w:r>
        <w:r>
          <w:rPr>
            <w:noProof/>
            <w:webHidden/>
          </w:rPr>
          <w:tab/>
        </w:r>
        <w:r>
          <w:rPr>
            <w:noProof/>
            <w:webHidden/>
          </w:rPr>
          <w:fldChar w:fldCharType="begin"/>
        </w:r>
        <w:r>
          <w:rPr>
            <w:noProof/>
            <w:webHidden/>
          </w:rPr>
          <w:instrText xml:space="preserve"> PAGEREF _Toc182423407 \h </w:instrText>
        </w:r>
        <w:r>
          <w:rPr>
            <w:noProof/>
            <w:webHidden/>
          </w:rPr>
        </w:r>
        <w:r>
          <w:rPr>
            <w:noProof/>
            <w:webHidden/>
          </w:rPr>
          <w:fldChar w:fldCharType="separate"/>
        </w:r>
        <w:r w:rsidR="005418FC">
          <w:rPr>
            <w:noProof/>
            <w:webHidden/>
          </w:rPr>
          <w:t>111</w:t>
        </w:r>
        <w:r>
          <w:rPr>
            <w:noProof/>
            <w:webHidden/>
          </w:rPr>
          <w:fldChar w:fldCharType="end"/>
        </w:r>
      </w:hyperlink>
    </w:p>
    <w:p w14:paraId="6BC59993" w14:textId="0AF63259" w:rsidR="002F06CD" w:rsidRDefault="002F06CD">
      <w:pPr>
        <w:pStyle w:val="Zoznamobrzkov"/>
        <w:tabs>
          <w:tab w:val="right" w:leader="dot" w:pos="9062"/>
        </w:tabs>
        <w:rPr>
          <w:rFonts w:eastAsiaTheme="minorEastAsia"/>
          <w:noProof/>
          <w:sz w:val="24"/>
          <w:szCs w:val="24"/>
          <w:lang w:eastAsia="sk-SK"/>
        </w:rPr>
      </w:pPr>
      <w:hyperlink w:anchor="_Toc182423408" w:history="1">
        <w:r w:rsidRPr="001830C6">
          <w:rPr>
            <w:rStyle w:val="Hypertextovprepojenie"/>
            <w:noProof/>
          </w:rPr>
          <w:t>Obr. 4</w:t>
        </w:r>
        <w:r w:rsidRPr="001830C6">
          <w:rPr>
            <w:rStyle w:val="Hypertextovprepojenie"/>
            <w:noProof/>
          </w:rPr>
          <w:noBreakHyphen/>
          <w:t>10. Authorization, DHCP Post-Install configuration wizard</w:t>
        </w:r>
        <w:r>
          <w:rPr>
            <w:noProof/>
            <w:webHidden/>
          </w:rPr>
          <w:tab/>
        </w:r>
        <w:r>
          <w:rPr>
            <w:noProof/>
            <w:webHidden/>
          </w:rPr>
          <w:fldChar w:fldCharType="begin"/>
        </w:r>
        <w:r>
          <w:rPr>
            <w:noProof/>
            <w:webHidden/>
          </w:rPr>
          <w:instrText xml:space="preserve"> PAGEREF _Toc182423408 \h </w:instrText>
        </w:r>
        <w:r>
          <w:rPr>
            <w:noProof/>
            <w:webHidden/>
          </w:rPr>
        </w:r>
        <w:r>
          <w:rPr>
            <w:noProof/>
            <w:webHidden/>
          </w:rPr>
          <w:fldChar w:fldCharType="separate"/>
        </w:r>
        <w:r w:rsidR="005418FC">
          <w:rPr>
            <w:noProof/>
            <w:webHidden/>
          </w:rPr>
          <w:t>112</w:t>
        </w:r>
        <w:r>
          <w:rPr>
            <w:noProof/>
            <w:webHidden/>
          </w:rPr>
          <w:fldChar w:fldCharType="end"/>
        </w:r>
      </w:hyperlink>
    </w:p>
    <w:p w14:paraId="16A18DB2" w14:textId="7F0E6845" w:rsidR="002F06CD" w:rsidRDefault="002F06CD">
      <w:pPr>
        <w:pStyle w:val="Zoznamobrzkov"/>
        <w:tabs>
          <w:tab w:val="right" w:leader="dot" w:pos="9062"/>
        </w:tabs>
        <w:rPr>
          <w:rFonts w:eastAsiaTheme="minorEastAsia"/>
          <w:noProof/>
          <w:sz w:val="24"/>
          <w:szCs w:val="24"/>
          <w:lang w:eastAsia="sk-SK"/>
        </w:rPr>
      </w:pPr>
      <w:hyperlink w:anchor="_Toc182423409" w:history="1">
        <w:r w:rsidRPr="001830C6">
          <w:rPr>
            <w:rStyle w:val="Hypertextovprepojenie"/>
            <w:noProof/>
          </w:rPr>
          <w:t>Obr. 4</w:t>
        </w:r>
        <w:r w:rsidRPr="001830C6">
          <w:rPr>
            <w:rStyle w:val="Hypertextovprepojenie"/>
            <w:noProof/>
          </w:rPr>
          <w:noBreakHyphen/>
          <w:t>11. Summary, DHCP Post-Install configuration wizard</w:t>
        </w:r>
        <w:r>
          <w:rPr>
            <w:noProof/>
            <w:webHidden/>
          </w:rPr>
          <w:tab/>
        </w:r>
        <w:r>
          <w:rPr>
            <w:noProof/>
            <w:webHidden/>
          </w:rPr>
          <w:fldChar w:fldCharType="begin"/>
        </w:r>
        <w:r>
          <w:rPr>
            <w:noProof/>
            <w:webHidden/>
          </w:rPr>
          <w:instrText xml:space="preserve"> PAGEREF _Toc182423409 \h </w:instrText>
        </w:r>
        <w:r>
          <w:rPr>
            <w:noProof/>
            <w:webHidden/>
          </w:rPr>
        </w:r>
        <w:r>
          <w:rPr>
            <w:noProof/>
            <w:webHidden/>
          </w:rPr>
          <w:fldChar w:fldCharType="separate"/>
        </w:r>
        <w:r w:rsidR="005418FC">
          <w:rPr>
            <w:noProof/>
            <w:webHidden/>
          </w:rPr>
          <w:t>113</w:t>
        </w:r>
        <w:r>
          <w:rPr>
            <w:noProof/>
            <w:webHidden/>
          </w:rPr>
          <w:fldChar w:fldCharType="end"/>
        </w:r>
      </w:hyperlink>
    </w:p>
    <w:p w14:paraId="4EC5B1B7" w14:textId="66DB4881" w:rsidR="002F06CD" w:rsidRDefault="002F06CD">
      <w:pPr>
        <w:pStyle w:val="Zoznamobrzkov"/>
        <w:tabs>
          <w:tab w:val="right" w:leader="dot" w:pos="9062"/>
        </w:tabs>
        <w:rPr>
          <w:rFonts w:eastAsiaTheme="minorEastAsia"/>
          <w:noProof/>
          <w:sz w:val="24"/>
          <w:szCs w:val="24"/>
          <w:lang w:eastAsia="sk-SK"/>
        </w:rPr>
      </w:pPr>
      <w:hyperlink w:anchor="_Toc182423410" w:history="1">
        <w:r w:rsidRPr="001830C6">
          <w:rPr>
            <w:rStyle w:val="Hypertextovprepojenie"/>
            <w:noProof/>
          </w:rPr>
          <w:t>Obr. 4</w:t>
        </w:r>
        <w:r w:rsidRPr="001830C6">
          <w:rPr>
            <w:rStyle w:val="Hypertextovprepojenie"/>
            <w:noProof/>
          </w:rPr>
          <w:noBreakHyphen/>
          <w:t>12. Inštalácia role DHCP, powershell</w:t>
        </w:r>
        <w:r>
          <w:rPr>
            <w:noProof/>
            <w:webHidden/>
          </w:rPr>
          <w:tab/>
        </w:r>
        <w:r>
          <w:rPr>
            <w:noProof/>
            <w:webHidden/>
          </w:rPr>
          <w:fldChar w:fldCharType="begin"/>
        </w:r>
        <w:r>
          <w:rPr>
            <w:noProof/>
            <w:webHidden/>
          </w:rPr>
          <w:instrText xml:space="preserve"> PAGEREF _Toc182423410 \h </w:instrText>
        </w:r>
        <w:r>
          <w:rPr>
            <w:noProof/>
            <w:webHidden/>
          </w:rPr>
        </w:r>
        <w:r>
          <w:rPr>
            <w:noProof/>
            <w:webHidden/>
          </w:rPr>
          <w:fldChar w:fldCharType="separate"/>
        </w:r>
        <w:r w:rsidR="005418FC">
          <w:rPr>
            <w:noProof/>
            <w:webHidden/>
          </w:rPr>
          <w:t>113</w:t>
        </w:r>
        <w:r>
          <w:rPr>
            <w:noProof/>
            <w:webHidden/>
          </w:rPr>
          <w:fldChar w:fldCharType="end"/>
        </w:r>
      </w:hyperlink>
    </w:p>
    <w:p w14:paraId="113FA156" w14:textId="1CBD9505" w:rsidR="002F06CD" w:rsidRDefault="002F06CD">
      <w:pPr>
        <w:pStyle w:val="Zoznamobrzkov"/>
        <w:tabs>
          <w:tab w:val="right" w:leader="dot" w:pos="9062"/>
        </w:tabs>
        <w:rPr>
          <w:rFonts w:eastAsiaTheme="minorEastAsia"/>
          <w:noProof/>
          <w:sz w:val="24"/>
          <w:szCs w:val="24"/>
          <w:lang w:eastAsia="sk-SK"/>
        </w:rPr>
      </w:pPr>
      <w:hyperlink w:anchor="_Toc182423411" w:history="1">
        <w:r w:rsidRPr="001830C6">
          <w:rPr>
            <w:rStyle w:val="Hypertextovprepojenie"/>
            <w:noProof/>
          </w:rPr>
          <w:t>Obr. 4</w:t>
        </w:r>
        <w:r w:rsidRPr="001830C6">
          <w:rPr>
            <w:rStyle w:val="Hypertextovprepojenie"/>
            <w:noProof/>
          </w:rPr>
          <w:noBreakHyphen/>
          <w:t>13. Priebeh inštalácie DHCP, powershell</w:t>
        </w:r>
        <w:r>
          <w:rPr>
            <w:noProof/>
            <w:webHidden/>
          </w:rPr>
          <w:tab/>
        </w:r>
        <w:r>
          <w:rPr>
            <w:noProof/>
            <w:webHidden/>
          </w:rPr>
          <w:fldChar w:fldCharType="begin"/>
        </w:r>
        <w:r>
          <w:rPr>
            <w:noProof/>
            <w:webHidden/>
          </w:rPr>
          <w:instrText xml:space="preserve"> PAGEREF _Toc182423411 \h </w:instrText>
        </w:r>
        <w:r>
          <w:rPr>
            <w:noProof/>
            <w:webHidden/>
          </w:rPr>
        </w:r>
        <w:r>
          <w:rPr>
            <w:noProof/>
            <w:webHidden/>
          </w:rPr>
          <w:fldChar w:fldCharType="separate"/>
        </w:r>
        <w:r w:rsidR="005418FC">
          <w:rPr>
            <w:noProof/>
            <w:webHidden/>
          </w:rPr>
          <w:t>114</w:t>
        </w:r>
        <w:r>
          <w:rPr>
            <w:noProof/>
            <w:webHidden/>
          </w:rPr>
          <w:fldChar w:fldCharType="end"/>
        </w:r>
      </w:hyperlink>
    </w:p>
    <w:p w14:paraId="511D0A47" w14:textId="22D91C8C" w:rsidR="002F06CD" w:rsidRDefault="002F06CD">
      <w:pPr>
        <w:pStyle w:val="Zoznamobrzkov"/>
        <w:tabs>
          <w:tab w:val="right" w:leader="dot" w:pos="9062"/>
        </w:tabs>
        <w:rPr>
          <w:rFonts w:eastAsiaTheme="minorEastAsia"/>
          <w:noProof/>
          <w:sz w:val="24"/>
          <w:szCs w:val="24"/>
          <w:lang w:eastAsia="sk-SK"/>
        </w:rPr>
      </w:pPr>
      <w:hyperlink w:anchor="_Toc182423412" w:history="1">
        <w:r w:rsidRPr="001830C6">
          <w:rPr>
            <w:rStyle w:val="Hypertextovprepojenie"/>
            <w:noProof/>
          </w:rPr>
          <w:t>Obr. 4</w:t>
        </w:r>
        <w:r w:rsidRPr="001830C6">
          <w:rPr>
            <w:rStyle w:val="Hypertextovprepojenie"/>
            <w:noProof/>
          </w:rPr>
          <w:noBreakHyphen/>
          <w:t>14. Úspešná inštalácia DHCP, powershell</w:t>
        </w:r>
        <w:r>
          <w:rPr>
            <w:noProof/>
            <w:webHidden/>
          </w:rPr>
          <w:tab/>
        </w:r>
        <w:r>
          <w:rPr>
            <w:noProof/>
            <w:webHidden/>
          </w:rPr>
          <w:fldChar w:fldCharType="begin"/>
        </w:r>
        <w:r>
          <w:rPr>
            <w:noProof/>
            <w:webHidden/>
          </w:rPr>
          <w:instrText xml:space="preserve"> PAGEREF _Toc182423412 \h </w:instrText>
        </w:r>
        <w:r>
          <w:rPr>
            <w:noProof/>
            <w:webHidden/>
          </w:rPr>
        </w:r>
        <w:r>
          <w:rPr>
            <w:noProof/>
            <w:webHidden/>
          </w:rPr>
          <w:fldChar w:fldCharType="separate"/>
        </w:r>
        <w:r w:rsidR="005418FC">
          <w:rPr>
            <w:noProof/>
            <w:webHidden/>
          </w:rPr>
          <w:t>114</w:t>
        </w:r>
        <w:r>
          <w:rPr>
            <w:noProof/>
            <w:webHidden/>
          </w:rPr>
          <w:fldChar w:fldCharType="end"/>
        </w:r>
      </w:hyperlink>
    </w:p>
    <w:p w14:paraId="62201BCF" w14:textId="029FEC26" w:rsidR="002F06CD" w:rsidRDefault="002F06CD">
      <w:pPr>
        <w:pStyle w:val="Zoznamobrzkov"/>
        <w:tabs>
          <w:tab w:val="right" w:leader="dot" w:pos="9062"/>
        </w:tabs>
        <w:rPr>
          <w:rFonts w:eastAsiaTheme="minorEastAsia"/>
          <w:noProof/>
          <w:sz w:val="24"/>
          <w:szCs w:val="24"/>
          <w:lang w:eastAsia="sk-SK"/>
        </w:rPr>
      </w:pPr>
      <w:hyperlink w:anchor="_Toc182423413" w:history="1">
        <w:r w:rsidRPr="001830C6">
          <w:rPr>
            <w:rStyle w:val="Hypertextovprepojenie"/>
            <w:noProof/>
          </w:rPr>
          <w:t>Obr. 4</w:t>
        </w:r>
        <w:r w:rsidRPr="001830C6">
          <w:rPr>
            <w:rStyle w:val="Hypertextovprepojenie"/>
            <w:noProof/>
          </w:rPr>
          <w:noBreakHyphen/>
          <w:t>15. Reštart DHCP servera pomocou konzoly Server Manager</w:t>
        </w:r>
        <w:r>
          <w:rPr>
            <w:noProof/>
            <w:webHidden/>
          </w:rPr>
          <w:tab/>
        </w:r>
        <w:r>
          <w:rPr>
            <w:noProof/>
            <w:webHidden/>
          </w:rPr>
          <w:fldChar w:fldCharType="begin"/>
        </w:r>
        <w:r>
          <w:rPr>
            <w:noProof/>
            <w:webHidden/>
          </w:rPr>
          <w:instrText xml:space="preserve"> PAGEREF _Toc182423413 \h </w:instrText>
        </w:r>
        <w:r>
          <w:rPr>
            <w:noProof/>
            <w:webHidden/>
          </w:rPr>
        </w:r>
        <w:r>
          <w:rPr>
            <w:noProof/>
            <w:webHidden/>
          </w:rPr>
          <w:fldChar w:fldCharType="separate"/>
        </w:r>
        <w:r w:rsidR="005418FC">
          <w:rPr>
            <w:noProof/>
            <w:webHidden/>
          </w:rPr>
          <w:t>114</w:t>
        </w:r>
        <w:r>
          <w:rPr>
            <w:noProof/>
            <w:webHidden/>
          </w:rPr>
          <w:fldChar w:fldCharType="end"/>
        </w:r>
      </w:hyperlink>
    </w:p>
    <w:p w14:paraId="04D7C21F" w14:textId="5F266920" w:rsidR="002F06CD" w:rsidRDefault="002F06CD">
      <w:pPr>
        <w:pStyle w:val="Zoznamobrzkov"/>
        <w:tabs>
          <w:tab w:val="right" w:leader="dot" w:pos="9062"/>
        </w:tabs>
        <w:rPr>
          <w:rFonts w:eastAsiaTheme="minorEastAsia"/>
          <w:noProof/>
          <w:sz w:val="24"/>
          <w:szCs w:val="24"/>
          <w:lang w:eastAsia="sk-SK"/>
        </w:rPr>
      </w:pPr>
      <w:hyperlink w:anchor="_Toc182423414" w:history="1">
        <w:r w:rsidRPr="001830C6">
          <w:rPr>
            <w:rStyle w:val="Hypertextovprepojenie"/>
            <w:noProof/>
          </w:rPr>
          <w:t>Obr. 4</w:t>
        </w:r>
        <w:r w:rsidRPr="001830C6">
          <w:rPr>
            <w:rStyle w:val="Hypertextovprepojenie"/>
            <w:noProof/>
          </w:rPr>
          <w:noBreakHyphen/>
          <w:t>16. Upozornenie pred reštartovaním servera</w:t>
        </w:r>
        <w:r>
          <w:rPr>
            <w:noProof/>
            <w:webHidden/>
          </w:rPr>
          <w:tab/>
        </w:r>
        <w:r>
          <w:rPr>
            <w:noProof/>
            <w:webHidden/>
          </w:rPr>
          <w:fldChar w:fldCharType="begin"/>
        </w:r>
        <w:r>
          <w:rPr>
            <w:noProof/>
            <w:webHidden/>
          </w:rPr>
          <w:instrText xml:space="preserve"> PAGEREF _Toc182423414 \h </w:instrText>
        </w:r>
        <w:r>
          <w:rPr>
            <w:noProof/>
            <w:webHidden/>
          </w:rPr>
        </w:r>
        <w:r>
          <w:rPr>
            <w:noProof/>
            <w:webHidden/>
          </w:rPr>
          <w:fldChar w:fldCharType="separate"/>
        </w:r>
        <w:r w:rsidR="005418FC">
          <w:rPr>
            <w:noProof/>
            <w:webHidden/>
          </w:rPr>
          <w:t>115</w:t>
        </w:r>
        <w:r>
          <w:rPr>
            <w:noProof/>
            <w:webHidden/>
          </w:rPr>
          <w:fldChar w:fldCharType="end"/>
        </w:r>
      </w:hyperlink>
    </w:p>
    <w:p w14:paraId="643EE4A5" w14:textId="776820C0" w:rsidR="002F06CD" w:rsidRDefault="002F06CD">
      <w:pPr>
        <w:pStyle w:val="Zoznamobrzkov"/>
        <w:tabs>
          <w:tab w:val="right" w:leader="dot" w:pos="9062"/>
        </w:tabs>
        <w:rPr>
          <w:rFonts w:eastAsiaTheme="minorEastAsia"/>
          <w:noProof/>
          <w:sz w:val="24"/>
          <w:szCs w:val="24"/>
          <w:lang w:eastAsia="sk-SK"/>
        </w:rPr>
      </w:pPr>
      <w:hyperlink w:anchor="_Toc182423415" w:history="1">
        <w:r w:rsidRPr="001830C6">
          <w:rPr>
            <w:rStyle w:val="Hypertextovprepojenie"/>
            <w:noProof/>
          </w:rPr>
          <w:t>Obr. 4</w:t>
        </w:r>
        <w:r w:rsidRPr="001830C6">
          <w:rPr>
            <w:rStyle w:val="Hypertextovprepojenie"/>
            <w:noProof/>
          </w:rPr>
          <w:noBreakHyphen/>
          <w:t>17. Server Manager, Tools, DHCP</w:t>
        </w:r>
        <w:r>
          <w:rPr>
            <w:noProof/>
            <w:webHidden/>
          </w:rPr>
          <w:tab/>
        </w:r>
        <w:r>
          <w:rPr>
            <w:noProof/>
            <w:webHidden/>
          </w:rPr>
          <w:fldChar w:fldCharType="begin"/>
        </w:r>
        <w:r>
          <w:rPr>
            <w:noProof/>
            <w:webHidden/>
          </w:rPr>
          <w:instrText xml:space="preserve"> PAGEREF _Toc182423415 \h </w:instrText>
        </w:r>
        <w:r>
          <w:rPr>
            <w:noProof/>
            <w:webHidden/>
          </w:rPr>
        </w:r>
        <w:r>
          <w:rPr>
            <w:noProof/>
            <w:webHidden/>
          </w:rPr>
          <w:fldChar w:fldCharType="separate"/>
        </w:r>
        <w:r w:rsidR="005418FC">
          <w:rPr>
            <w:noProof/>
            <w:webHidden/>
          </w:rPr>
          <w:t>115</w:t>
        </w:r>
        <w:r>
          <w:rPr>
            <w:noProof/>
            <w:webHidden/>
          </w:rPr>
          <w:fldChar w:fldCharType="end"/>
        </w:r>
      </w:hyperlink>
    </w:p>
    <w:p w14:paraId="5BD66F6C" w14:textId="2E41E4B3" w:rsidR="002F06CD" w:rsidRDefault="002F06CD">
      <w:pPr>
        <w:pStyle w:val="Zoznamobrzkov"/>
        <w:tabs>
          <w:tab w:val="right" w:leader="dot" w:pos="9062"/>
        </w:tabs>
        <w:rPr>
          <w:rFonts w:eastAsiaTheme="minorEastAsia"/>
          <w:noProof/>
          <w:sz w:val="24"/>
          <w:szCs w:val="24"/>
          <w:lang w:eastAsia="sk-SK"/>
        </w:rPr>
      </w:pPr>
      <w:hyperlink w:anchor="_Toc182423416" w:history="1">
        <w:r w:rsidRPr="001830C6">
          <w:rPr>
            <w:rStyle w:val="Hypertextovprepojenie"/>
            <w:noProof/>
          </w:rPr>
          <w:t>Obr. 4</w:t>
        </w:r>
        <w:r w:rsidRPr="001830C6">
          <w:rPr>
            <w:rStyle w:val="Hypertextovprepojenie"/>
            <w:noProof/>
          </w:rPr>
          <w:noBreakHyphen/>
          <w:t>18. Konfigurácia IPv4, DHCP</w:t>
        </w:r>
        <w:r>
          <w:rPr>
            <w:noProof/>
            <w:webHidden/>
          </w:rPr>
          <w:tab/>
        </w:r>
        <w:r>
          <w:rPr>
            <w:noProof/>
            <w:webHidden/>
          </w:rPr>
          <w:fldChar w:fldCharType="begin"/>
        </w:r>
        <w:r>
          <w:rPr>
            <w:noProof/>
            <w:webHidden/>
          </w:rPr>
          <w:instrText xml:space="preserve"> PAGEREF _Toc182423416 \h </w:instrText>
        </w:r>
        <w:r>
          <w:rPr>
            <w:noProof/>
            <w:webHidden/>
          </w:rPr>
        </w:r>
        <w:r>
          <w:rPr>
            <w:noProof/>
            <w:webHidden/>
          </w:rPr>
          <w:fldChar w:fldCharType="separate"/>
        </w:r>
        <w:r w:rsidR="005418FC">
          <w:rPr>
            <w:noProof/>
            <w:webHidden/>
          </w:rPr>
          <w:t>116</w:t>
        </w:r>
        <w:r>
          <w:rPr>
            <w:noProof/>
            <w:webHidden/>
          </w:rPr>
          <w:fldChar w:fldCharType="end"/>
        </w:r>
      </w:hyperlink>
    </w:p>
    <w:p w14:paraId="4C7D6823" w14:textId="6E552026" w:rsidR="002F06CD" w:rsidRDefault="002F06CD">
      <w:pPr>
        <w:pStyle w:val="Zoznamobrzkov"/>
        <w:tabs>
          <w:tab w:val="right" w:leader="dot" w:pos="9062"/>
        </w:tabs>
        <w:rPr>
          <w:rFonts w:eastAsiaTheme="minorEastAsia"/>
          <w:noProof/>
          <w:sz w:val="24"/>
          <w:szCs w:val="24"/>
          <w:lang w:eastAsia="sk-SK"/>
        </w:rPr>
      </w:pPr>
      <w:hyperlink w:anchor="_Toc182423417" w:history="1">
        <w:r w:rsidRPr="001830C6">
          <w:rPr>
            <w:rStyle w:val="Hypertextovprepojenie"/>
            <w:noProof/>
          </w:rPr>
          <w:t>Obr. 4</w:t>
        </w:r>
        <w:r w:rsidRPr="001830C6">
          <w:rPr>
            <w:rStyle w:val="Hypertextovprepojenie"/>
            <w:noProof/>
          </w:rPr>
          <w:noBreakHyphen/>
          <w:t>19. New Scope Wizard</w:t>
        </w:r>
        <w:r>
          <w:rPr>
            <w:noProof/>
            <w:webHidden/>
          </w:rPr>
          <w:tab/>
        </w:r>
        <w:r>
          <w:rPr>
            <w:noProof/>
            <w:webHidden/>
          </w:rPr>
          <w:fldChar w:fldCharType="begin"/>
        </w:r>
        <w:r>
          <w:rPr>
            <w:noProof/>
            <w:webHidden/>
          </w:rPr>
          <w:instrText xml:space="preserve"> PAGEREF _Toc182423417 \h </w:instrText>
        </w:r>
        <w:r>
          <w:rPr>
            <w:noProof/>
            <w:webHidden/>
          </w:rPr>
        </w:r>
        <w:r>
          <w:rPr>
            <w:noProof/>
            <w:webHidden/>
          </w:rPr>
          <w:fldChar w:fldCharType="separate"/>
        </w:r>
        <w:r w:rsidR="005418FC">
          <w:rPr>
            <w:noProof/>
            <w:webHidden/>
          </w:rPr>
          <w:t>116</w:t>
        </w:r>
        <w:r>
          <w:rPr>
            <w:noProof/>
            <w:webHidden/>
          </w:rPr>
          <w:fldChar w:fldCharType="end"/>
        </w:r>
      </w:hyperlink>
    </w:p>
    <w:p w14:paraId="0210E1C2" w14:textId="0BDA609B" w:rsidR="002F06CD" w:rsidRDefault="002F06CD">
      <w:pPr>
        <w:pStyle w:val="Zoznamobrzkov"/>
        <w:tabs>
          <w:tab w:val="right" w:leader="dot" w:pos="9062"/>
        </w:tabs>
        <w:rPr>
          <w:rFonts w:eastAsiaTheme="minorEastAsia"/>
          <w:noProof/>
          <w:sz w:val="24"/>
          <w:szCs w:val="24"/>
          <w:lang w:eastAsia="sk-SK"/>
        </w:rPr>
      </w:pPr>
      <w:hyperlink w:anchor="_Toc182423418" w:history="1">
        <w:r w:rsidRPr="001830C6">
          <w:rPr>
            <w:rStyle w:val="Hypertextovprepojenie"/>
            <w:noProof/>
          </w:rPr>
          <w:t>Obr. 4</w:t>
        </w:r>
        <w:r w:rsidRPr="001830C6">
          <w:rPr>
            <w:rStyle w:val="Hypertextovprepojenie"/>
            <w:noProof/>
          </w:rPr>
          <w:noBreakHyphen/>
          <w:t>20. Názov rozsahu</w:t>
        </w:r>
        <w:r>
          <w:rPr>
            <w:noProof/>
            <w:webHidden/>
          </w:rPr>
          <w:tab/>
        </w:r>
        <w:r>
          <w:rPr>
            <w:noProof/>
            <w:webHidden/>
          </w:rPr>
          <w:fldChar w:fldCharType="begin"/>
        </w:r>
        <w:r>
          <w:rPr>
            <w:noProof/>
            <w:webHidden/>
          </w:rPr>
          <w:instrText xml:space="preserve"> PAGEREF _Toc182423418 \h </w:instrText>
        </w:r>
        <w:r>
          <w:rPr>
            <w:noProof/>
            <w:webHidden/>
          </w:rPr>
        </w:r>
        <w:r>
          <w:rPr>
            <w:noProof/>
            <w:webHidden/>
          </w:rPr>
          <w:fldChar w:fldCharType="separate"/>
        </w:r>
        <w:r w:rsidR="005418FC">
          <w:rPr>
            <w:noProof/>
            <w:webHidden/>
          </w:rPr>
          <w:t>117</w:t>
        </w:r>
        <w:r>
          <w:rPr>
            <w:noProof/>
            <w:webHidden/>
          </w:rPr>
          <w:fldChar w:fldCharType="end"/>
        </w:r>
      </w:hyperlink>
    </w:p>
    <w:p w14:paraId="5CB17730" w14:textId="7287D787" w:rsidR="002F06CD" w:rsidRDefault="002F06CD">
      <w:pPr>
        <w:pStyle w:val="Zoznamobrzkov"/>
        <w:tabs>
          <w:tab w:val="right" w:leader="dot" w:pos="9062"/>
        </w:tabs>
        <w:rPr>
          <w:rFonts w:eastAsiaTheme="minorEastAsia"/>
          <w:noProof/>
          <w:sz w:val="24"/>
          <w:szCs w:val="24"/>
          <w:lang w:eastAsia="sk-SK"/>
        </w:rPr>
      </w:pPr>
      <w:hyperlink w:anchor="_Toc182423419" w:history="1">
        <w:r w:rsidRPr="001830C6">
          <w:rPr>
            <w:rStyle w:val="Hypertextovprepojenie"/>
            <w:noProof/>
          </w:rPr>
          <w:t>Obr. 4</w:t>
        </w:r>
        <w:r w:rsidRPr="001830C6">
          <w:rPr>
            <w:rStyle w:val="Hypertextovprepojenie"/>
            <w:noProof/>
          </w:rPr>
          <w:noBreakHyphen/>
          <w:t>21. Definovanie rozsahu IP adries</w:t>
        </w:r>
        <w:r>
          <w:rPr>
            <w:noProof/>
            <w:webHidden/>
          </w:rPr>
          <w:tab/>
        </w:r>
        <w:r>
          <w:rPr>
            <w:noProof/>
            <w:webHidden/>
          </w:rPr>
          <w:fldChar w:fldCharType="begin"/>
        </w:r>
        <w:r>
          <w:rPr>
            <w:noProof/>
            <w:webHidden/>
          </w:rPr>
          <w:instrText xml:space="preserve"> PAGEREF _Toc182423419 \h </w:instrText>
        </w:r>
        <w:r>
          <w:rPr>
            <w:noProof/>
            <w:webHidden/>
          </w:rPr>
        </w:r>
        <w:r>
          <w:rPr>
            <w:noProof/>
            <w:webHidden/>
          </w:rPr>
          <w:fldChar w:fldCharType="separate"/>
        </w:r>
        <w:r w:rsidR="005418FC">
          <w:rPr>
            <w:noProof/>
            <w:webHidden/>
          </w:rPr>
          <w:t>118</w:t>
        </w:r>
        <w:r>
          <w:rPr>
            <w:noProof/>
            <w:webHidden/>
          </w:rPr>
          <w:fldChar w:fldCharType="end"/>
        </w:r>
      </w:hyperlink>
    </w:p>
    <w:p w14:paraId="1F36509F" w14:textId="0153C2FC" w:rsidR="002F06CD" w:rsidRDefault="002F06CD">
      <w:pPr>
        <w:pStyle w:val="Zoznamobrzkov"/>
        <w:tabs>
          <w:tab w:val="right" w:leader="dot" w:pos="9062"/>
        </w:tabs>
        <w:rPr>
          <w:rFonts w:eastAsiaTheme="minorEastAsia"/>
          <w:noProof/>
          <w:sz w:val="24"/>
          <w:szCs w:val="24"/>
          <w:lang w:eastAsia="sk-SK"/>
        </w:rPr>
      </w:pPr>
      <w:hyperlink w:anchor="_Toc182423420" w:history="1">
        <w:r w:rsidRPr="001830C6">
          <w:rPr>
            <w:rStyle w:val="Hypertextovprepojenie"/>
            <w:noProof/>
          </w:rPr>
          <w:t>Obr. 4</w:t>
        </w:r>
        <w:r w:rsidRPr="001830C6">
          <w:rPr>
            <w:rStyle w:val="Hypertextovprepojenie"/>
            <w:noProof/>
          </w:rPr>
          <w:noBreakHyphen/>
          <w:t>22. Pridanie výnimky z prideľovaných IP adries</w:t>
        </w:r>
        <w:r>
          <w:rPr>
            <w:noProof/>
            <w:webHidden/>
          </w:rPr>
          <w:tab/>
        </w:r>
        <w:r>
          <w:rPr>
            <w:noProof/>
            <w:webHidden/>
          </w:rPr>
          <w:fldChar w:fldCharType="begin"/>
        </w:r>
        <w:r>
          <w:rPr>
            <w:noProof/>
            <w:webHidden/>
          </w:rPr>
          <w:instrText xml:space="preserve"> PAGEREF _Toc182423420 \h </w:instrText>
        </w:r>
        <w:r>
          <w:rPr>
            <w:noProof/>
            <w:webHidden/>
          </w:rPr>
        </w:r>
        <w:r>
          <w:rPr>
            <w:noProof/>
            <w:webHidden/>
          </w:rPr>
          <w:fldChar w:fldCharType="separate"/>
        </w:r>
        <w:r w:rsidR="005418FC">
          <w:rPr>
            <w:noProof/>
            <w:webHidden/>
          </w:rPr>
          <w:t>119</w:t>
        </w:r>
        <w:r>
          <w:rPr>
            <w:noProof/>
            <w:webHidden/>
          </w:rPr>
          <w:fldChar w:fldCharType="end"/>
        </w:r>
      </w:hyperlink>
    </w:p>
    <w:p w14:paraId="01BFA8A0" w14:textId="17FEF0E2" w:rsidR="002F06CD" w:rsidRDefault="002F06CD">
      <w:pPr>
        <w:pStyle w:val="Zoznamobrzkov"/>
        <w:tabs>
          <w:tab w:val="right" w:leader="dot" w:pos="9062"/>
        </w:tabs>
        <w:rPr>
          <w:rFonts w:eastAsiaTheme="minorEastAsia"/>
          <w:noProof/>
          <w:sz w:val="24"/>
          <w:szCs w:val="24"/>
          <w:lang w:eastAsia="sk-SK"/>
        </w:rPr>
      </w:pPr>
      <w:hyperlink w:anchor="_Toc182423421" w:history="1">
        <w:r w:rsidRPr="001830C6">
          <w:rPr>
            <w:rStyle w:val="Hypertextovprepojenie"/>
            <w:noProof/>
          </w:rPr>
          <w:t>Obr. 4</w:t>
        </w:r>
        <w:r w:rsidRPr="001830C6">
          <w:rPr>
            <w:rStyle w:val="Hypertextovprepojenie"/>
            <w:noProof/>
          </w:rPr>
          <w:noBreakHyphen/>
          <w:t>23. Definované výnimky z prideľovaných IP adries</w:t>
        </w:r>
        <w:r>
          <w:rPr>
            <w:noProof/>
            <w:webHidden/>
          </w:rPr>
          <w:tab/>
        </w:r>
        <w:r>
          <w:rPr>
            <w:noProof/>
            <w:webHidden/>
          </w:rPr>
          <w:fldChar w:fldCharType="begin"/>
        </w:r>
        <w:r>
          <w:rPr>
            <w:noProof/>
            <w:webHidden/>
          </w:rPr>
          <w:instrText xml:space="preserve"> PAGEREF _Toc182423421 \h </w:instrText>
        </w:r>
        <w:r>
          <w:rPr>
            <w:noProof/>
            <w:webHidden/>
          </w:rPr>
        </w:r>
        <w:r>
          <w:rPr>
            <w:noProof/>
            <w:webHidden/>
          </w:rPr>
          <w:fldChar w:fldCharType="separate"/>
        </w:r>
        <w:r w:rsidR="005418FC">
          <w:rPr>
            <w:noProof/>
            <w:webHidden/>
          </w:rPr>
          <w:t>119</w:t>
        </w:r>
        <w:r>
          <w:rPr>
            <w:noProof/>
            <w:webHidden/>
          </w:rPr>
          <w:fldChar w:fldCharType="end"/>
        </w:r>
      </w:hyperlink>
    </w:p>
    <w:p w14:paraId="30B4B2D4" w14:textId="04878C06" w:rsidR="002F06CD" w:rsidRDefault="002F06CD">
      <w:pPr>
        <w:pStyle w:val="Zoznamobrzkov"/>
        <w:tabs>
          <w:tab w:val="right" w:leader="dot" w:pos="9062"/>
        </w:tabs>
        <w:rPr>
          <w:rFonts w:eastAsiaTheme="minorEastAsia"/>
          <w:noProof/>
          <w:sz w:val="24"/>
          <w:szCs w:val="24"/>
          <w:lang w:eastAsia="sk-SK"/>
        </w:rPr>
      </w:pPr>
      <w:hyperlink w:anchor="_Toc182423422" w:history="1">
        <w:r w:rsidRPr="001830C6">
          <w:rPr>
            <w:rStyle w:val="Hypertextovprepojenie"/>
            <w:noProof/>
          </w:rPr>
          <w:t>Obr. 4</w:t>
        </w:r>
        <w:r w:rsidRPr="001830C6">
          <w:rPr>
            <w:rStyle w:val="Hypertextovprepojenie"/>
            <w:noProof/>
          </w:rPr>
          <w:noBreakHyphen/>
          <w:t>24. Definovanie doby zapožičania IP adresy</w:t>
        </w:r>
        <w:r>
          <w:rPr>
            <w:noProof/>
            <w:webHidden/>
          </w:rPr>
          <w:tab/>
        </w:r>
        <w:r>
          <w:rPr>
            <w:noProof/>
            <w:webHidden/>
          </w:rPr>
          <w:fldChar w:fldCharType="begin"/>
        </w:r>
        <w:r>
          <w:rPr>
            <w:noProof/>
            <w:webHidden/>
          </w:rPr>
          <w:instrText xml:space="preserve"> PAGEREF _Toc182423422 \h </w:instrText>
        </w:r>
        <w:r>
          <w:rPr>
            <w:noProof/>
            <w:webHidden/>
          </w:rPr>
        </w:r>
        <w:r>
          <w:rPr>
            <w:noProof/>
            <w:webHidden/>
          </w:rPr>
          <w:fldChar w:fldCharType="separate"/>
        </w:r>
        <w:r w:rsidR="005418FC">
          <w:rPr>
            <w:noProof/>
            <w:webHidden/>
          </w:rPr>
          <w:t>120</w:t>
        </w:r>
        <w:r>
          <w:rPr>
            <w:noProof/>
            <w:webHidden/>
          </w:rPr>
          <w:fldChar w:fldCharType="end"/>
        </w:r>
      </w:hyperlink>
    </w:p>
    <w:p w14:paraId="1F3D4B68" w14:textId="0B2AA1F6" w:rsidR="002F06CD" w:rsidRDefault="002F06CD">
      <w:pPr>
        <w:pStyle w:val="Zoznamobrzkov"/>
        <w:tabs>
          <w:tab w:val="right" w:leader="dot" w:pos="9062"/>
        </w:tabs>
        <w:rPr>
          <w:rFonts w:eastAsiaTheme="minorEastAsia"/>
          <w:noProof/>
          <w:sz w:val="24"/>
          <w:szCs w:val="24"/>
          <w:lang w:eastAsia="sk-SK"/>
        </w:rPr>
      </w:pPr>
      <w:hyperlink w:anchor="_Toc182423423" w:history="1">
        <w:r w:rsidRPr="001830C6">
          <w:rPr>
            <w:rStyle w:val="Hypertextovprepojenie"/>
            <w:noProof/>
          </w:rPr>
          <w:t>Obr. 4</w:t>
        </w:r>
        <w:r w:rsidRPr="001830C6">
          <w:rPr>
            <w:rStyle w:val="Hypertextovprepojenie"/>
            <w:noProof/>
          </w:rPr>
          <w:noBreakHyphen/>
          <w:t>25. Voľba konfigurácie možností DHCP</w:t>
        </w:r>
        <w:r>
          <w:rPr>
            <w:noProof/>
            <w:webHidden/>
          </w:rPr>
          <w:tab/>
        </w:r>
        <w:r>
          <w:rPr>
            <w:noProof/>
            <w:webHidden/>
          </w:rPr>
          <w:fldChar w:fldCharType="begin"/>
        </w:r>
        <w:r>
          <w:rPr>
            <w:noProof/>
            <w:webHidden/>
          </w:rPr>
          <w:instrText xml:space="preserve"> PAGEREF _Toc182423423 \h </w:instrText>
        </w:r>
        <w:r>
          <w:rPr>
            <w:noProof/>
            <w:webHidden/>
          </w:rPr>
        </w:r>
        <w:r>
          <w:rPr>
            <w:noProof/>
            <w:webHidden/>
          </w:rPr>
          <w:fldChar w:fldCharType="separate"/>
        </w:r>
        <w:r w:rsidR="005418FC">
          <w:rPr>
            <w:noProof/>
            <w:webHidden/>
          </w:rPr>
          <w:t>121</w:t>
        </w:r>
        <w:r>
          <w:rPr>
            <w:noProof/>
            <w:webHidden/>
          </w:rPr>
          <w:fldChar w:fldCharType="end"/>
        </w:r>
      </w:hyperlink>
    </w:p>
    <w:p w14:paraId="0D829DD7" w14:textId="3581D685" w:rsidR="002F06CD" w:rsidRDefault="002F06CD">
      <w:pPr>
        <w:pStyle w:val="Zoznamobrzkov"/>
        <w:tabs>
          <w:tab w:val="right" w:leader="dot" w:pos="9062"/>
        </w:tabs>
        <w:rPr>
          <w:rFonts w:eastAsiaTheme="minorEastAsia"/>
          <w:noProof/>
          <w:sz w:val="24"/>
          <w:szCs w:val="24"/>
          <w:lang w:eastAsia="sk-SK"/>
        </w:rPr>
      </w:pPr>
      <w:hyperlink w:anchor="_Toc182423424" w:history="1">
        <w:r w:rsidRPr="001830C6">
          <w:rPr>
            <w:rStyle w:val="Hypertextovprepojenie"/>
            <w:noProof/>
          </w:rPr>
          <w:t>Obr. 4</w:t>
        </w:r>
        <w:r w:rsidRPr="001830C6">
          <w:rPr>
            <w:rStyle w:val="Hypertextovprepojenie"/>
            <w:noProof/>
          </w:rPr>
          <w:noBreakHyphen/>
          <w:t>26. Definovanie predvolenej brány</w:t>
        </w:r>
        <w:r>
          <w:rPr>
            <w:noProof/>
            <w:webHidden/>
          </w:rPr>
          <w:tab/>
        </w:r>
        <w:r>
          <w:rPr>
            <w:noProof/>
            <w:webHidden/>
          </w:rPr>
          <w:fldChar w:fldCharType="begin"/>
        </w:r>
        <w:r>
          <w:rPr>
            <w:noProof/>
            <w:webHidden/>
          </w:rPr>
          <w:instrText xml:space="preserve"> PAGEREF _Toc182423424 \h </w:instrText>
        </w:r>
        <w:r>
          <w:rPr>
            <w:noProof/>
            <w:webHidden/>
          </w:rPr>
        </w:r>
        <w:r>
          <w:rPr>
            <w:noProof/>
            <w:webHidden/>
          </w:rPr>
          <w:fldChar w:fldCharType="separate"/>
        </w:r>
        <w:r w:rsidR="005418FC">
          <w:rPr>
            <w:noProof/>
            <w:webHidden/>
          </w:rPr>
          <w:t>122</w:t>
        </w:r>
        <w:r>
          <w:rPr>
            <w:noProof/>
            <w:webHidden/>
          </w:rPr>
          <w:fldChar w:fldCharType="end"/>
        </w:r>
      </w:hyperlink>
    </w:p>
    <w:p w14:paraId="66EDF867" w14:textId="58DD1DC2" w:rsidR="002F06CD" w:rsidRDefault="002F06CD">
      <w:pPr>
        <w:pStyle w:val="Zoznamobrzkov"/>
        <w:tabs>
          <w:tab w:val="right" w:leader="dot" w:pos="9062"/>
        </w:tabs>
        <w:rPr>
          <w:rFonts w:eastAsiaTheme="minorEastAsia"/>
          <w:noProof/>
          <w:sz w:val="24"/>
          <w:szCs w:val="24"/>
          <w:lang w:eastAsia="sk-SK"/>
        </w:rPr>
      </w:pPr>
      <w:hyperlink w:anchor="_Toc182423425" w:history="1">
        <w:r w:rsidRPr="001830C6">
          <w:rPr>
            <w:rStyle w:val="Hypertextovprepojenie"/>
            <w:noProof/>
          </w:rPr>
          <w:t>Obr. 4</w:t>
        </w:r>
        <w:r w:rsidRPr="001830C6">
          <w:rPr>
            <w:rStyle w:val="Hypertextovprepojenie"/>
            <w:noProof/>
          </w:rPr>
          <w:noBreakHyphen/>
          <w:t>27. Definovanie DNS serverov</w:t>
        </w:r>
        <w:r>
          <w:rPr>
            <w:noProof/>
            <w:webHidden/>
          </w:rPr>
          <w:tab/>
        </w:r>
        <w:r>
          <w:rPr>
            <w:noProof/>
            <w:webHidden/>
          </w:rPr>
          <w:fldChar w:fldCharType="begin"/>
        </w:r>
        <w:r>
          <w:rPr>
            <w:noProof/>
            <w:webHidden/>
          </w:rPr>
          <w:instrText xml:space="preserve"> PAGEREF _Toc182423425 \h </w:instrText>
        </w:r>
        <w:r>
          <w:rPr>
            <w:noProof/>
            <w:webHidden/>
          </w:rPr>
        </w:r>
        <w:r>
          <w:rPr>
            <w:noProof/>
            <w:webHidden/>
          </w:rPr>
          <w:fldChar w:fldCharType="separate"/>
        </w:r>
        <w:r w:rsidR="005418FC">
          <w:rPr>
            <w:noProof/>
            <w:webHidden/>
          </w:rPr>
          <w:t>123</w:t>
        </w:r>
        <w:r>
          <w:rPr>
            <w:noProof/>
            <w:webHidden/>
          </w:rPr>
          <w:fldChar w:fldCharType="end"/>
        </w:r>
      </w:hyperlink>
    </w:p>
    <w:p w14:paraId="525F6334" w14:textId="5A85A8E8" w:rsidR="002F06CD" w:rsidRDefault="002F06CD">
      <w:pPr>
        <w:pStyle w:val="Zoznamobrzkov"/>
        <w:tabs>
          <w:tab w:val="right" w:leader="dot" w:pos="9062"/>
        </w:tabs>
        <w:rPr>
          <w:rFonts w:eastAsiaTheme="minorEastAsia"/>
          <w:noProof/>
          <w:sz w:val="24"/>
          <w:szCs w:val="24"/>
          <w:lang w:eastAsia="sk-SK"/>
        </w:rPr>
      </w:pPr>
      <w:hyperlink w:anchor="_Toc182423426" w:history="1">
        <w:r w:rsidRPr="001830C6">
          <w:rPr>
            <w:rStyle w:val="Hypertextovprepojenie"/>
            <w:noProof/>
          </w:rPr>
          <w:t>Obr. 4</w:t>
        </w:r>
        <w:r w:rsidRPr="001830C6">
          <w:rPr>
            <w:rStyle w:val="Hypertextovprepojenie"/>
            <w:noProof/>
          </w:rPr>
          <w:noBreakHyphen/>
          <w:t>28. Definovanie WINS Servers</w:t>
        </w:r>
        <w:r>
          <w:rPr>
            <w:noProof/>
            <w:webHidden/>
          </w:rPr>
          <w:tab/>
        </w:r>
        <w:r>
          <w:rPr>
            <w:noProof/>
            <w:webHidden/>
          </w:rPr>
          <w:fldChar w:fldCharType="begin"/>
        </w:r>
        <w:r>
          <w:rPr>
            <w:noProof/>
            <w:webHidden/>
          </w:rPr>
          <w:instrText xml:space="preserve"> PAGEREF _Toc182423426 \h </w:instrText>
        </w:r>
        <w:r>
          <w:rPr>
            <w:noProof/>
            <w:webHidden/>
          </w:rPr>
        </w:r>
        <w:r>
          <w:rPr>
            <w:noProof/>
            <w:webHidden/>
          </w:rPr>
          <w:fldChar w:fldCharType="separate"/>
        </w:r>
        <w:r w:rsidR="005418FC">
          <w:rPr>
            <w:noProof/>
            <w:webHidden/>
          </w:rPr>
          <w:t>124</w:t>
        </w:r>
        <w:r>
          <w:rPr>
            <w:noProof/>
            <w:webHidden/>
          </w:rPr>
          <w:fldChar w:fldCharType="end"/>
        </w:r>
      </w:hyperlink>
    </w:p>
    <w:p w14:paraId="306DAF4A" w14:textId="24F8C2DE" w:rsidR="002F06CD" w:rsidRDefault="002F06CD">
      <w:pPr>
        <w:pStyle w:val="Zoznamobrzkov"/>
        <w:tabs>
          <w:tab w:val="right" w:leader="dot" w:pos="9062"/>
        </w:tabs>
        <w:rPr>
          <w:rFonts w:eastAsiaTheme="minorEastAsia"/>
          <w:noProof/>
          <w:sz w:val="24"/>
          <w:szCs w:val="24"/>
          <w:lang w:eastAsia="sk-SK"/>
        </w:rPr>
      </w:pPr>
      <w:hyperlink w:anchor="_Toc182423427" w:history="1">
        <w:r w:rsidRPr="001830C6">
          <w:rPr>
            <w:rStyle w:val="Hypertextovprepojenie"/>
            <w:noProof/>
          </w:rPr>
          <w:t>Obr. 4</w:t>
        </w:r>
        <w:r w:rsidRPr="001830C6">
          <w:rPr>
            <w:rStyle w:val="Hypertextovprepojenie"/>
            <w:noProof/>
          </w:rPr>
          <w:noBreakHyphen/>
          <w:t>29. Aktivácia rozsahu</w:t>
        </w:r>
        <w:r>
          <w:rPr>
            <w:noProof/>
            <w:webHidden/>
          </w:rPr>
          <w:tab/>
        </w:r>
        <w:r>
          <w:rPr>
            <w:noProof/>
            <w:webHidden/>
          </w:rPr>
          <w:fldChar w:fldCharType="begin"/>
        </w:r>
        <w:r>
          <w:rPr>
            <w:noProof/>
            <w:webHidden/>
          </w:rPr>
          <w:instrText xml:space="preserve"> PAGEREF _Toc182423427 \h </w:instrText>
        </w:r>
        <w:r>
          <w:rPr>
            <w:noProof/>
            <w:webHidden/>
          </w:rPr>
        </w:r>
        <w:r>
          <w:rPr>
            <w:noProof/>
            <w:webHidden/>
          </w:rPr>
          <w:fldChar w:fldCharType="separate"/>
        </w:r>
        <w:r w:rsidR="005418FC">
          <w:rPr>
            <w:noProof/>
            <w:webHidden/>
          </w:rPr>
          <w:t>125</w:t>
        </w:r>
        <w:r>
          <w:rPr>
            <w:noProof/>
            <w:webHidden/>
          </w:rPr>
          <w:fldChar w:fldCharType="end"/>
        </w:r>
      </w:hyperlink>
    </w:p>
    <w:p w14:paraId="7AEA64D9" w14:textId="3BABB573" w:rsidR="002F06CD" w:rsidRDefault="002F06CD">
      <w:pPr>
        <w:pStyle w:val="Zoznamobrzkov"/>
        <w:tabs>
          <w:tab w:val="right" w:leader="dot" w:pos="9062"/>
        </w:tabs>
        <w:rPr>
          <w:rFonts w:eastAsiaTheme="minorEastAsia"/>
          <w:noProof/>
          <w:sz w:val="24"/>
          <w:szCs w:val="24"/>
          <w:lang w:eastAsia="sk-SK"/>
        </w:rPr>
      </w:pPr>
      <w:hyperlink w:anchor="_Toc182423428" w:history="1">
        <w:r w:rsidRPr="001830C6">
          <w:rPr>
            <w:rStyle w:val="Hypertextovprepojenie"/>
            <w:noProof/>
          </w:rPr>
          <w:t>Obr. 4</w:t>
        </w:r>
        <w:r w:rsidRPr="001830C6">
          <w:rPr>
            <w:rStyle w:val="Hypertextovprepojenie"/>
            <w:noProof/>
          </w:rPr>
          <w:noBreakHyphen/>
          <w:t>30. Dokončenie nastavenia rozsahu</w:t>
        </w:r>
        <w:r>
          <w:rPr>
            <w:noProof/>
            <w:webHidden/>
          </w:rPr>
          <w:tab/>
        </w:r>
        <w:r>
          <w:rPr>
            <w:noProof/>
            <w:webHidden/>
          </w:rPr>
          <w:fldChar w:fldCharType="begin"/>
        </w:r>
        <w:r>
          <w:rPr>
            <w:noProof/>
            <w:webHidden/>
          </w:rPr>
          <w:instrText xml:space="preserve"> PAGEREF _Toc182423428 \h </w:instrText>
        </w:r>
        <w:r>
          <w:rPr>
            <w:noProof/>
            <w:webHidden/>
          </w:rPr>
        </w:r>
        <w:r>
          <w:rPr>
            <w:noProof/>
            <w:webHidden/>
          </w:rPr>
          <w:fldChar w:fldCharType="separate"/>
        </w:r>
        <w:r w:rsidR="005418FC">
          <w:rPr>
            <w:noProof/>
            <w:webHidden/>
          </w:rPr>
          <w:t>126</w:t>
        </w:r>
        <w:r>
          <w:rPr>
            <w:noProof/>
            <w:webHidden/>
          </w:rPr>
          <w:fldChar w:fldCharType="end"/>
        </w:r>
      </w:hyperlink>
    </w:p>
    <w:p w14:paraId="0D2BD72A" w14:textId="1693B236" w:rsidR="002F06CD" w:rsidRDefault="002F06CD">
      <w:pPr>
        <w:pStyle w:val="Zoznamobrzkov"/>
        <w:tabs>
          <w:tab w:val="right" w:leader="dot" w:pos="9062"/>
        </w:tabs>
        <w:rPr>
          <w:rFonts w:eastAsiaTheme="minorEastAsia"/>
          <w:noProof/>
          <w:sz w:val="24"/>
          <w:szCs w:val="24"/>
          <w:lang w:eastAsia="sk-SK"/>
        </w:rPr>
      </w:pPr>
      <w:hyperlink w:anchor="_Toc182423429" w:history="1">
        <w:r w:rsidRPr="001830C6">
          <w:rPr>
            <w:rStyle w:val="Hypertextovprepojenie"/>
            <w:noProof/>
          </w:rPr>
          <w:t>Obr. 4</w:t>
        </w:r>
        <w:r w:rsidRPr="001830C6">
          <w:rPr>
            <w:rStyle w:val="Hypertextovprepojenie"/>
            <w:noProof/>
          </w:rPr>
          <w:noBreakHyphen/>
          <w:t>31. Zoznam pridelených IP adries, žiadna pridelená IP adresa</w:t>
        </w:r>
        <w:r>
          <w:rPr>
            <w:noProof/>
            <w:webHidden/>
          </w:rPr>
          <w:tab/>
        </w:r>
        <w:r>
          <w:rPr>
            <w:noProof/>
            <w:webHidden/>
          </w:rPr>
          <w:fldChar w:fldCharType="begin"/>
        </w:r>
        <w:r>
          <w:rPr>
            <w:noProof/>
            <w:webHidden/>
          </w:rPr>
          <w:instrText xml:space="preserve"> PAGEREF _Toc182423429 \h </w:instrText>
        </w:r>
        <w:r>
          <w:rPr>
            <w:noProof/>
            <w:webHidden/>
          </w:rPr>
        </w:r>
        <w:r>
          <w:rPr>
            <w:noProof/>
            <w:webHidden/>
          </w:rPr>
          <w:fldChar w:fldCharType="separate"/>
        </w:r>
        <w:r w:rsidR="005418FC">
          <w:rPr>
            <w:noProof/>
            <w:webHidden/>
          </w:rPr>
          <w:t>126</w:t>
        </w:r>
        <w:r>
          <w:rPr>
            <w:noProof/>
            <w:webHidden/>
          </w:rPr>
          <w:fldChar w:fldCharType="end"/>
        </w:r>
      </w:hyperlink>
    </w:p>
    <w:p w14:paraId="65EA2353" w14:textId="19ED2DB9" w:rsidR="002F06CD" w:rsidRDefault="002F06CD">
      <w:pPr>
        <w:pStyle w:val="Zoznamobrzkov"/>
        <w:tabs>
          <w:tab w:val="right" w:leader="dot" w:pos="9062"/>
        </w:tabs>
        <w:rPr>
          <w:rFonts w:eastAsiaTheme="minorEastAsia"/>
          <w:noProof/>
          <w:sz w:val="24"/>
          <w:szCs w:val="24"/>
          <w:lang w:eastAsia="sk-SK"/>
        </w:rPr>
      </w:pPr>
      <w:hyperlink w:anchor="_Toc182423430" w:history="1">
        <w:r w:rsidRPr="001830C6">
          <w:rPr>
            <w:rStyle w:val="Hypertextovprepojenie"/>
            <w:noProof/>
          </w:rPr>
          <w:t>Obr. 4</w:t>
        </w:r>
        <w:r w:rsidRPr="001830C6">
          <w:rPr>
            <w:rStyle w:val="Hypertextovprepojenie"/>
            <w:noProof/>
          </w:rPr>
          <w:noBreakHyphen/>
          <w:t>32. Nastavenie dynamického prideľovania IP adries, Windows 10</w:t>
        </w:r>
        <w:r>
          <w:rPr>
            <w:noProof/>
            <w:webHidden/>
          </w:rPr>
          <w:tab/>
        </w:r>
        <w:r>
          <w:rPr>
            <w:noProof/>
            <w:webHidden/>
          </w:rPr>
          <w:fldChar w:fldCharType="begin"/>
        </w:r>
        <w:r>
          <w:rPr>
            <w:noProof/>
            <w:webHidden/>
          </w:rPr>
          <w:instrText xml:space="preserve"> PAGEREF _Toc182423430 \h </w:instrText>
        </w:r>
        <w:r>
          <w:rPr>
            <w:noProof/>
            <w:webHidden/>
          </w:rPr>
        </w:r>
        <w:r>
          <w:rPr>
            <w:noProof/>
            <w:webHidden/>
          </w:rPr>
          <w:fldChar w:fldCharType="separate"/>
        </w:r>
        <w:r w:rsidR="005418FC">
          <w:rPr>
            <w:noProof/>
            <w:webHidden/>
          </w:rPr>
          <w:t>127</w:t>
        </w:r>
        <w:r>
          <w:rPr>
            <w:noProof/>
            <w:webHidden/>
          </w:rPr>
          <w:fldChar w:fldCharType="end"/>
        </w:r>
      </w:hyperlink>
    </w:p>
    <w:p w14:paraId="625A026A" w14:textId="00DCA16C" w:rsidR="002F06CD" w:rsidRDefault="002F06CD">
      <w:pPr>
        <w:pStyle w:val="Zoznamobrzkov"/>
        <w:tabs>
          <w:tab w:val="right" w:leader="dot" w:pos="9062"/>
        </w:tabs>
        <w:rPr>
          <w:rFonts w:eastAsiaTheme="minorEastAsia"/>
          <w:noProof/>
          <w:sz w:val="24"/>
          <w:szCs w:val="24"/>
          <w:lang w:eastAsia="sk-SK"/>
        </w:rPr>
      </w:pPr>
      <w:hyperlink w:anchor="_Toc182423431" w:history="1">
        <w:r w:rsidRPr="001830C6">
          <w:rPr>
            <w:rStyle w:val="Hypertextovprepojenie"/>
            <w:noProof/>
          </w:rPr>
          <w:t>Obr. 4</w:t>
        </w:r>
        <w:r w:rsidRPr="001830C6">
          <w:rPr>
            <w:rStyle w:val="Hypertextovprepojenie"/>
            <w:noProof/>
          </w:rPr>
          <w:noBreakHyphen/>
          <w:t>33. Detail nastavenia sieťovej adresy, Windows 10</w:t>
        </w:r>
        <w:r>
          <w:rPr>
            <w:noProof/>
            <w:webHidden/>
          </w:rPr>
          <w:tab/>
        </w:r>
        <w:r>
          <w:rPr>
            <w:noProof/>
            <w:webHidden/>
          </w:rPr>
          <w:fldChar w:fldCharType="begin"/>
        </w:r>
        <w:r>
          <w:rPr>
            <w:noProof/>
            <w:webHidden/>
          </w:rPr>
          <w:instrText xml:space="preserve"> PAGEREF _Toc182423431 \h </w:instrText>
        </w:r>
        <w:r>
          <w:rPr>
            <w:noProof/>
            <w:webHidden/>
          </w:rPr>
        </w:r>
        <w:r>
          <w:rPr>
            <w:noProof/>
            <w:webHidden/>
          </w:rPr>
          <w:fldChar w:fldCharType="separate"/>
        </w:r>
        <w:r w:rsidR="005418FC">
          <w:rPr>
            <w:noProof/>
            <w:webHidden/>
          </w:rPr>
          <w:t>128</w:t>
        </w:r>
        <w:r>
          <w:rPr>
            <w:noProof/>
            <w:webHidden/>
          </w:rPr>
          <w:fldChar w:fldCharType="end"/>
        </w:r>
      </w:hyperlink>
    </w:p>
    <w:p w14:paraId="321B7F7D" w14:textId="6EED47E8" w:rsidR="002F06CD" w:rsidRDefault="002F06CD">
      <w:pPr>
        <w:pStyle w:val="Zoznamobrzkov"/>
        <w:tabs>
          <w:tab w:val="right" w:leader="dot" w:pos="9062"/>
        </w:tabs>
        <w:rPr>
          <w:rFonts w:eastAsiaTheme="minorEastAsia"/>
          <w:noProof/>
          <w:sz w:val="24"/>
          <w:szCs w:val="24"/>
          <w:lang w:eastAsia="sk-SK"/>
        </w:rPr>
      </w:pPr>
      <w:hyperlink w:anchor="_Toc182423432" w:history="1">
        <w:r w:rsidRPr="001830C6">
          <w:rPr>
            <w:rStyle w:val="Hypertextovprepojenie"/>
            <w:noProof/>
          </w:rPr>
          <w:t>Obr. 4</w:t>
        </w:r>
        <w:r w:rsidRPr="001830C6">
          <w:rPr>
            <w:rStyle w:val="Hypertextovprepojenie"/>
            <w:noProof/>
          </w:rPr>
          <w:noBreakHyphen/>
          <w:t>34. Zoznam pridelených IP adries, pridelená IP adresa</w:t>
        </w:r>
        <w:r>
          <w:rPr>
            <w:noProof/>
            <w:webHidden/>
          </w:rPr>
          <w:tab/>
        </w:r>
        <w:r>
          <w:rPr>
            <w:noProof/>
            <w:webHidden/>
          </w:rPr>
          <w:fldChar w:fldCharType="begin"/>
        </w:r>
        <w:r>
          <w:rPr>
            <w:noProof/>
            <w:webHidden/>
          </w:rPr>
          <w:instrText xml:space="preserve"> PAGEREF _Toc182423432 \h </w:instrText>
        </w:r>
        <w:r>
          <w:rPr>
            <w:noProof/>
            <w:webHidden/>
          </w:rPr>
        </w:r>
        <w:r>
          <w:rPr>
            <w:noProof/>
            <w:webHidden/>
          </w:rPr>
          <w:fldChar w:fldCharType="separate"/>
        </w:r>
        <w:r w:rsidR="005418FC">
          <w:rPr>
            <w:noProof/>
            <w:webHidden/>
          </w:rPr>
          <w:t>128</w:t>
        </w:r>
        <w:r>
          <w:rPr>
            <w:noProof/>
            <w:webHidden/>
          </w:rPr>
          <w:fldChar w:fldCharType="end"/>
        </w:r>
      </w:hyperlink>
    </w:p>
    <w:p w14:paraId="63F6B639" w14:textId="4F034405" w:rsidR="002F06CD" w:rsidRDefault="002F06CD">
      <w:pPr>
        <w:pStyle w:val="Zoznamobrzkov"/>
        <w:tabs>
          <w:tab w:val="right" w:leader="dot" w:pos="9062"/>
        </w:tabs>
        <w:rPr>
          <w:rFonts w:eastAsiaTheme="minorEastAsia"/>
          <w:noProof/>
          <w:sz w:val="24"/>
          <w:szCs w:val="24"/>
          <w:lang w:eastAsia="sk-SK"/>
        </w:rPr>
      </w:pPr>
      <w:hyperlink w:anchor="_Toc182423433" w:history="1">
        <w:r w:rsidRPr="001830C6">
          <w:rPr>
            <w:rStyle w:val="Hypertextovprepojenie"/>
            <w:noProof/>
          </w:rPr>
          <w:t>Obr. 4</w:t>
        </w:r>
        <w:r w:rsidRPr="001830C6">
          <w:rPr>
            <w:rStyle w:val="Hypertextovprepojenie"/>
            <w:noProof/>
          </w:rPr>
          <w:noBreakHyphen/>
          <w:t>35. Nastavenie failover DHCP</w:t>
        </w:r>
        <w:r>
          <w:rPr>
            <w:noProof/>
            <w:webHidden/>
          </w:rPr>
          <w:tab/>
        </w:r>
        <w:r>
          <w:rPr>
            <w:noProof/>
            <w:webHidden/>
          </w:rPr>
          <w:fldChar w:fldCharType="begin"/>
        </w:r>
        <w:r>
          <w:rPr>
            <w:noProof/>
            <w:webHidden/>
          </w:rPr>
          <w:instrText xml:space="preserve"> PAGEREF _Toc182423433 \h </w:instrText>
        </w:r>
        <w:r>
          <w:rPr>
            <w:noProof/>
            <w:webHidden/>
          </w:rPr>
        </w:r>
        <w:r>
          <w:rPr>
            <w:noProof/>
            <w:webHidden/>
          </w:rPr>
          <w:fldChar w:fldCharType="separate"/>
        </w:r>
        <w:r w:rsidR="005418FC">
          <w:rPr>
            <w:noProof/>
            <w:webHidden/>
          </w:rPr>
          <w:t>129</w:t>
        </w:r>
        <w:r>
          <w:rPr>
            <w:noProof/>
            <w:webHidden/>
          </w:rPr>
          <w:fldChar w:fldCharType="end"/>
        </w:r>
      </w:hyperlink>
    </w:p>
    <w:p w14:paraId="0AB9A46B" w14:textId="22A516CD" w:rsidR="002F06CD" w:rsidRDefault="002F06CD">
      <w:pPr>
        <w:pStyle w:val="Zoznamobrzkov"/>
        <w:tabs>
          <w:tab w:val="right" w:leader="dot" w:pos="9062"/>
        </w:tabs>
        <w:rPr>
          <w:rFonts w:eastAsiaTheme="minorEastAsia"/>
          <w:noProof/>
          <w:sz w:val="24"/>
          <w:szCs w:val="24"/>
          <w:lang w:eastAsia="sk-SK"/>
        </w:rPr>
      </w:pPr>
      <w:hyperlink w:anchor="_Toc182423434" w:history="1">
        <w:r w:rsidRPr="001830C6">
          <w:rPr>
            <w:rStyle w:val="Hypertextovprepojenie"/>
            <w:noProof/>
          </w:rPr>
          <w:t>Obr. 4</w:t>
        </w:r>
        <w:r w:rsidRPr="001830C6">
          <w:rPr>
            <w:rStyle w:val="Hypertextovprepojenie"/>
            <w:noProof/>
          </w:rPr>
          <w:noBreakHyphen/>
          <w:t>36. Úvod DHCP Failover</w:t>
        </w:r>
        <w:r>
          <w:rPr>
            <w:noProof/>
            <w:webHidden/>
          </w:rPr>
          <w:tab/>
        </w:r>
        <w:r>
          <w:rPr>
            <w:noProof/>
            <w:webHidden/>
          </w:rPr>
          <w:fldChar w:fldCharType="begin"/>
        </w:r>
        <w:r>
          <w:rPr>
            <w:noProof/>
            <w:webHidden/>
          </w:rPr>
          <w:instrText xml:space="preserve"> PAGEREF _Toc182423434 \h </w:instrText>
        </w:r>
        <w:r>
          <w:rPr>
            <w:noProof/>
            <w:webHidden/>
          </w:rPr>
        </w:r>
        <w:r>
          <w:rPr>
            <w:noProof/>
            <w:webHidden/>
          </w:rPr>
          <w:fldChar w:fldCharType="separate"/>
        </w:r>
        <w:r w:rsidR="005418FC">
          <w:rPr>
            <w:noProof/>
            <w:webHidden/>
          </w:rPr>
          <w:t>130</w:t>
        </w:r>
        <w:r>
          <w:rPr>
            <w:noProof/>
            <w:webHidden/>
          </w:rPr>
          <w:fldChar w:fldCharType="end"/>
        </w:r>
      </w:hyperlink>
    </w:p>
    <w:p w14:paraId="0EE54C14" w14:textId="6C11314C" w:rsidR="002F06CD" w:rsidRDefault="002F06CD">
      <w:pPr>
        <w:pStyle w:val="Zoznamobrzkov"/>
        <w:tabs>
          <w:tab w:val="right" w:leader="dot" w:pos="9062"/>
        </w:tabs>
        <w:rPr>
          <w:rFonts w:eastAsiaTheme="minorEastAsia"/>
          <w:noProof/>
          <w:sz w:val="24"/>
          <w:szCs w:val="24"/>
          <w:lang w:eastAsia="sk-SK"/>
        </w:rPr>
      </w:pPr>
      <w:hyperlink w:anchor="_Toc182423435" w:history="1">
        <w:r w:rsidRPr="001830C6">
          <w:rPr>
            <w:rStyle w:val="Hypertextovprepojenie"/>
            <w:noProof/>
          </w:rPr>
          <w:t>Obr. 4</w:t>
        </w:r>
        <w:r w:rsidRPr="001830C6">
          <w:rPr>
            <w:rStyle w:val="Hypertextovprepojenie"/>
            <w:noProof/>
          </w:rPr>
          <w:noBreakHyphen/>
          <w:t>37. Definovanie partnerského servera DHCP</w:t>
        </w:r>
        <w:r>
          <w:rPr>
            <w:noProof/>
            <w:webHidden/>
          </w:rPr>
          <w:tab/>
        </w:r>
        <w:r>
          <w:rPr>
            <w:noProof/>
            <w:webHidden/>
          </w:rPr>
          <w:fldChar w:fldCharType="begin"/>
        </w:r>
        <w:r>
          <w:rPr>
            <w:noProof/>
            <w:webHidden/>
          </w:rPr>
          <w:instrText xml:space="preserve"> PAGEREF _Toc182423435 \h </w:instrText>
        </w:r>
        <w:r>
          <w:rPr>
            <w:noProof/>
            <w:webHidden/>
          </w:rPr>
        </w:r>
        <w:r>
          <w:rPr>
            <w:noProof/>
            <w:webHidden/>
          </w:rPr>
          <w:fldChar w:fldCharType="separate"/>
        </w:r>
        <w:r w:rsidR="005418FC">
          <w:rPr>
            <w:noProof/>
            <w:webHidden/>
          </w:rPr>
          <w:t>130</w:t>
        </w:r>
        <w:r>
          <w:rPr>
            <w:noProof/>
            <w:webHidden/>
          </w:rPr>
          <w:fldChar w:fldCharType="end"/>
        </w:r>
      </w:hyperlink>
    </w:p>
    <w:p w14:paraId="0DA45F61" w14:textId="2B580E08" w:rsidR="002F06CD" w:rsidRDefault="002F06CD">
      <w:pPr>
        <w:pStyle w:val="Zoznamobrzkov"/>
        <w:tabs>
          <w:tab w:val="right" w:leader="dot" w:pos="9062"/>
        </w:tabs>
        <w:rPr>
          <w:rFonts w:eastAsiaTheme="minorEastAsia"/>
          <w:noProof/>
          <w:sz w:val="24"/>
          <w:szCs w:val="24"/>
          <w:lang w:eastAsia="sk-SK"/>
        </w:rPr>
      </w:pPr>
      <w:hyperlink w:anchor="_Toc182423436" w:history="1">
        <w:r w:rsidRPr="001830C6">
          <w:rPr>
            <w:rStyle w:val="Hypertextovprepojenie"/>
            <w:noProof/>
          </w:rPr>
          <w:t>Obr. 4</w:t>
        </w:r>
        <w:r w:rsidRPr="001830C6">
          <w:rPr>
            <w:rStyle w:val="Hypertextovprepojenie"/>
            <w:noProof/>
          </w:rPr>
          <w:noBreakHyphen/>
          <w:t>38. Voľba partnerského servera DHCP</w:t>
        </w:r>
        <w:r>
          <w:rPr>
            <w:noProof/>
            <w:webHidden/>
          </w:rPr>
          <w:tab/>
        </w:r>
        <w:r>
          <w:rPr>
            <w:noProof/>
            <w:webHidden/>
          </w:rPr>
          <w:fldChar w:fldCharType="begin"/>
        </w:r>
        <w:r>
          <w:rPr>
            <w:noProof/>
            <w:webHidden/>
          </w:rPr>
          <w:instrText xml:space="preserve"> PAGEREF _Toc182423436 \h </w:instrText>
        </w:r>
        <w:r>
          <w:rPr>
            <w:noProof/>
            <w:webHidden/>
          </w:rPr>
        </w:r>
        <w:r>
          <w:rPr>
            <w:noProof/>
            <w:webHidden/>
          </w:rPr>
          <w:fldChar w:fldCharType="separate"/>
        </w:r>
        <w:r w:rsidR="005418FC">
          <w:rPr>
            <w:noProof/>
            <w:webHidden/>
          </w:rPr>
          <w:t>131</w:t>
        </w:r>
        <w:r>
          <w:rPr>
            <w:noProof/>
            <w:webHidden/>
          </w:rPr>
          <w:fldChar w:fldCharType="end"/>
        </w:r>
      </w:hyperlink>
    </w:p>
    <w:p w14:paraId="75EBC3FB" w14:textId="00E0F26F" w:rsidR="002F06CD" w:rsidRDefault="002F06CD">
      <w:pPr>
        <w:pStyle w:val="Zoznamobrzkov"/>
        <w:tabs>
          <w:tab w:val="right" w:leader="dot" w:pos="9062"/>
        </w:tabs>
        <w:rPr>
          <w:rFonts w:eastAsiaTheme="minorEastAsia"/>
          <w:noProof/>
          <w:sz w:val="24"/>
          <w:szCs w:val="24"/>
          <w:lang w:eastAsia="sk-SK"/>
        </w:rPr>
      </w:pPr>
      <w:hyperlink w:anchor="_Toc182423437" w:history="1">
        <w:r w:rsidRPr="001830C6">
          <w:rPr>
            <w:rStyle w:val="Hypertextovprepojenie"/>
            <w:noProof/>
          </w:rPr>
          <w:t>Obr. 4</w:t>
        </w:r>
        <w:r w:rsidRPr="001830C6">
          <w:rPr>
            <w:rStyle w:val="Hypertextovprepojenie"/>
            <w:noProof/>
          </w:rPr>
          <w:noBreakHyphen/>
          <w:t>39. Definovanie partnerského servera DHCP, server-b</w:t>
        </w:r>
        <w:r>
          <w:rPr>
            <w:noProof/>
            <w:webHidden/>
          </w:rPr>
          <w:tab/>
        </w:r>
        <w:r>
          <w:rPr>
            <w:noProof/>
            <w:webHidden/>
          </w:rPr>
          <w:fldChar w:fldCharType="begin"/>
        </w:r>
        <w:r>
          <w:rPr>
            <w:noProof/>
            <w:webHidden/>
          </w:rPr>
          <w:instrText xml:space="preserve"> PAGEREF _Toc182423437 \h </w:instrText>
        </w:r>
        <w:r>
          <w:rPr>
            <w:noProof/>
            <w:webHidden/>
          </w:rPr>
        </w:r>
        <w:r>
          <w:rPr>
            <w:noProof/>
            <w:webHidden/>
          </w:rPr>
          <w:fldChar w:fldCharType="separate"/>
        </w:r>
        <w:r w:rsidR="005418FC">
          <w:rPr>
            <w:noProof/>
            <w:webHidden/>
          </w:rPr>
          <w:t>132</w:t>
        </w:r>
        <w:r>
          <w:rPr>
            <w:noProof/>
            <w:webHidden/>
          </w:rPr>
          <w:fldChar w:fldCharType="end"/>
        </w:r>
      </w:hyperlink>
    </w:p>
    <w:p w14:paraId="70CA79C7" w14:textId="216025A6" w:rsidR="002F06CD" w:rsidRDefault="002F06CD">
      <w:pPr>
        <w:pStyle w:val="Zoznamobrzkov"/>
        <w:tabs>
          <w:tab w:val="right" w:leader="dot" w:pos="9062"/>
        </w:tabs>
        <w:rPr>
          <w:rFonts w:eastAsiaTheme="minorEastAsia"/>
          <w:noProof/>
          <w:sz w:val="24"/>
          <w:szCs w:val="24"/>
          <w:lang w:eastAsia="sk-SK"/>
        </w:rPr>
      </w:pPr>
      <w:hyperlink w:anchor="_Toc182423438" w:history="1">
        <w:r w:rsidRPr="001830C6">
          <w:rPr>
            <w:rStyle w:val="Hypertextovprepojenie"/>
            <w:noProof/>
          </w:rPr>
          <w:t>Obr. 4</w:t>
        </w:r>
        <w:r w:rsidRPr="001830C6">
          <w:rPr>
            <w:rStyle w:val="Hypertextovprepojenie"/>
            <w:noProof/>
          </w:rPr>
          <w:noBreakHyphen/>
          <w:t>40. Vzťah failover</w:t>
        </w:r>
        <w:r>
          <w:rPr>
            <w:noProof/>
            <w:webHidden/>
          </w:rPr>
          <w:tab/>
        </w:r>
        <w:r>
          <w:rPr>
            <w:noProof/>
            <w:webHidden/>
          </w:rPr>
          <w:fldChar w:fldCharType="begin"/>
        </w:r>
        <w:r>
          <w:rPr>
            <w:noProof/>
            <w:webHidden/>
          </w:rPr>
          <w:instrText xml:space="preserve"> PAGEREF _Toc182423438 \h </w:instrText>
        </w:r>
        <w:r>
          <w:rPr>
            <w:noProof/>
            <w:webHidden/>
          </w:rPr>
        </w:r>
        <w:r>
          <w:rPr>
            <w:noProof/>
            <w:webHidden/>
          </w:rPr>
          <w:fldChar w:fldCharType="separate"/>
        </w:r>
        <w:r w:rsidR="005418FC">
          <w:rPr>
            <w:noProof/>
            <w:webHidden/>
          </w:rPr>
          <w:t>133</w:t>
        </w:r>
        <w:r>
          <w:rPr>
            <w:noProof/>
            <w:webHidden/>
          </w:rPr>
          <w:fldChar w:fldCharType="end"/>
        </w:r>
      </w:hyperlink>
    </w:p>
    <w:p w14:paraId="22AEC267" w14:textId="56C49A94" w:rsidR="002F06CD" w:rsidRDefault="002F06CD">
      <w:pPr>
        <w:pStyle w:val="Zoznamobrzkov"/>
        <w:tabs>
          <w:tab w:val="right" w:leader="dot" w:pos="9062"/>
        </w:tabs>
        <w:rPr>
          <w:rFonts w:eastAsiaTheme="minorEastAsia"/>
          <w:noProof/>
          <w:sz w:val="24"/>
          <w:szCs w:val="24"/>
          <w:lang w:eastAsia="sk-SK"/>
        </w:rPr>
      </w:pPr>
      <w:hyperlink w:anchor="_Toc182423439" w:history="1">
        <w:r w:rsidRPr="001830C6">
          <w:rPr>
            <w:rStyle w:val="Hypertextovprepojenie"/>
            <w:noProof/>
          </w:rPr>
          <w:t>Obr. 4</w:t>
        </w:r>
        <w:r w:rsidRPr="001830C6">
          <w:rPr>
            <w:rStyle w:val="Hypertextovprepojenie"/>
            <w:noProof/>
          </w:rPr>
          <w:noBreakHyphen/>
          <w:t>41. Sumarizácia failover</w:t>
        </w:r>
        <w:r>
          <w:rPr>
            <w:noProof/>
            <w:webHidden/>
          </w:rPr>
          <w:tab/>
        </w:r>
        <w:r>
          <w:rPr>
            <w:noProof/>
            <w:webHidden/>
          </w:rPr>
          <w:fldChar w:fldCharType="begin"/>
        </w:r>
        <w:r>
          <w:rPr>
            <w:noProof/>
            <w:webHidden/>
          </w:rPr>
          <w:instrText xml:space="preserve"> PAGEREF _Toc182423439 \h </w:instrText>
        </w:r>
        <w:r>
          <w:rPr>
            <w:noProof/>
            <w:webHidden/>
          </w:rPr>
        </w:r>
        <w:r>
          <w:rPr>
            <w:noProof/>
            <w:webHidden/>
          </w:rPr>
          <w:fldChar w:fldCharType="separate"/>
        </w:r>
        <w:r w:rsidR="005418FC">
          <w:rPr>
            <w:noProof/>
            <w:webHidden/>
          </w:rPr>
          <w:t>134</w:t>
        </w:r>
        <w:r>
          <w:rPr>
            <w:noProof/>
            <w:webHidden/>
          </w:rPr>
          <w:fldChar w:fldCharType="end"/>
        </w:r>
      </w:hyperlink>
    </w:p>
    <w:p w14:paraId="2564ADAE" w14:textId="553BB4DA" w:rsidR="002F06CD" w:rsidRDefault="002F06CD">
      <w:pPr>
        <w:pStyle w:val="Zoznamobrzkov"/>
        <w:tabs>
          <w:tab w:val="right" w:leader="dot" w:pos="9062"/>
        </w:tabs>
        <w:rPr>
          <w:rFonts w:eastAsiaTheme="minorEastAsia"/>
          <w:noProof/>
          <w:sz w:val="24"/>
          <w:szCs w:val="24"/>
          <w:lang w:eastAsia="sk-SK"/>
        </w:rPr>
      </w:pPr>
      <w:hyperlink w:anchor="_Toc182423440" w:history="1">
        <w:r w:rsidRPr="001830C6">
          <w:rPr>
            <w:rStyle w:val="Hypertextovprepojenie"/>
            <w:noProof/>
          </w:rPr>
          <w:t>Obr. 4</w:t>
        </w:r>
        <w:r w:rsidRPr="001830C6">
          <w:rPr>
            <w:rStyle w:val="Hypertextovprepojenie"/>
            <w:noProof/>
          </w:rPr>
          <w:noBreakHyphen/>
          <w:t>42. Priebeh nastavenia failover</w:t>
        </w:r>
        <w:r>
          <w:rPr>
            <w:noProof/>
            <w:webHidden/>
          </w:rPr>
          <w:tab/>
        </w:r>
        <w:r>
          <w:rPr>
            <w:noProof/>
            <w:webHidden/>
          </w:rPr>
          <w:fldChar w:fldCharType="begin"/>
        </w:r>
        <w:r>
          <w:rPr>
            <w:noProof/>
            <w:webHidden/>
          </w:rPr>
          <w:instrText xml:space="preserve"> PAGEREF _Toc182423440 \h </w:instrText>
        </w:r>
        <w:r>
          <w:rPr>
            <w:noProof/>
            <w:webHidden/>
          </w:rPr>
        </w:r>
        <w:r>
          <w:rPr>
            <w:noProof/>
            <w:webHidden/>
          </w:rPr>
          <w:fldChar w:fldCharType="separate"/>
        </w:r>
        <w:r w:rsidR="005418FC">
          <w:rPr>
            <w:noProof/>
            <w:webHidden/>
          </w:rPr>
          <w:t>135</w:t>
        </w:r>
        <w:r>
          <w:rPr>
            <w:noProof/>
            <w:webHidden/>
          </w:rPr>
          <w:fldChar w:fldCharType="end"/>
        </w:r>
      </w:hyperlink>
    </w:p>
    <w:p w14:paraId="2267B1E5" w14:textId="06BB1FB9" w:rsidR="002F06CD" w:rsidRDefault="002F06CD">
      <w:pPr>
        <w:pStyle w:val="Zoznamobrzkov"/>
        <w:tabs>
          <w:tab w:val="right" w:leader="dot" w:pos="9062"/>
        </w:tabs>
        <w:rPr>
          <w:rFonts w:eastAsiaTheme="minorEastAsia"/>
          <w:noProof/>
          <w:sz w:val="24"/>
          <w:szCs w:val="24"/>
          <w:lang w:eastAsia="sk-SK"/>
        </w:rPr>
      </w:pPr>
      <w:hyperlink w:anchor="_Toc182423441" w:history="1">
        <w:r w:rsidRPr="001830C6">
          <w:rPr>
            <w:rStyle w:val="Hypertextovprepojenie"/>
            <w:noProof/>
          </w:rPr>
          <w:t>Obr. 4</w:t>
        </w:r>
        <w:r w:rsidRPr="001830C6">
          <w:rPr>
            <w:rStyle w:val="Hypertextovprepojenie"/>
            <w:noProof/>
          </w:rPr>
          <w:noBreakHyphen/>
          <w:t>43. Pridelenie IP adresy zo servera 172.20.50.12</w:t>
        </w:r>
        <w:r>
          <w:rPr>
            <w:noProof/>
            <w:webHidden/>
          </w:rPr>
          <w:tab/>
        </w:r>
        <w:r>
          <w:rPr>
            <w:noProof/>
            <w:webHidden/>
          </w:rPr>
          <w:fldChar w:fldCharType="begin"/>
        </w:r>
        <w:r>
          <w:rPr>
            <w:noProof/>
            <w:webHidden/>
          </w:rPr>
          <w:instrText xml:space="preserve"> PAGEREF _Toc182423441 \h </w:instrText>
        </w:r>
        <w:r>
          <w:rPr>
            <w:noProof/>
            <w:webHidden/>
          </w:rPr>
        </w:r>
        <w:r>
          <w:rPr>
            <w:noProof/>
            <w:webHidden/>
          </w:rPr>
          <w:fldChar w:fldCharType="separate"/>
        </w:r>
        <w:r w:rsidR="005418FC">
          <w:rPr>
            <w:noProof/>
            <w:webHidden/>
          </w:rPr>
          <w:t>135</w:t>
        </w:r>
        <w:r>
          <w:rPr>
            <w:noProof/>
            <w:webHidden/>
          </w:rPr>
          <w:fldChar w:fldCharType="end"/>
        </w:r>
      </w:hyperlink>
    </w:p>
    <w:p w14:paraId="7F20752E" w14:textId="0936980B" w:rsidR="002F06CD" w:rsidRDefault="002F06CD">
      <w:pPr>
        <w:pStyle w:val="Zoznamobrzkov"/>
        <w:tabs>
          <w:tab w:val="right" w:leader="dot" w:pos="9062"/>
        </w:tabs>
        <w:rPr>
          <w:rFonts w:eastAsiaTheme="minorEastAsia"/>
          <w:noProof/>
          <w:sz w:val="24"/>
          <w:szCs w:val="24"/>
          <w:lang w:eastAsia="sk-SK"/>
        </w:rPr>
      </w:pPr>
      <w:hyperlink w:anchor="_Toc182423442" w:history="1">
        <w:r w:rsidRPr="001830C6">
          <w:rPr>
            <w:rStyle w:val="Hypertextovprepojenie"/>
            <w:noProof/>
          </w:rPr>
          <w:t>Obr. 5</w:t>
        </w:r>
        <w:r w:rsidRPr="001830C6">
          <w:rPr>
            <w:rStyle w:val="Hypertextovprepojenie"/>
            <w:noProof/>
          </w:rPr>
          <w:noBreakHyphen/>
          <w:t>1. Zobrazenie rolí FSMO</w:t>
        </w:r>
        <w:r>
          <w:rPr>
            <w:noProof/>
            <w:webHidden/>
          </w:rPr>
          <w:tab/>
        </w:r>
        <w:r>
          <w:rPr>
            <w:noProof/>
            <w:webHidden/>
          </w:rPr>
          <w:fldChar w:fldCharType="begin"/>
        </w:r>
        <w:r>
          <w:rPr>
            <w:noProof/>
            <w:webHidden/>
          </w:rPr>
          <w:instrText xml:space="preserve"> PAGEREF _Toc182423442 \h </w:instrText>
        </w:r>
        <w:r>
          <w:rPr>
            <w:noProof/>
            <w:webHidden/>
          </w:rPr>
        </w:r>
        <w:r>
          <w:rPr>
            <w:noProof/>
            <w:webHidden/>
          </w:rPr>
          <w:fldChar w:fldCharType="separate"/>
        </w:r>
        <w:r w:rsidR="005418FC">
          <w:rPr>
            <w:noProof/>
            <w:webHidden/>
          </w:rPr>
          <w:t>136</w:t>
        </w:r>
        <w:r>
          <w:rPr>
            <w:noProof/>
            <w:webHidden/>
          </w:rPr>
          <w:fldChar w:fldCharType="end"/>
        </w:r>
      </w:hyperlink>
    </w:p>
    <w:p w14:paraId="1B3C617F" w14:textId="01A96BC1" w:rsidR="002F06CD" w:rsidRDefault="002F06CD">
      <w:pPr>
        <w:pStyle w:val="Zoznamobrzkov"/>
        <w:tabs>
          <w:tab w:val="right" w:leader="dot" w:pos="9062"/>
        </w:tabs>
        <w:rPr>
          <w:rFonts w:eastAsiaTheme="minorEastAsia"/>
          <w:noProof/>
          <w:sz w:val="24"/>
          <w:szCs w:val="24"/>
          <w:lang w:eastAsia="sk-SK"/>
        </w:rPr>
      </w:pPr>
      <w:hyperlink w:anchor="_Toc182423443" w:history="1">
        <w:r w:rsidRPr="001830C6">
          <w:rPr>
            <w:rStyle w:val="Hypertextovprepojenie"/>
            <w:noProof/>
          </w:rPr>
          <w:t>Obr. 5</w:t>
        </w:r>
        <w:r w:rsidRPr="001830C6">
          <w:rPr>
            <w:rStyle w:val="Hypertextovprepojenie"/>
            <w:noProof/>
          </w:rPr>
          <w:noBreakHyphen/>
          <w:t>2. Remove Roles and Features, Server Manager</w:t>
        </w:r>
        <w:r>
          <w:rPr>
            <w:noProof/>
            <w:webHidden/>
          </w:rPr>
          <w:tab/>
        </w:r>
        <w:r>
          <w:rPr>
            <w:noProof/>
            <w:webHidden/>
          </w:rPr>
          <w:fldChar w:fldCharType="begin"/>
        </w:r>
        <w:r>
          <w:rPr>
            <w:noProof/>
            <w:webHidden/>
          </w:rPr>
          <w:instrText xml:space="preserve"> PAGEREF _Toc182423443 \h </w:instrText>
        </w:r>
        <w:r>
          <w:rPr>
            <w:noProof/>
            <w:webHidden/>
          </w:rPr>
        </w:r>
        <w:r>
          <w:rPr>
            <w:noProof/>
            <w:webHidden/>
          </w:rPr>
          <w:fldChar w:fldCharType="separate"/>
        </w:r>
        <w:r w:rsidR="005418FC">
          <w:rPr>
            <w:noProof/>
            <w:webHidden/>
          </w:rPr>
          <w:t>137</w:t>
        </w:r>
        <w:r>
          <w:rPr>
            <w:noProof/>
            <w:webHidden/>
          </w:rPr>
          <w:fldChar w:fldCharType="end"/>
        </w:r>
      </w:hyperlink>
    </w:p>
    <w:p w14:paraId="7674FB4F" w14:textId="5F2DA986" w:rsidR="002F06CD" w:rsidRDefault="002F06CD">
      <w:pPr>
        <w:pStyle w:val="Zoznamobrzkov"/>
        <w:tabs>
          <w:tab w:val="right" w:leader="dot" w:pos="9062"/>
        </w:tabs>
        <w:rPr>
          <w:rFonts w:eastAsiaTheme="minorEastAsia"/>
          <w:noProof/>
          <w:sz w:val="24"/>
          <w:szCs w:val="24"/>
          <w:lang w:eastAsia="sk-SK"/>
        </w:rPr>
      </w:pPr>
      <w:hyperlink w:anchor="_Toc182423444" w:history="1">
        <w:r w:rsidRPr="001830C6">
          <w:rPr>
            <w:rStyle w:val="Hypertextovprepojenie"/>
            <w:noProof/>
          </w:rPr>
          <w:t>Obr. 5</w:t>
        </w:r>
        <w:r w:rsidRPr="001830C6">
          <w:rPr>
            <w:rStyle w:val="Hypertextovprepojenie"/>
            <w:noProof/>
          </w:rPr>
          <w:noBreakHyphen/>
          <w:t>3. Before you begin, Remove Roles and Features</w:t>
        </w:r>
        <w:r>
          <w:rPr>
            <w:noProof/>
            <w:webHidden/>
          </w:rPr>
          <w:tab/>
        </w:r>
        <w:r>
          <w:rPr>
            <w:noProof/>
            <w:webHidden/>
          </w:rPr>
          <w:fldChar w:fldCharType="begin"/>
        </w:r>
        <w:r>
          <w:rPr>
            <w:noProof/>
            <w:webHidden/>
          </w:rPr>
          <w:instrText xml:space="preserve"> PAGEREF _Toc182423444 \h </w:instrText>
        </w:r>
        <w:r>
          <w:rPr>
            <w:noProof/>
            <w:webHidden/>
          </w:rPr>
        </w:r>
        <w:r>
          <w:rPr>
            <w:noProof/>
            <w:webHidden/>
          </w:rPr>
          <w:fldChar w:fldCharType="separate"/>
        </w:r>
        <w:r w:rsidR="005418FC">
          <w:rPr>
            <w:noProof/>
            <w:webHidden/>
          </w:rPr>
          <w:t>137</w:t>
        </w:r>
        <w:r>
          <w:rPr>
            <w:noProof/>
            <w:webHidden/>
          </w:rPr>
          <w:fldChar w:fldCharType="end"/>
        </w:r>
      </w:hyperlink>
    </w:p>
    <w:p w14:paraId="00D9EC0E" w14:textId="65C9D048" w:rsidR="002F06CD" w:rsidRDefault="002F06CD">
      <w:pPr>
        <w:pStyle w:val="Zoznamobrzkov"/>
        <w:tabs>
          <w:tab w:val="right" w:leader="dot" w:pos="9062"/>
        </w:tabs>
        <w:rPr>
          <w:rFonts w:eastAsiaTheme="minorEastAsia"/>
          <w:noProof/>
          <w:sz w:val="24"/>
          <w:szCs w:val="24"/>
          <w:lang w:eastAsia="sk-SK"/>
        </w:rPr>
      </w:pPr>
      <w:hyperlink w:anchor="_Toc182423445" w:history="1">
        <w:r w:rsidRPr="001830C6">
          <w:rPr>
            <w:rStyle w:val="Hypertextovprepojenie"/>
            <w:noProof/>
          </w:rPr>
          <w:t>Obr. 5</w:t>
        </w:r>
        <w:r w:rsidRPr="001830C6">
          <w:rPr>
            <w:rStyle w:val="Hypertextovprepojenie"/>
            <w:noProof/>
          </w:rPr>
          <w:noBreakHyphen/>
          <w:t>4. Select destination server, Remove Roles and Features</w:t>
        </w:r>
        <w:r>
          <w:rPr>
            <w:noProof/>
            <w:webHidden/>
          </w:rPr>
          <w:tab/>
        </w:r>
        <w:r>
          <w:rPr>
            <w:noProof/>
            <w:webHidden/>
          </w:rPr>
          <w:fldChar w:fldCharType="begin"/>
        </w:r>
        <w:r>
          <w:rPr>
            <w:noProof/>
            <w:webHidden/>
          </w:rPr>
          <w:instrText xml:space="preserve"> PAGEREF _Toc182423445 \h </w:instrText>
        </w:r>
        <w:r>
          <w:rPr>
            <w:noProof/>
            <w:webHidden/>
          </w:rPr>
        </w:r>
        <w:r>
          <w:rPr>
            <w:noProof/>
            <w:webHidden/>
          </w:rPr>
          <w:fldChar w:fldCharType="separate"/>
        </w:r>
        <w:r w:rsidR="005418FC">
          <w:rPr>
            <w:noProof/>
            <w:webHidden/>
          </w:rPr>
          <w:t>138</w:t>
        </w:r>
        <w:r>
          <w:rPr>
            <w:noProof/>
            <w:webHidden/>
          </w:rPr>
          <w:fldChar w:fldCharType="end"/>
        </w:r>
      </w:hyperlink>
    </w:p>
    <w:p w14:paraId="43418D5B" w14:textId="122A2AD7" w:rsidR="002F06CD" w:rsidRDefault="002F06CD">
      <w:pPr>
        <w:pStyle w:val="Zoznamobrzkov"/>
        <w:tabs>
          <w:tab w:val="right" w:leader="dot" w:pos="9062"/>
        </w:tabs>
        <w:rPr>
          <w:rFonts w:eastAsiaTheme="minorEastAsia"/>
          <w:noProof/>
          <w:sz w:val="24"/>
          <w:szCs w:val="24"/>
          <w:lang w:eastAsia="sk-SK"/>
        </w:rPr>
      </w:pPr>
      <w:hyperlink w:anchor="_Toc182423446" w:history="1">
        <w:r w:rsidRPr="001830C6">
          <w:rPr>
            <w:rStyle w:val="Hypertextovprepojenie"/>
            <w:noProof/>
          </w:rPr>
          <w:t>Obr. 5</w:t>
        </w:r>
        <w:r w:rsidRPr="001830C6">
          <w:rPr>
            <w:rStyle w:val="Hypertextovprepojenie"/>
            <w:noProof/>
          </w:rPr>
          <w:noBreakHyphen/>
          <w:t>5. Varovanie, potrebné degradovanie radiča domény</w:t>
        </w:r>
        <w:r>
          <w:rPr>
            <w:noProof/>
            <w:webHidden/>
          </w:rPr>
          <w:tab/>
        </w:r>
        <w:r>
          <w:rPr>
            <w:noProof/>
            <w:webHidden/>
          </w:rPr>
          <w:fldChar w:fldCharType="begin"/>
        </w:r>
        <w:r>
          <w:rPr>
            <w:noProof/>
            <w:webHidden/>
          </w:rPr>
          <w:instrText xml:space="preserve"> PAGEREF _Toc182423446 \h </w:instrText>
        </w:r>
        <w:r>
          <w:rPr>
            <w:noProof/>
            <w:webHidden/>
          </w:rPr>
        </w:r>
        <w:r>
          <w:rPr>
            <w:noProof/>
            <w:webHidden/>
          </w:rPr>
          <w:fldChar w:fldCharType="separate"/>
        </w:r>
        <w:r w:rsidR="005418FC">
          <w:rPr>
            <w:noProof/>
            <w:webHidden/>
          </w:rPr>
          <w:t>139</w:t>
        </w:r>
        <w:r>
          <w:rPr>
            <w:noProof/>
            <w:webHidden/>
          </w:rPr>
          <w:fldChar w:fldCharType="end"/>
        </w:r>
      </w:hyperlink>
    </w:p>
    <w:p w14:paraId="44D8C5B5" w14:textId="6372D0C2" w:rsidR="002F06CD" w:rsidRDefault="002F06CD">
      <w:pPr>
        <w:pStyle w:val="Zoznamobrzkov"/>
        <w:tabs>
          <w:tab w:val="right" w:leader="dot" w:pos="9062"/>
        </w:tabs>
        <w:rPr>
          <w:rFonts w:eastAsiaTheme="minorEastAsia"/>
          <w:noProof/>
          <w:sz w:val="24"/>
          <w:szCs w:val="24"/>
          <w:lang w:eastAsia="sk-SK"/>
        </w:rPr>
      </w:pPr>
      <w:hyperlink w:anchor="_Toc182423447" w:history="1">
        <w:r w:rsidRPr="001830C6">
          <w:rPr>
            <w:rStyle w:val="Hypertextovprepojenie"/>
            <w:noProof/>
          </w:rPr>
          <w:t>Obr. 5</w:t>
        </w:r>
        <w:r w:rsidRPr="001830C6">
          <w:rPr>
            <w:rStyle w:val="Hypertextovprepojenie"/>
            <w:noProof/>
          </w:rPr>
          <w:noBreakHyphen/>
          <w:t>6. Credentials, Active Directory Domain Services Configuration Wizard</w:t>
        </w:r>
        <w:r>
          <w:rPr>
            <w:noProof/>
            <w:webHidden/>
          </w:rPr>
          <w:tab/>
        </w:r>
        <w:r>
          <w:rPr>
            <w:noProof/>
            <w:webHidden/>
          </w:rPr>
          <w:fldChar w:fldCharType="begin"/>
        </w:r>
        <w:r>
          <w:rPr>
            <w:noProof/>
            <w:webHidden/>
          </w:rPr>
          <w:instrText xml:space="preserve"> PAGEREF _Toc182423447 \h </w:instrText>
        </w:r>
        <w:r>
          <w:rPr>
            <w:noProof/>
            <w:webHidden/>
          </w:rPr>
        </w:r>
        <w:r>
          <w:rPr>
            <w:noProof/>
            <w:webHidden/>
          </w:rPr>
          <w:fldChar w:fldCharType="separate"/>
        </w:r>
        <w:r w:rsidR="005418FC">
          <w:rPr>
            <w:noProof/>
            <w:webHidden/>
          </w:rPr>
          <w:t>140</w:t>
        </w:r>
        <w:r>
          <w:rPr>
            <w:noProof/>
            <w:webHidden/>
          </w:rPr>
          <w:fldChar w:fldCharType="end"/>
        </w:r>
      </w:hyperlink>
    </w:p>
    <w:p w14:paraId="4B259A67" w14:textId="3F60CF70" w:rsidR="002F06CD" w:rsidRDefault="002F06CD">
      <w:pPr>
        <w:pStyle w:val="Zoznamobrzkov"/>
        <w:tabs>
          <w:tab w:val="right" w:leader="dot" w:pos="9062"/>
        </w:tabs>
        <w:rPr>
          <w:rFonts w:eastAsiaTheme="minorEastAsia"/>
          <w:noProof/>
          <w:sz w:val="24"/>
          <w:szCs w:val="24"/>
          <w:lang w:eastAsia="sk-SK"/>
        </w:rPr>
      </w:pPr>
      <w:hyperlink w:anchor="_Toc182423448" w:history="1">
        <w:r w:rsidRPr="001830C6">
          <w:rPr>
            <w:rStyle w:val="Hypertextovprepojenie"/>
            <w:noProof/>
          </w:rPr>
          <w:t>Obr. 5</w:t>
        </w:r>
        <w:r w:rsidRPr="001830C6">
          <w:rPr>
            <w:rStyle w:val="Hypertextovprepojenie"/>
            <w:noProof/>
          </w:rPr>
          <w:noBreakHyphen/>
          <w:t>7. Warnings, Active Directory Domain Services Configuration Wizard</w:t>
        </w:r>
        <w:r>
          <w:rPr>
            <w:noProof/>
            <w:webHidden/>
          </w:rPr>
          <w:tab/>
        </w:r>
        <w:r>
          <w:rPr>
            <w:noProof/>
            <w:webHidden/>
          </w:rPr>
          <w:fldChar w:fldCharType="begin"/>
        </w:r>
        <w:r>
          <w:rPr>
            <w:noProof/>
            <w:webHidden/>
          </w:rPr>
          <w:instrText xml:space="preserve"> PAGEREF _Toc182423448 \h </w:instrText>
        </w:r>
        <w:r>
          <w:rPr>
            <w:noProof/>
            <w:webHidden/>
          </w:rPr>
        </w:r>
        <w:r>
          <w:rPr>
            <w:noProof/>
            <w:webHidden/>
          </w:rPr>
          <w:fldChar w:fldCharType="separate"/>
        </w:r>
        <w:r w:rsidR="005418FC">
          <w:rPr>
            <w:noProof/>
            <w:webHidden/>
          </w:rPr>
          <w:t>141</w:t>
        </w:r>
        <w:r>
          <w:rPr>
            <w:noProof/>
            <w:webHidden/>
          </w:rPr>
          <w:fldChar w:fldCharType="end"/>
        </w:r>
      </w:hyperlink>
    </w:p>
    <w:p w14:paraId="7CA13F99" w14:textId="06453F0C" w:rsidR="002F06CD" w:rsidRDefault="002F06CD">
      <w:pPr>
        <w:pStyle w:val="Zoznamobrzkov"/>
        <w:tabs>
          <w:tab w:val="right" w:leader="dot" w:pos="9062"/>
        </w:tabs>
        <w:rPr>
          <w:rFonts w:eastAsiaTheme="minorEastAsia"/>
          <w:noProof/>
          <w:sz w:val="24"/>
          <w:szCs w:val="24"/>
          <w:lang w:eastAsia="sk-SK"/>
        </w:rPr>
      </w:pPr>
      <w:hyperlink w:anchor="_Toc182423449" w:history="1">
        <w:r w:rsidRPr="001830C6">
          <w:rPr>
            <w:rStyle w:val="Hypertextovprepojenie"/>
            <w:noProof/>
          </w:rPr>
          <w:t>Obr. 5</w:t>
        </w:r>
        <w:r w:rsidRPr="001830C6">
          <w:rPr>
            <w:rStyle w:val="Hypertextovprepojenie"/>
            <w:noProof/>
          </w:rPr>
          <w:noBreakHyphen/>
          <w:t>8. New Administrator Password, Active Directory Domain Services Configuration Wizard</w:t>
        </w:r>
        <w:r>
          <w:rPr>
            <w:noProof/>
            <w:webHidden/>
          </w:rPr>
          <w:tab/>
        </w:r>
        <w:r>
          <w:rPr>
            <w:noProof/>
            <w:webHidden/>
          </w:rPr>
          <w:fldChar w:fldCharType="begin"/>
        </w:r>
        <w:r>
          <w:rPr>
            <w:noProof/>
            <w:webHidden/>
          </w:rPr>
          <w:instrText xml:space="preserve"> PAGEREF _Toc182423449 \h </w:instrText>
        </w:r>
        <w:r>
          <w:rPr>
            <w:noProof/>
            <w:webHidden/>
          </w:rPr>
        </w:r>
        <w:r>
          <w:rPr>
            <w:noProof/>
            <w:webHidden/>
          </w:rPr>
          <w:fldChar w:fldCharType="separate"/>
        </w:r>
        <w:r w:rsidR="005418FC">
          <w:rPr>
            <w:noProof/>
            <w:webHidden/>
          </w:rPr>
          <w:t>142</w:t>
        </w:r>
        <w:r>
          <w:rPr>
            <w:noProof/>
            <w:webHidden/>
          </w:rPr>
          <w:fldChar w:fldCharType="end"/>
        </w:r>
      </w:hyperlink>
    </w:p>
    <w:p w14:paraId="5111DD26" w14:textId="255FF1E7" w:rsidR="002F06CD" w:rsidRDefault="002F06CD">
      <w:pPr>
        <w:pStyle w:val="Zoznamobrzkov"/>
        <w:tabs>
          <w:tab w:val="right" w:leader="dot" w:pos="9062"/>
        </w:tabs>
        <w:rPr>
          <w:rFonts w:eastAsiaTheme="minorEastAsia"/>
          <w:noProof/>
          <w:sz w:val="24"/>
          <w:szCs w:val="24"/>
          <w:lang w:eastAsia="sk-SK"/>
        </w:rPr>
      </w:pPr>
      <w:hyperlink w:anchor="_Toc182423450" w:history="1">
        <w:r w:rsidRPr="001830C6">
          <w:rPr>
            <w:rStyle w:val="Hypertextovprepojenie"/>
            <w:noProof/>
          </w:rPr>
          <w:t>Obr. 5</w:t>
        </w:r>
        <w:r w:rsidRPr="001830C6">
          <w:rPr>
            <w:rStyle w:val="Hypertextovprepojenie"/>
            <w:noProof/>
          </w:rPr>
          <w:noBreakHyphen/>
          <w:t>9. Review Options, Active Directory Domain Services Configuration Wizard</w:t>
        </w:r>
        <w:r>
          <w:rPr>
            <w:noProof/>
            <w:webHidden/>
          </w:rPr>
          <w:tab/>
        </w:r>
        <w:r>
          <w:rPr>
            <w:noProof/>
            <w:webHidden/>
          </w:rPr>
          <w:fldChar w:fldCharType="begin"/>
        </w:r>
        <w:r>
          <w:rPr>
            <w:noProof/>
            <w:webHidden/>
          </w:rPr>
          <w:instrText xml:space="preserve"> PAGEREF _Toc182423450 \h </w:instrText>
        </w:r>
        <w:r>
          <w:rPr>
            <w:noProof/>
            <w:webHidden/>
          </w:rPr>
        </w:r>
        <w:r>
          <w:rPr>
            <w:noProof/>
            <w:webHidden/>
          </w:rPr>
          <w:fldChar w:fldCharType="separate"/>
        </w:r>
        <w:r w:rsidR="005418FC">
          <w:rPr>
            <w:noProof/>
            <w:webHidden/>
          </w:rPr>
          <w:t>143</w:t>
        </w:r>
        <w:r>
          <w:rPr>
            <w:noProof/>
            <w:webHidden/>
          </w:rPr>
          <w:fldChar w:fldCharType="end"/>
        </w:r>
      </w:hyperlink>
    </w:p>
    <w:p w14:paraId="355DCB5B" w14:textId="7F8D8399" w:rsidR="002F06CD" w:rsidRDefault="002F06CD">
      <w:pPr>
        <w:pStyle w:val="Zoznamobrzkov"/>
        <w:tabs>
          <w:tab w:val="right" w:leader="dot" w:pos="9062"/>
        </w:tabs>
        <w:rPr>
          <w:rFonts w:eastAsiaTheme="minorEastAsia"/>
          <w:noProof/>
          <w:sz w:val="24"/>
          <w:szCs w:val="24"/>
          <w:lang w:eastAsia="sk-SK"/>
        </w:rPr>
      </w:pPr>
      <w:hyperlink w:anchor="_Toc182423451" w:history="1">
        <w:r w:rsidRPr="001830C6">
          <w:rPr>
            <w:rStyle w:val="Hypertextovprepojenie"/>
            <w:noProof/>
          </w:rPr>
          <w:t>Obr. 5</w:t>
        </w:r>
        <w:r w:rsidRPr="001830C6">
          <w:rPr>
            <w:rStyle w:val="Hypertextovprepojenie"/>
            <w:noProof/>
          </w:rPr>
          <w:noBreakHyphen/>
          <w:t>10. Powershell skript pre degradovanie radiča domény</w:t>
        </w:r>
        <w:r>
          <w:rPr>
            <w:noProof/>
            <w:webHidden/>
          </w:rPr>
          <w:tab/>
        </w:r>
        <w:r>
          <w:rPr>
            <w:noProof/>
            <w:webHidden/>
          </w:rPr>
          <w:fldChar w:fldCharType="begin"/>
        </w:r>
        <w:r>
          <w:rPr>
            <w:noProof/>
            <w:webHidden/>
          </w:rPr>
          <w:instrText xml:space="preserve"> PAGEREF _Toc182423451 \h </w:instrText>
        </w:r>
        <w:r>
          <w:rPr>
            <w:noProof/>
            <w:webHidden/>
          </w:rPr>
        </w:r>
        <w:r>
          <w:rPr>
            <w:noProof/>
            <w:webHidden/>
          </w:rPr>
          <w:fldChar w:fldCharType="separate"/>
        </w:r>
        <w:r w:rsidR="005418FC">
          <w:rPr>
            <w:noProof/>
            <w:webHidden/>
          </w:rPr>
          <w:t>143</w:t>
        </w:r>
        <w:r>
          <w:rPr>
            <w:noProof/>
            <w:webHidden/>
          </w:rPr>
          <w:fldChar w:fldCharType="end"/>
        </w:r>
      </w:hyperlink>
    </w:p>
    <w:p w14:paraId="6A4F1FA6" w14:textId="29B75F14" w:rsidR="002F06CD" w:rsidRDefault="002F06CD">
      <w:pPr>
        <w:pStyle w:val="Zoznamobrzkov"/>
        <w:tabs>
          <w:tab w:val="right" w:leader="dot" w:pos="9062"/>
        </w:tabs>
        <w:rPr>
          <w:rFonts w:eastAsiaTheme="minorEastAsia"/>
          <w:noProof/>
          <w:sz w:val="24"/>
          <w:szCs w:val="24"/>
          <w:lang w:eastAsia="sk-SK"/>
        </w:rPr>
      </w:pPr>
      <w:hyperlink w:anchor="_Toc182423452" w:history="1">
        <w:r w:rsidRPr="001830C6">
          <w:rPr>
            <w:rStyle w:val="Hypertextovprepojenie"/>
            <w:noProof/>
          </w:rPr>
          <w:t>Obr. 5</w:t>
        </w:r>
        <w:r w:rsidRPr="001830C6">
          <w:rPr>
            <w:rStyle w:val="Hypertextovprepojenie"/>
            <w:noProof/>
          </w:rPr>
          <w:noBreakHyphen/>
          <w:t>11. Priebeh postupu degradovania servera, Active Directory Domain Services Configuration Wizard</w:t>
        </w:r>
        <w:r>
          <w:rPr>
            <w:noProof/>
            <w:webHidden/>
          </w:rPr>
          <w:tab/>
        </w:r>
        <w:r>
          <w:rPr>
            <w:noProof/>
            <w:webHidden/>
          </w:rPr>
          <w:fldChar w:fldCharType="begin"/>
        </w:r>
        <w:r>
          <w:rPr>
            <w:noProof/>
            <w:webHidden/>
          </w:rPr>
          <w:instrText xml:space="preserve"> PAGEREF _Toc182423452 \h </w:instrText>
        </w:r>
        <w:r>
          <w:rPr>
            <w:noProof/>
            <w:webHidden/>
          </w:rPr>
        </w:r>
        <w:r>
          <w:rPr>
            <w:noProof/>
            <w:webHidden/>
          </w:rPr>
          <w:fldChar w:fldCharType="separate"/>
        </w:r>
        <w:r w:rsidR="005418FC">
          <w:rPr>
            <w:noProof/>
            <w:webHidden/>
          </w:rPr>
          <w:t>144</w:t>
        </w:r>
        <w:r>
          <w:rPr>
            <w:noProof/>
            <w:webHidden/>
          </w:rPr>
          <w:fldChar w:fldCharType="end"/>
        </w:r>
      </w:hyperlink>
    </w:p>
    <w:p w14:paraId="787E08FB" w14:textId="49F4EE35" w:rsidR="002F06CD" w:rsidRDefault="002F06CD">
      <w:pPr>
        <w:pStyle w:val="Zoznamobrzkov"/>
        <w:tabs>
          <w:tab w:val="right" w:leader="dot" w:pos="9062"/>
        </w:tabs>
        <w:rPr>
          <w:rFonts w:eastAsiaTheme="minorEastAsia"/>
          <w:noProof/>
          <w:sz w:val="24"/>
          <w:szCs w:val="24"/>
          <w:lang w:eastAsia="sk-SK"/>
        </w:rPr>
      </w:pPr>
      <w:hyperlink w:anchor="_Toc182423453" w:history="1">
        <w:r w:rsidRPr="001830C6">
          <w:rPr>
            <w:rStyle w:val="Hypertextovprepojenie"/>
            <w:noProof/>
          </w:rPr>
          <w:t>Obr. 5</w:t>
        </w:r>
        <w:r w:rsidRPr="001830C6">
          <w:rPr>
            <w:rStyle w:val="Hypertextovprepojenie"/>
            <w:noProof/>
          </w:rPr>
          <w:noBreakHyphen/>
          <w:t>12. Results, Active Directory Domain Services Configuration Wizard</w:t>
        </w:r>
        <w:r>
          <w:rPr>
            <w:noProof/>
            <w:webHidden/>
          </w:rPr>
          <w:tab/>
        </w:r>
        <w:r>
          <w:rPr>
            <w:noProof/>
            <w:webHidden/>
          </w:rPr>
          <w:fldChar w:fldCharType="begin"/>
        </w:r>
        <w:r>
          <w:rPr>
            <w:noProof/>
            <w:webHidden/>
          </w:rPr>
          <w:instrText xml:space="preserve"> PAGEREF _Toc182423453 \h </w:instrText>
        </w:r>
        <w:r>
          <w:rPr>
            <w:noProof/>
            <w:webHidden/>
          </w:rPr>
        </w:r>
        <w:r>
          <w:rPr>
            <w:noProof/>
            <w:webHidden/>
          </w:rPr>
          <w:fldChar w:fldCharType="separate"/>
        </w:r>
        <w:r w:rsidR="005418FC">
          <w:rPr>
            <w:noProof/>
            <w:webHidden/>
          </w:rPr>
          <w:t>145</w:t>
        </w:r>
        <w:r>
          <w:rPr>
            <w:noProof/>
            <w:webHidden/>
          </w:rPr>
          <w:fldChar w:fldCharType="end"/>
        </w:r>
      </w:hyperlink>
    </w:p>
    <w:p w14:paraId="162B71AF" w14:textId="01A4E64A" w:rsidR="002F06CD" w:rsidRDefault="002F06CD">
      <w:pPr>
        <w:pStyle w:val="Zoznamobrzkov"/>
        <w:tabs>
          <w:tab w:val="right" w:leader="dot" w:pos="9062"/>
        </w:tabs>
        <w:rPr>
          <w:rFonts w:eastAsiaTheme="minorEastAsia"/>
          <w:noProof/>
          <w:sz w:val="24"/>
          <w:szCs w:val="24"/>
          <w:lang w:eastAsia="sk-SK"/>
        </w:rPr>
      </w:pPr>
      <w:hyperlink w:anchor="_Toc182423454" w:history="1">
        <w:r w:rsidRPr="001830C6">
          <w:rPr>
            <w:rStyle w:val="Hypertextovprepojenie"/>
            <w:noProof/>
          </w:rPr>
          <w:t>Obr. 5</w:t>
        </w:r>
        <w:r w:rsidRPr="001830C6">
          <w:rPr>
            <w:rStyle w:val="Hypertextovprepojenie"/>
            <w:noProof/>
          </w:rPr>
          <w:noBreakHyphen/>
          <w:t>13 Voľba rolí pre odstránenie</w:t>
        </w:r>
        <w:r>
          <w:rPr>
            <w:noProof/>
            <w:webHidden/>
          </w:rPr>
          <w:tab/>
        </w:r>
        <w:r>
          <w:rPr>
            <w:noProof/>
            <w:webHidden/>
          </w:rPr>
          <w:fldChar w:fldCharType="begin"/>
        </w:r>
        <w:r>
          <w:rPr>
            <w:noProof/>
            <w:webHidden/>
          </w:rPr>
          <w:instrText xml:space="preserve"> PAGEREF _Toc182423454 \h </w:instrText>
        </w:r>
        <w:r>
          <w:rPr>
            <w:noProof/>
            <w:webHidden/>
          </w:rPr>
        </w:r>
        <w:r>
          <w:rPr>
            <w:noProof/>
            <w:webHidden/>
          </w:rPr>
          <w:fldChar w:fldCharType="separate"/>
        </w:r>
        <w:r w:rsidR="005418FC">
          <w:rPr>
            <w:noProof/>
            <w:webHidden/>
          </w:rPr>
          <w:t>146</w:t>
        </w:r>
        <w:r>
          <w:rPr>
            <w:noProof/>
            <w:webHidden/>
          </w:rPr>
          <w:fldChar w:fldCharType="end"/>
        </w:r>
      </w:hyperlink>
    </w:p>
    <w:p w14:paraId="1BB4FAA7" w14:textId="1A1074FB" w:rsidR="002F06CD" w:rsidRDefault="002F06CD">
      <w:pPr>
        <w:pStyle w:val="Zoznamobrzkov"/>
        <w:tabs>
          <w:tab w:val="right" w:leader="dot" w:pos="9062"/>
        </w:tabs>
        <w:rPr>
          <w:rFonts w:eastAsiaTheme="minorEastAsia"/>
          <w:noProof/>
          <w:sz w:val="24"/>
          <w:szCs w:val="24"/>
          <w:lang w:eastAsia="sk-SK"/>
        </w:rPr>
      </w:pPr>
      <w:hyperlink w:anchor="_Toc182423455" w:history="1">
        <w:r w:rsidRPr="001830C6">
          <w:rPr>
            <w:rStyle w:val="Hypertextovprepojenie"/>
            <w:noProof/>
          </w:rPr>
          <w:t>Obr. 5</w:t>
        </w:r>
        <w:r w:rsidRPr="001830C6">
          <w:rPr>
            <w:rStyle w:val="Hypertextovprepojenie"/>
            <w:noProof/>
          </w:rPr>
          <w:noBreakHyphen/>
          <w:t>14. Confirm removal selections</w:t>
        </w:r>
        <w:r>
          <w:rPr>
            <w:noProof/>
            <w:webHidden/>
          </w:rPr>
          <w:tab/>
        </w:r>
        <w:r>
          <w:rPr>
            <w:noProof/>
            <w:webHidden/>
          </w:rPr>
          <w:fldChar w:fldCharType="begin"/>
        </w:r>
        <w:r>
          <w:rPr>
            <w:noProof/>
            <w:webHidden/>
          </w:rPr>
          <w:instrText xml:space="preserve"> PAGEREF _Toc182423455 \h </w:instrText>
        </w:r>
        <w:r>
          <w:rPr>
            <w:noProof/>
            <w:webHidden/>
          </w:rPr>
        </w:r>
        <w:r>
          <w:rPr>
            <w:noProof/>
            <w:webHidden/>
          </w:rPr>
          <w:fldChar w:fldCharType="separate"/>
        </w:r>
        <w:r w:rsidR="005418FC">
          <w:rPr>
            <w:noProof/>
            <w:webHidden/>
          </w:rPr>
          <w:t>147</w:t>
        </w:r>
        <w:r>
          <w:rPr>
            <w:noProof/>
            <w:webHidden/>
          </w:rPr>
          <w:fldChar w:fldCharType="end"/>
        </w:r>
      </w:hyperlink>
    </w:p>
    <w:p w14:paraId="0900955D" w14:textId="1F58FC6C" w:rsidR="002F06CD" w:rsidRDefault="002F06CD">
      <w:pPr>
        <w:pStyle w:val="Zoznamobrzkov"/>
        <w:tabs>
          <w:tab w:val="right" w:leader="dot" w:pos="9062"/>
        </w:tabs>
        <w:rPr>
          <w:rFonts w:eastAsiaTheme="minorEastAsia"/>
          <w:noProof/>
          <w:sz w:val="24"/>
          <w:szCs w:val="24"/>
          <w:lang w:eastAsia="sk-SK"/>
        </w:rPr>
      </w:pPr>
      <w:hyperlink w:anchor="_Toc182423456" w:history="1">
        <w:r w:rsidRPr="001830C6">
          <w:rPr>
            <w:rStyle w:val="Hypertextovprepojenie"/>
            <w:noProof/>
          </w:rPr>
          <w:t>Obr. 5</w:t>
        </w:r>
        <w:r w:rsidRPr="001830C6">
          <w:rPr>
            <w:rStyle w:val="Hypertextovprepojenie"/>
            <w:noProof/>
          </w:rPr>
          <w:noBreakHyphen/>
          <w:t>15. Removal progress</w:t>
        </w:r>
        <w:r>
          <w:rPr>
            <w:noProof/>
            <w:webHidden/>
          </w:rPr>
          <w:tab/>
        </w:r>
        <w:r>
          <w:rPr>
            <w:noProof/>
            <w:webHidden/>
          </w:rPr>
          <w:fldChar w:fldCharType="begin"/>
        </w:r>
        <w:r>
          <w:rPr>
            <w:noProof/>
            <w:webHidden/>
          </w:rPr>
          <w:instrText xml:space="preserve"> PAGEREF _Toc182423456 \h </w:instrText>
        </w:r>
        <w:r>
          <w:rPr>
            <w:noProof/>
            <w:webHidden/>
          </w:rPr>
        </w:r>
        <w:r>
          <w:rPr>
            <w:noProof/>
            <w:webHidden/>
          </w:rPr>
          <w:fldChar w:fldCharType="separate"/>
        </w:r>
        <w:r w:rsidR="005418FC">
          <w:rPr>
            <w:noProof/>
            <w:webHidden/>
          </w:rPr>
          <w:t>148</w:t>
        </w:r>
        <w:r>
          <w:rPr>
            <w:noProof/>
            <w:webHidden/>
          </w:rPr>
          <w:fldChar w:fldCharType="end"/>
        </w:r>
      </w:hyperlink>
    </w:p>
    <w:p w14:paraId="766EC934" w14:textId="1519EFD1" w:rsidR="002F06CD" w:rsidRDefault="002F06CD">
      <w:pPr>
        <w:pStyle w:val="Zoznamobrzkov"/>
        <w:tabs>
          <w:tab w:val="right" w:leader="dot" w:pos="9062"/>
        </w:tabs>
        <w:rPr>
          <w:rFonts w:eastAsiaTheme="minorEastAsia"/>
          <w:noProof/>
          <w:sz w:val="24"/>
          <w:szCs w:val="24"/>
          <w:lang w:eastAsia="sk-SK"/>
        </w:rPr>
      </w:pPr>
      <w:hyperlink w:anchor="_Toc182423457" w:history="1">
        <w:r w:rsidRPr="001830C6">
          <w:rPr>
            <w:rStyle w:val="Hypertextovprepojenie"/>
            <w:noProof/>
          </w:rPr>
          <w:t>Obr. 5</w:t>
        </w:r>
        <w:r w:rsidRPr="001830C6">
          <w:rPr>
            <w:rStyle w:val="Hypertextovprepojenie"/>
            <w:noProof/>
          </w:rPr>
          <w:noBreakHyphen/>
          <w:t>16. Spustenie konzoly Active Directory Users and Computers</w:t>
        </w:r>
        <w:r>
          <w:rPr>
            <w:noProof/>
            <w:webHidden/>
          </w:rPr>
          <w:tab/>
        </w:r>
        <w:r>
          <w:rPr>
            <w:noProof/>
            <w:webHidden/>
          </w:rPr>
          <w:fldChar w:fldCharType="begin"/>
        </w:r>
        <w:r>
          <w:rPr>
            <w:noProof/>
            <w:webHidden/>
          </w:rPr>
          <w:instrText xml:space="preserve"> PAGEREF _Toc182423457 \h </w:instrText>
        </w:r>
        <w:r>
          <w:rPr>
            <w:noProof/>
            <w:webHidden/>
          </w:rPr>
        </w:r>
        <w:r>
          <w:rPr>
            <w:noProof/>
            <w:webHidden/>
          </w:rPr>
          <w:fldChar w:fldCharType="separate"/>
        </w:r>
        <w:r w:rsidR="005418FC">
          <w:rPr>
            <w:noProof/>
            <w:webHidden/>
          </w:rPr>
          <w:t>148</w:t>
        </w:r>
        <w:r>
          <w:rPr>
            <w:noProof/>
            <w:webHidden/>
          </w:rPr>
          <w:fldChar w:fldCharType="end"/>
        </w:r>
      </w:hyperlink>
    </w:p>
    <w:p w14:paraId="1329C77B" w14:textId="0C60F53E" w:rsidR="002F06CD" w:rsidRDefault="002F06CD">
      <w:pPr>
        <w:pStyle w:val="Zoznamobrzkov"/>
        <w:tabs>
          <w:tab w:val="right" w:leader="dot" w:pos="9062"/>
        </w:tabs>
        <w:rPr>
          <w:rFonts w:eastAsiaTheme="minorEastAsia"/>
          <w:noProof/>
          <w:sz w:val="24"/>
          <w:szCs w:val="24"/>
          <w:lang w:eastAsia="sk-SK"/>
        </w:rPr>
      </w:pPr>
      <w:hyperlink w:anchor="_Toc182423458" w:history="1">
        <w:r w:rsidRPr="001830C6">
          <w:rPr>
            <w:rStyle w:val="Hypertextovprepojenie"/>
            <w:noProof/>
          </w:rPr>
          <w:t>Obr. 5</w:t>
        </w:r>
        <w:r w:rsidRPr="001830C6">
          <w:rPr>
            <w:rStyle w:val="Hypertextovprepojenie"/>
            <w:noProof/>
          </w:rPr>
          <w:noBreakHyphen/>
          <w:t>17. Doménové radiče, Active Directory Users and Computers</w:t>
        </w:r>
        <w:r>
          <w:rPr>
            <w:noProof/>
            <w:webHidden/>
          </w:rPr>
          <w:tab/>
        </w:r>
        <w:r>
          <w:rPr>
            <w:noProof/>
            <w:webHidden/>
          </w:rPr>
          <w:fldChar w:fldCharType="begin"/>
        </w:r>
        <w:r>
          <w:rPr>
            <w:noProof/>
            <w:webHidden/>
          </w:rPr>
          <w:instrText xml:space="preserve"> PAGEREF _Toc182423458 \h </w:instrText>
        </w:r>
        <w:r>
          <w:rPr>
            <w:noProof/>
            <w:webHidden/>
          </w:rPr>
        </w:r>
        <w:r>
          <w:rPr>
            <w:noProof/>
            <w:webHidden/>
          </w:rPr>
          <w:fldChar w:fldCharType="separate"/>
        </w:r>
        <w:r w:rsidR="005418FC">
          <w:rPr>
            <w:noProof/>
            <w:webHidden/>
          </w:rPr>
          <w:t>149</w:t>
        </w:r>
        <w:r>
          <w:rPr>
            <w:noProof/>
            <w:webHidden/>
          </w:rPr>
          <w:fldChar w:fldCharType="end"/>
        </w:r>
      </w:hyperlink>
    </w:p>
    <w:p w14:paraId="44D66943" w14:textId="4DBE04BC" w:rsidR="002F06CD" w:rsidRDefault="002F06CD">
      <w:pPr>
        <w:pStyle w:val="Zoznamobrzkov"/>
        <w:tabs>
          <w:tab w:val="right" w:leader="dot" w:pos="9062"/>
        </w:tabs>
        <w:rPr>
          <w:rFonts w:eastAsiaTheme="minorEastAsia"/>
          <w:noProof/>
          <w:sz w:val="24"/>
          <w:szCs w:val="24"/>
          <w:lang w:eastAsia="sk-SK"/>
        </w:rPr>
      </w:pPr>
      <w:hyperlink w:anchor="_Toc182423459" w:history="1">
        <w:r w:rsidRPr="001830C6">
          <w:rPr>
            <w:rStyle w:val="Hypertextovprepojenie"/>
            <w:noProof/>
          </w:rPr>
          <w:t>Obr. 5</w:t>
        </w:r>
        <w:r w:rsidRPr="001830C6">
          <w:rPr>
            <w:rStyle w:val="Hypertextovprepojenie"/>
            <w:noProof/>
          </w:rPr>
          <w:noBreakHyphen/>
          <w:t>18. Počítače v doméne, Active Directory Users and Computers</w:t>
        </w:r>
        <w:r>
          <w:rPr>
            <w:noProof/>
            <w:webHidden/>
          </w:rPr>
          <w:tab/>
        </w:r>
        <w:r>
          <w:rPr>
            <w:noProof/>
            <w:webHidden/>
          </w:rPr>
          <w:fldChar w:fldCharType="begin"/>
        </w:r>
        <w:r>
          <w:rPr>
            <w:noProof/>
            <w:webHidden/>
          </w:rPr>
          <w:instrText xml:space="preserve"> PAGEREF _Toc182423459 \h </w:instrText>
        </w:r>
        <w:r>
          <w:rPr>
            <w:noProof/>
            <w:webHidden/>
          </w:rPr>
        </w:r>
        <w:r>
          <w:rPr>
            <w:noProof/>
            <w:webHidden/>
          </w:rPr>
          <w:fldChar w:fldCharType="separate"/>
        </w:r>
        <w:r w:rsidR="005418FC">
          <w:rPr>
            <w:noProof/>
            <w:webHidden/>
          </w:rPr>
          <w:t>149</w:t>
        </w:r>
        <w:r>
          <w:rPr>
            <w:noProof/>
            <w:webHidden/>
          </w:rPr>
          <w:fldChar w:fldCharType="end"/>
        </w:r>
      </w:hyperlink>
    </w:p>
    <w:p w14:paraId="7091164A" w14:textId="62217E6F" w:rsidR="002F06CD" w:rsidRDefault="002F06CD">
      <w:pPr>
        <w:pStyle w:val="Zoznamobrzkov"/>
        <w:tabs>
          <w:tab w:val="right" w:leader="dot" w:pos="9062"/>
        </w:tabs>
        <w:rPr>
          <w:rFonts w:eastAsiaTheme="minorEastAsia"/>
          <w:noProof/>
          <w:sz w:val="24"/>
          <w:szCs w:val="24"/>
          <w:lang w:eastAsia="sk-SK"/>
        </w:rPr>
      </w:pPr>
      <w:hyperlink w:anchor="_Toc182423460" w:history="1">
        <w:r w:rsidRPr="001830C6">
          <w:rPr>
            <w:rStyle w:val="Hypertextovprepojenie"/>
            <w:noProof/>
          </w:rPr>
          <w:t>Obr. 5</w:t>
        </w:r>
        <w:r w:rsidRPr="001830C6">
          <w:rPr>
            <w:rStyle w:val="Hypertextovprepojenie"/>
            <w:noProof/>
          </w:rPr>
          <w:noBreakHyphen/>
          <w:t>19. Odstránenie počítača z domény, Active Directory Users and Computers</w:t>
        </w:r>
        <w:r>
          <w:rPr>
            <w:noProof/>
            <w:webHidden/>
          </w:rPr>
          <w:tab/>
        </w:r>
        <w:r>
          <w:rPr>
            <w:noProof/>
            <w:webHidden/>
          </w:rPr>
          <w:fldChar w:fldCharType="begin"/>
        </w:r>
        <w:r>
          <w:rPr>
            <w:noProof/>
            <w:webHidden/>
          </w:rPr>
          <w:instrText xml:space="preserve"> PAGEREF _Toc182423460 \h </w:instrText>
        </w:r>
        <w:r>
          <w:rPr>
            <w:noProof/>
            <w:webHidden/>
          </w:rPr>
        </w:r>
        <w:r>
          <w:rPr>
            <w:noProof/>
            <w:webHidden/>
          </w:rPr>
          <w:fldChar w:fldCharType="separate"/>
        </w:r>
        <w:r w:rsidR="005418FC">
          <w:rPr>
            <w:noProof/>
            <w:webHidden/>
          </w:rPr>
          <w:t>149</w:t>
        </w:r>
        <w:r>
          <w:rPr>
            <w:noProof/>
            <w:webHidden/>
          </w:rPr>
          <w:fldChar w:fldCharType="end"/>
        </w:r>
      </w:hyperlink>
    </w:p>
    <w:p w14:paraId="091104C1" w14:textId="1E3B0EA8" w:rsidR="002F06CD" w:rsidRDefault="002F06CD">
      <w:pPr>
        <w:pStyle w:val="Zoznamobrzkov"/>
        <w:tabs>
          <w:tab w:val="right" w:leader="dot" w:pos="9062"/>
        </w:tabs>
        <w:rPr>
          <w:rFonts w:eastAsiaTheme="minorEastAsia"/>
          <w:noProof/>
          <w:sz w:val="24"/>
          <w:szCs w:val="24"/>
          <w:lang w:eastAsia="sk-SK"/>
        </w:rPr>
      </w:pPr>
      <w:hyperlink w:anchor="_Toc182423461" w:history="1">
        <w:r w:rsidRPr="001830C6">
          <w:rPr>
            <w:rStyle w:val="Hypertextovprepojenie"/>
            <w:noProof/>
          </w:rPr>
          <w:t>Obr. 5</w:t>
        </w:r>
        <w:r w:rsidRPr="001830C6">
          <w:rPr>
            <w:rStyle w:val="Hypertextovprepojenie"/>
            <w:noProof/>
          </w:rPr>
          <w:noBreakHyphen/>
          <w:t>20. Potvrdenie odstránenia počítača z domény, Active Directory Users and Computers</w:t>
        </w:r>
        <w:r>
          <w:rPr>
            <w:noProof/>
            <w:webHidden/>
          </w:rPr>
          <w:tab/>
        </w:r>
        <w:r>
          <w:rPr>
            <w:noProof/>
            <w:webHidden/>
          </w:rPr>
          <w:fldChar w:fldCharType="begin"/>
        </w:r>
        <w:r>
          <w:rPr>
            <w:noProof/>
            <w:webHidden/>
          </w:rPr>
          <w:instrText xml:space="preserve"> PAGEREF _Toc182423461 \h </w:instrText>
        </w:r>
        <w:r>
          <w:rPr>
            <w:noProof/>
            <w:webHidden/>
          </w:rPr>
        </w:r>
        <w:r>
          <w:rPr>
            <w:noProof/>
            <w:webHidden/>
          </w:rPr>
          <w:fldChar w:fldCharType="separate"/>
        </w:r>
        <w:r w:rsidR="005418FC">
          <w:rPr>
            <w:noProof/>
            <w:webHidden/>
          </w:rPr>
          <w:t>150</w:t>
        </w:r>
        <w:r>
          <w:rPr>
            <w:noProof/>
            <w:webHidden/>
          </w:rPr>
          <w:fldChar w:fldCharType="end"/>
        </w:r>
      </w:hyperlink>
    </w:p>
    <w:p w14:paraId="6CF01AEE" w14:textId="5F7D6365" w:rsidR="002F06CD" w:rsidRDefault="002F06CD">
      <w:pPr>
        <w:pStyle w:val="Zoznamobrzkov"/>
        <w:tabs>
          <w:tab w:val="right" w:leader="dot" w:pos="9062"/>
        </w:tabs>
        <w:rPr>
          <w:rFonts w:eastAsiaTheme="minorEastAsia"/>
          <w:noProof/>
          <w:sz w:val="24"/>
          <w:szCs w:val="24"/>
          <w:lang w:eastAsia="sk-SK"/>
        </w:rPr>
      </w:pPr>
      <w:hyperlink w:anchor="_Toc182423462" w:history="1">
        <w:r w:rsidRPr="001830C6">
          <w:rPr>
            <w:rStyle w:val="Hypertextovprepojenie"/>
            <w:noProof/>
          </w:rPr>
          <w:t>Obr. 5</w:t>
        </w:r>
        <w:r w:rsidRPr="001830C6">
          <w:rPr>
            <w:rStyle w:val="Hypertextovprepojenie"/>
            <w:noProof/>
          </w:rPr>
          <w:noBreakHyphen/>
          <w:t>21. Doménové radiče, Active Directory Users and Computers</w:t>
        </w:r>
        <w:r>
          <w:rPr>
            <w:noProof/>
            <w:webHidden/>
          </w:rPr>
          <w:tab/>
        </w:r>
        <w:r>
          <w:rPr>
            <w:noProof/>
            <w:webHidden/>
          </w:rPr>
          <w:fldChar w:fldCharType="begin"/>
        </w:r>
        <w:r>
          <w:rPr>
            <w:noProof/>
            <w:webHidden/>
          </w:rPr>
          <w:instrText xml:space="preserve"> PAGEREF _Toc182423462 \h </w:instrText>
        </w:r>
        <w:r>
          <w:rPr>
            <w:noProof/>
            <w:webHidden/>
          </w:rPr>
        </w:r>
        <w:r>
          <w:rPr>
            <w:noProof/>
            <w:webHidden/>
          </w:rPr>
          <w:fldChar w:fldCharType="separate"/>
        </w:r>
        <w:r w:rsidR="005418FC">
          <w:rPr>
            <w:noProof/>
            <w:webHidden/>
          </w:rPr>
          <w:t>150</w:t>
        </w:r>
        <w:r>
          <w:rPr>
            <w:noProof/>
            <w:webHidden/>
          </w:rPr>
          <w:fldChar w:fldCharType="end"/>
        </w:r>
      </w:hyperlink>
    </w:p>
    <w:p w14:paraId="52460CDA" w14:textId="0898C7E7" w:rsidR="002F06CD" w:rsidRDefault="002F06CD">
      <w:pPr>
        <w:pStyle w:val="Zoznamobrzkov"/>
        <w:tabs>
          <w:tab w:val="right" w:leader="dot" w:pos="9062"/>
        </w:tabs>
        <w:rPr>
          <w:rFonts w:eastAsiaTheme="minorEastAsia"/>
          <w:noProof/>
          <w:sz w:val="24"/>
          <w:szCs w:val="24"/>
          <w:lang w:eastAsia="sk-SK"/>
        </w:rPr>
      </w:pPr>
      <w:hyperlink w:anchor="_Toc182423463" w:history="1">
        <w:r w:rsidRPr="001830C6">
          <w:rPr>
            <w:rStyle w:val="Hypertextovprepojenie"/>
            <w:noProof/>
          </w:rPr>
          <w:t>Obr. 5</w:t>
        </w:r>
        <w:r w:rsidRPr="001830C6">
          <w:rPr>
            <w:rStyle w:val="Hypertextovprepojenie"/>
            <w:noProof/>
          </w:rPr>
          <w:noBreakHyphen/>
          <w:t>22. Výpis FSMO rolí</w:t>
        </w:r>
        <w:r>
          <w:rPr>
            <w:noProof/>
            <w:webHidden/>
          </w:rPr>
          <w:tab/>
        </w:r>
        <w:r>
          <w:rPr>
            <w:noProof/>
            <w:webHidden/>
          </w:rPr>
          <w:fldChar w:fldCharType="begin"/>
        </w:r>
        <w:r>
          <w:rPr>
            <w:noProof/>
            <w:webHidden/>
          </w:rPr>
          <w:instrText xml:space="preserve"> PAGEREF _Toc182423463 \h </w:instrText>
        </w:r>
        <w:r>
          <w:rPr>
            <w:noProof/>
            <w:webHidden/>
          </w:rPr>
        </w:r>
        <w:r>
          <w:rPr>
            <w:noProof/>
            <w:webHidden/>
          </w:rPr>
          <w:fldChar w:fldCharType="separate"/>
        </w:r>
        <w:r w:rsidR="005418FC">
          <w:rPr>
            <w:noProof/>
            <w:webHidden/>
          </w:rPr>
          <w:t>151</w:t>
        </w:r>
        <w:r>
          <w:rPr>
            <w:noProof/>
            <w:webHidden/>
          </w:rPr>
          <w:fldChar w:fldCharType="end"/>
        </w:r>
      </w:hyperlink>
    </w:p>
    <w:p w14:paraId="6467F2B7" w14:textId="06F7CBEF" w:rsidR="002F06CD" w:rsidRDefault="002F06CD">
      <w:pPr>
        <w:pStyle w:val="Zoznamobrzkov"/>
        <w:tabs>
          <w:tab w:val="right" w:leader="dot" w:pos="9062"/>
        </w:tabs>
        <w:rPr>
          <w:rFonts w:eastAsiaTheme="minorEastAsia"/>
          <w:noProof/>
          <w:sz w:val="24"/>
          <w:szCs w:val="24"/>
          <w:lang w:eastAsia="sk-SK"/>
        </w:rPr>
      </w:pPr>
      <w:hyperlink w:anchor="_Toc182423464" w:history="1">
        <w:r w:rsidRPr="001830C6">
          <w:rPr>
            <w:rStyle w:val="Hypertextovprepojenie"/>
            <w:noProof/>
          </w:rPr>
          <w:t>Obr. 5</w:t>
        </w:r>
        <w:r w:rsidRPr="001830C6">
          <w:rPr>
            <w:rStyle w:val="Hypertextovprepojenie"/>
            <w:noProof/>
          </w:rPr>
          <w:noBreakHyphen/>
          <w:t>23. Operation Masters, Active Directory Users and Computers</w:t>
        </w:r>
        <w:r>
          <w:rPr>
            <w:noProof/>
            <w:webHidden/>
          </w:rPr>
          <w:tab/>
        </w:r>
        <w:r>
          <w:rPr>
            <w:noProof/>
            <w:webHidden/>
          </w:rPr>
          <w:fldChar w:fldCharType="begin"/>
        </w:r>
        <w:r>
          <w:rPr>
            <w:noProof/>
            <w:webHidden/>
          </w:rPr>
          <w:instrText xml:space="preserve"> PAGEREF _Toc182423464 \h </w:instrText>
        </w:r>
        <w:r>
          <w:rPr>
            <w:noProof/>
            <w:webHidden/>
          </w:rPr>
        </w:r>
        <w:r>
          <w:rPr>
            <w:noProof/>
            <w:webHidden/>
          </w:rPr>
          <w:fldChar w:fldCharType="separate"/>
        </w:r>
        <w:r w:rsidR="005418FC">
          <w:rPr>
            <w:noProof/>
            <w:webHidden/>
          </w:rPr>
          <w:t>151</w:t>
        </w:r>
        <w:r>
          <w:rPr>
            <w:noProof/>
            <w:webHidden/>
          </w:rPr>
          <w:fldChar w:fldCharType="end"/>
        </w:r>
      </w:hyperlink>
    </w:p>
    <w:p w14:paraId="02D7496D" w14:textId="0DD4B19D" w:rsidR="002F06CD" w:rsidRDefault="002F06CD">
      <w:pPr>
        <w:pStyle w:val="Zoznamobrzkov"/>
        <w:tabs>
          <w:tab w:val="right" w:leader="dot" w:pos="9062"/>
        </w:tabs>
        <w:rPr>
          <w:rFonts w:eastAsiaTheme="minorEastAsia"/>
          <w:noProof/>
          <w:sz w:val="24"/>
          <w:szCs w:val="24"/>
          <w:lang w:eastAsia="sk-SK"/>
        </w:rPr>
      </w:pPr>
      <w:hyperlink w:anchor="_Toc182423465" w:history="1">
        <w:r w:rsidRPr="001830C6">
          <w:rPr>
            <w:rStyle w:val="Hypertextovprepojenie"/>
            <w:noProof/>
          </w:rPr>
          <w:t>Obr. 5</w:t>
        </w:r>
        <w:r w:rsidRPr="001830C6">
          <w:rPr>
            <w:rStyle w:val="Hypertextovprepojenie"/>
            <w:noProof/>
          </w:rPr>
          <w:noBreakHyphen/>
          <w:t>24. Potvrdenie presunu role</w:t>
        </w:r>
        <w:r>
          <w:rPr>
            <w:noProof/>
            <w:webHidden/>
          </w:rPr>
          <w:tab/>
        </w:r>
        <w:r>
          <w:rPr>
            <w:noProof/>
            <w:webHidden/>
          </w:rPr>
          <w:fldChar w:fldCharType="begin"/>
        </w:r>
        <w:r>
          <w:rPr>
            <w:noProof/>
            <w:webHidden/>
          </w:rPr>
          <w:instrText xml:space="preserve"> PAGEREF _Toc182423465 \h </w:instrText>
        </w:r>
        <w:r>
          <w:rPr>
            <w:noProof/>
            <w:webHidden/>
          </w:rPr>
        </w:r>
        <w:r>
          <w:rPr>
            <w:noProof/>
            <w:webHidden/>
          </w:rPr>
          <w:fldChar w:fldCharType="separate"/>
        </w:r>
        <w:r w:rsidR="005418FC">
          <w:rPr>
            <w:noProof/>
            <w:webHidden/>
          </w:rPr>
          <w:t>152</w:t>
        </w:r>
        <w:r>
          <w:rPr>
            <w:noProof/>
            <w:webHidden/>
          </w:rPr>
          <w:fldChar w:fldCharType="end"/>
        </w:r>
      </w:hyperlink>
    </w:p>
    <w:p w14:paraId="18288024" w14:textId="4A54F578" w:rsidR="002F06CD" w:rsidRDefault="002F06CD">
      <w:pPr>
        <w:pStyle w:val="Zoznamobrzkov"/>
        <w:tabs>
          <w:tab w:val="right" w:leader="dot" w:pos="9062"/>
        </w:tabs>
        <w:rPr>
          <w:rFonts w:eastAsiaTheme="minorEastAsia"/>
          <w:noProof/>
          <w:sz w:val="24"/>
          <w:szCs w:val="24"/>
          <w:lang w:eastAsia="sk-SK"/>
        </w:rPr>
      </w:pPr>
      <w:hyperlink w:anchor="_Toc182423466" w:history="1">
        <w:r w:rsidRPr="001830C6">
          <w:rPr>
            <w:rStyle w:val="Hypertextovprepojenie"/>
            <w:noProof/>
          </w:rPr>
          <w:t>Obr. 5</w:t>
        </w:r>
        <w:r w:rsidRPr="001830C6">
          <w:rPr>
            <w:rStyle w:val="Hypertextovprepojenie"/>
            <w:noProof/>
          </w:rPr>
          <w:noBreakHyphen/>
          <w:t>25. Úspešné presunie role</w:t>
        </w:r>
        <w:r>
          <w:rPr>
            <w:noProof/>
            <w:webHidden/>
          </w:rPr>
          <w:tab/>
        </w:r>
        <w:r>
          <w:rPr>
            <w:noProof/>
            <w:webHidden/>
          </w:rPr>
          <w:fldChar w:fldCharType="begin"/>
        </w:r>
        <w:r>
          <w:rPr>
            <w:noProof/>
            <w:webHidden/>
          </w:rPr>
          <w:instrText xml:space="preserve"> PAGEREF _Toc182423466 \h </w:instrText>
        </w:r>
        <w:r>
          <w:rPr>
            <w:noProof/>
            <w:webHidden/>
          </w:rPr>
        </w:r>
        <w:r>
          <w:rPr>
            <w:noProof/>
            <w:webHidden/>
          </w:rPr>
          <w:fldChar w:fldCharType="separate"/>
        </w:r>
        <w:r w:rsidR="005418FC">
          <w:rPr>
            <w:noProof/>
            <w:webHidden/>
          </w:rPr>
          <w:t>152</w:t>
        </w:r>
        <w:r>
          <w:rPr>
            <w:noProof/>
            <w:webHidden/>
          </w:rPr>
          <w:fldChar w:fldCharType="end"/>
        </w:r>
      </w:hyperlink>
    </w:p>
    <w:p w14:paraId="64C898A1" w14:textId="67B286F2" w:rsidR="002F06CD" w:rsidRDefault="002F06CD">
      <w:pPr>
        <w:pStyle w:val="Zoznamobrzkov"/>
        <w:tabs>
          <w:tab w:val="right" w:leader="dot" w:pos="9062"/>
        </w:tabs>
        <w:rPr>
          <w:rFonts w:eastAsiaTheme="minorEastAsia"/>
          <w:noProof/>
          <w:sz w:val="24"/>
          <w:szCs w:val="24"/>
          <w:lang w:eastAsia="sk-SK"/>
        </w:rPr>
      </w:pPr>
      <w:hyperlink w:anchor="_Toc182423467" w:history="1">
        <w:r w:rsidRPr="001830C6">
          <w:rPr>
            <w:rStyle w:val="Hypertextovprepojenie"/>
            <w:noProof/>
          </w:rPr>
          <w:t>Obr. 5</w:t>
        </w:r>
        <w:r w:rsidRPr="001830C6">
          <w:rPr>
            <w:rStyle w:val="Hypertextovprepojenie"/>
            <w:noProof/>
          </w:rPr>
          <w:noBreakHyphen/>
          <w:t>26. Výsledné nastavenie po presune role</w:t>
        </w:r>
        <w:r>
          <w:rPr>
            <w:noProof/>
            <w:webHidden/>
          </w:rPr>
          <w:tab/>
        </w:r>
        <w:r>
          <w:rPr>
            <w:noProof/>
            <w:webHidden/>
          </w:rPr>
          <w:fldChar w:fldCharType="begin"/>
        </w:r>
        <w:r>
          <w:rPr>
            <w:noProof/>
            <w:webHidden/>
          </w:rPr>
          <w:instrText xml:space="preserve"> PAGEREF _Toc182423467 \h </w:instrText>
        </w:r>
        <w:r>
          <w:rPr>
            <w:noProof/>
            <w:webHidden/>
          </w:rPr>
        </w:r>
        <w:r>
          <w:rPr>
            <w:noProof/>
            <w:webHidden/>
          </w:rPr>
          <w:fldChar w:fldCharType="separate"/>
        </w:r>
        <w:r w:rsidR="005418FC">
          <w:rPr>
            <w:noProof/>
            <w:webHidden/>
          </w:rPr>
          <w:t>152</w:t>
        </w:r>
        <w:r>
          <w:rPr>
            <w:noProof/>
            <w:webHidden/>
          </w:rPr>
          <w:fldChar w:fldCharType="end"/>
        </w:r>
      </w:hyperlink>
    </w:p>
    <w:p w14:paraId="7E944821" w14:textId="7AA762EB" w:rsidR="002F06CD" w:rsidRDefault="002F06CD">
      <w:pPr>
        <w:pStyle w:val="Zoznamobrzkov"/>
        <w:tabs>
          <w:tab w:val="right" w:leader="dot" w:pos="9062"/>
        </w:tabs>
        <w:rPr>
          <w:rFonts w:eastAsiaTheme="minorEastAsia"/>
          <w:noProof/>
          <w:sz w:val="24"/>
          <w:szCs w:val="24"/>
          <w:lang w:eastAsia="sk-SK"/>
        </w:rPr>
      </w:pPr>
      <w:hyperlink w:anchor="_Toc182423468" w:history="1">
        <w:r w:rsidRPr="001830C6">
          <w:rPr>
            <w:rStyle w:val="Hypertextovprepojenie"/>
            <w:noProof/>
          </w:rPr>
          <w:t>Obr. 5</w:t>
        </w:r>
        <w:r w:rsidRPr="001830C6">
          <w:rPr>
            <w:rStyle w:val="Hypertextovprepojenie"/>
            <w:noProof/>
          </w:rPr>
          <w:noBreakHyphen/>
          <w:t>27. Role FSMO po presune RID, PDC a Infrastructure</w:t>
        </w:r>
        <w:r>
          <w:rPr>
            <w:noProof/>
            <w:webHidden/>
          </w:rPr>
          <w:tab/>
        </w:r>
        <w:r>
          <w:rPr>
            <w:noProof/>
            <w:webHidden/>
          </w:rPr>
          <w:fldChar w:fldCharType="begin"/>
        </w:r>
        <w:r>
          <w:rPr>
            <w:noProof/>
            <w:webHidden/>
          </w:rPr>
          <w:instrText xml:space="preserve"> PAGEREF _Toc182423468 \h </w:instrText>
        </w:r>
        <w:r>
          <w:rPr>
            <w:noProof/>
            <w:webHidden/>
          </w:rPr>
        </w:r>
        <w:r>
          <w:rPr>
            <w:noProof/>
            <w:webHidden/>
          </w:rPr>
          <w:fldChar w:fldCharType="separate"/>
        </w:r>
        <w:r w:rsidR="005418FC">
          <w:rPr>
            <w:noProof/>
            <w:webHidden/>
          </w:rPr>
          <w:t>153</w:t>
        </w:r>
        <w:r>
          <w:rPr>
            <w:noProof/>
            <w:webHidden/>
          </w:rPr>
          <w:fldChar w:fldCharType="end"/>
        </w:r>
      </w:hyperlink>
    </w:p>
    <w:p w14:paraId="19A00C8E" w14:textId="1FBCA700" w:rsidR="002F06CD" w:rsidRDefault="002F06CD">
      <w:pPr>
        <w:pStyle w:val="Zoznamobrzkov"/>
        <w:tabs>
          <w:tab w:val="right" w:leader="dot" w:pos="9062"/>
        </w:tabs>
        <w:rPr>
          <w:rFonts w:eastAsiaTheme="minorEastAsia"/>
          <w:noProof/>
          <w:sz w:val="24"/>
          <w:szCs w:val="24"/>
          <w:lang w:eastAsia="sk-SK"/>
        </w:rPr>
      </w:pPr>
      <w:hyperlink w:anchor="_Toc182423469" w:history="1">
        <w:r w:rsidRPr="001830C6">
          <w:rPr>
            <w:rStyle w:val="Hypertextovprepojenie"/>
            <w:noProof/>
          </w:rPr>
          <w:t>Obr. 5</w:t>
        </w:r>
        <w:r w:rsidRPr="001830C6">
          <w:rPr>
            <w:rStyle w:val="Hypertextovprepojenie"/>
            <w:noProof/>
          </w:rPr>
          <w:noBreakHyphen/>
          <w:t>28. Voľba operation Masters, Active Directory Domains and Trusts</w:t>
        </w:r>
        <w:r>
          <w:rPr>
            <w:noProof/>
            <w:webHidden/>
          </w:rPr>
          <w:tab/>
        </w:r>
        <w:r>
          <w:rPr>
            <w:noProof/>
            <w:webHidden/>
          </w:rPr>
          <w:fldChar w:fldCharType="begin"/>
        </w:r>
        <w:r>
          <w:rPr>
            <w:noProof/>
            <w:webHidden/>
          </w:rPr>
          <w:instrText xml:space="preserve"> PAGEREF _Toc182423469 \h </w:instrText>
        </w:r>
        <w:r>
          <w:rPr>
            <w:noProof/>
            <w:webHidden/>
          </w:rPr>
        </w:r>
        <w:r>
          <w:rPr>
            <w:noProof/>
            <w:webHidden/>
          </w:rPr>
          <w:fldChar w:fldCharType="separate"/>
        </w:r>
        <w:r w:rsidR="005418FC">
          <w:rPr>
            <w:noProof/>
            <w:webHidden/>
          </w:rPr>
          <w:t>153</w:t>
        </w:r>
        <w:r>
          <w:rPr>
            <w:noProof/>
            <w:webHidden/>
          </w:rPr>
          <w:fldChar w:fldCharType="end"/>
        </w:r>
      </w:hyperlink>
    </w:p>
    <w:p w14:paraId="2C0E7316" w14:textId="1F5618DD" w:rsidR="002F06CD" w:rsidRDefault="002F06CD">
      <w:pPr>
        <w:pStyle w:val="Zoznamobrzkov"/>
        <w:tabs>
          <w:tab w:val="right" w:leader="dot" w:pos="9062"/>
        </w:tabs>
        <w:rPr>
          <w:rFonts w:eastAsiaTheme="minorEastAsia"/>
          <w:noProof/>
          <w:sz w:val="24"/>
          <w:szCs w:val="24"/>
          <w:lang w:eastAsia="sk-SK"/>
        </w:rPr>
      </w:pPr>
      <w:hyperlink w:anchor="_Toc182423470" w:history="1">
        <w:r w:rsidRPr="001830C6">
          <w:rPr>
            <w:rStyle w:val="Hypertextovprepojenie"/>
            <w:noProof/>
          </w:rPr>
          <w:t>Obr. 5</w:t>
        </w:r>
        <w:r w:rsidRPr="001830C6">
          <w:rPr>
            <w:rStyle w:val="Hypertextovprepojenie"/>
            <w:noProof/>
          </w:rPr>
          <w:noBreakHyphen/>
          <w:t>29. Operation Masters, Active Directory Domains and Trusts</w:t>
        </w:r>
        <w:r>
          <w:rPr>
            <w:noProof/>
            <w:webHidden/>
          </w:rPr>
          <w:tab/>
        </w:r>
        <w:r>
          <w:rPr>
            <w:noProof/>
            <w:webHidden/>
          </w:rPr>
          <w:fldChar w:fldCharType="begin"/>
        </w:r>
        <w:r>
          <w:rPr>
            <w:noProof/>
            <w:webHidden/>
          </w:rPr>
          <w:instrText xml:space="preserve"> PAGEREF _Toc182423470 \h </w:instrText>
        </w:r>
        <w:r>
          <w:rPr>
            <w:noProof/>
            <w:webHidden/>
          </w:rPr>
        </w:r>
        <w:r>
          <w:rPr>
            <w:noProof/>
            <w:webHidden/>
          </w:rPr>
          <w:fldChar w:fldCharType="separate"/>
        </w:r>
        <w:r w:rsidR="005418FC">
          <w:rPr>
            <w:noProof/>
            <w:webHidden/>
          </w:rPr>
          <w:t>154</w:t>
        </w:r>
        <w:r>
          <w:rPr>
            <w:noProof/>
            <w:webHidden/>
          </w:rPr>
          <w:fldChar w:fldCharType="end"/>
        </w:r>
      </w:hyperlink>
    </w:p>
    <w:p w14:paraId="4161E21E" w14:textId="5E4D5FA9" w:rsidR="002F06CD" w:rsidRDefault="002F06CD">
      <w:pPr>
        <w:pStyle w:val="Zoznamobrzkov"/>
        <w:tabs>
          <w:tab w:val="right" w:leader="dot" w:pos="9062"/>
        </w:tabs>
        <w:rPr>
          <w:rFonts w:eastAsiaTheme="minorEastAsia"/>
          <w:noProof/>
          <w:sz w:val="24"/>
          <w:szCs w:val="24"/>
          <w:lang w:eastAsia="sk-SK"/>
        </w:rPr>
      </w:pPr>
      <w:hyperlink w:anchor="_Toc182423471" w:history="1">
        <w:r w:rsidRPr="001830C6">
          <w:rPr>
            <w:rStyle w:val="Hypertextovprepojenie"/>
            <w:noProof/>
          </w:rPr>
          <w:t>Obr. 5</w:t>
        </w:r>
        <w:r w:rsidRPr="001830C6">
          <w:rPr>
            <w:rStyle w:val="Hypertextovprepojenie"/>
            <w:noProof/>
          </w:rPr>
          <w:noBreakHyphen/>
          <w:t>30. Role FSMO po presune role Domain naming master</w:t>
        </w:r>
        <w:r>
          <w:rPr>
            <w:noProof/>
            <w:webHidden/>
          </w:rPr>
          <w:tab/>
        </w:r>
        <w:r>
          <w:rPr>
            <w:noProof/>
            <w:webHidden/>
          </w:rPr>
          <w:fldChar w:fldCharType="begin"/>
        </w:r>
        <w:r>
          <w:rPr>
            <w:noProof/>
            <w:webHidden/>
          </w:rPr>
          <w:instrText xml:space="preserve"> PAGEREF _Toc182423471 \h </w:instrText>
        </w:r>
        <w:r>
          <w:rPr>
            <w:noProof/>
            <w:webHidden/>
          </w:rPr>
        </w:r>
        <w:r>
          <w:rPr>
            <w:noProof/>
            <w:webHidden/>
          </w:rPr>
          <w:fldChar w:fldCharType="separate"/>
        </w:r>
        <w:r w:rsidR="005418FC">
          <w:rPr>
            <w:noProof/>
            <w:webHidden/>
          </w:rPr>
          <w:t>154</w:t>
        </w:r>
        <w:r>
          <w:rPr>
            <w:noProof/>
            <w:webHidden/>
          </w:rPr>
          <w:fldChar w:fldCharType="end"/>
        </w:r>
      </w:hyperlink>
    </w:p>
    <w:p w14:paraId="632C6B8B" w14:textId="2EE92F6F" w:rsidR="002F06CD" w:rsidRDefault="002F06CD">
      <w:pPr>
        <w:pStyle w:val="Zoznamobrzkov"/>
        <w:tabs>
          <w:tab w:val="right" w:leader="dot" w:pos="9062"/>
        </w:tabs>
        <w:rPr>
          <w:rFonts w:eastAsiaTheme="minorEastAsia"/>
          <w:noProof/>
          <w:sz w:val="24"/>
          <w:szCs w:val="24"/>
          <w:lang w:eastAsia="sk-SK"/>
        </w:rPr>
      </w:pPr>
      <w:hyperlink w:anchor="_Toc182423472" w:history="1">
        <w:r w:rsidRPr="001830C6">
          <w:rPr>
            <w:rStyle w:val="Hypertextovprepojenie"/>
            <w:noProof/>
          </w:rPr>
          <w:t>Obr. 5</w:t>
        </w:r>
        <w:r w:rsidRPr="001830C6">
          <w:rPr>
            <w:rStyle w:val="Hypertextovprepojenie"/>
            <w:noProof/>
          </w:rPr>
          <w:noBreakHyphen/>
          <w:t>31. Registrácia knižnice schmmgmt.dll</w:t>
        </w:r>
        <w:r>
          <w:rPr>
            <w:noProof/>
            <w:webHidden/>
          </w:rPr>
          <w:tab/>
        </w:r>
        <w:r>
          <w:rPr>
            <w:noProof/>
            <w:webHidden/>
          </w:rPr>
          <w:fldChar w:fldCharType="begin"/>
        </w:r>
        <w:r>
          <w:rPr>
            <w:noProof/>
            <w:webHidden/>
          </w:rPr>
          <w:instrText xml:space="preserve"> PAGEREF _Toc182423472 \h </w:instrText>
        </w:r>
        <w:r>
          <w:rPr>
            <w:noProof/>
            <w:webHidden/>
          </w:rPr>
        </w:r>
        <w:r>
          <w:rPr>
            <w:noProof/>
            <w:webHidden/>
          </w:rPr>
          <w:fldChar w:fldCharType="separate"/>
        </w:r>
        <w:r w:rsidR="005418FC">
          <w:rPr>
            <w:noProof/>
            <w:webHidden/>
          </w:rPr>
          <w:t>154</w:t>
        </w:r>
        <w:r>
          <w:rPr>
            <w:noProof/>
            <w:webHidden/>
          </w:rPr>
          <w:fldChar w:fldCharType="end"/>
        </w:r>
      </w:hyperlink>
    </w:p>
    <w:p w14:paraId="3A269ABF" w14:textId="611165EA" w:rsidR="002F06CD" w:rsidRDefault="002F06CD">
      <w:pPr>
        <w:pStyle w:val="Zoznamobrzkov"/>
        <w:tabs>
          <w:tab w:val="right" w:leader="dot" w:pos="9062"/>
        </w:tabs>
        <w:rPr>
          <w:rFonts w:eastAsiaTheme="minorEastAsia"/>
          <w:noProof/>
          <w:sz w:val="24"/>
          <w:szCs w:val="24"/>
          <w:lang w:eastAsia="sk-SK"/>
        </w:rPr>
      </w:pPr>
      <w:hyperlink w:anchor="_Toc182423473" w:history="1">
        <w:r w:rsidRPr="001830C6">
          <w:rPr>
            <w:rStyle w:val="Hypertextovprepojenie"/>
            <w:noProof/>
          </w:rPr>
          <w:t>Obr. 5</w:t>
        </w:r>
        <w:r w:rsidRPr="001830C6">
          <w:rPr>
            <w:rStyle w:val="Hypertextovprepojenie"/>
            <w:noProof/>
          </w:rPr>
          <w:noBreakHyphen/>
          <w:t>32. Úspešné zaregistrovanie knižnice schmmgmt.dll</w:t>
        </w:r>
        <w:r>
          <w:rPr>
            <w:noProof/>
            <w:webHidden/>
          </w:rPr>
          <w:tab/>
        </w:r>
        <w:r>
          <w:rPr>
            <w:noProof/>
            <w:webHidden/>
          </w:rPr>
          <w:fldChar w:fldCharType="begin"/>
        </w:r>
        <w:r>
          <w:rPr>
            <w:noProof/>
            <w:webHidden/>
          </w:rPr>
          <w:instrText xml:space="preserve"> PAGEREF _Toc182423473 \h </w:instrText>
        </w:r>
        <w:r>
          <w:rPr>
            <w:noProof/>
            <w:webHidden/>
          </w:rPr>
        </w:r>
        <w:r>
          <w:rPr>
            <w:noProof/>
            <w:webHidden/>
          </w:rPr>
          <w:fldChar w:fldCharType="separate"/>
        </w:r>
        <w:r w:rsidR="005418FC">
          <w:rPr>
            <w:noProof/>
            <w:webHidden/>
          </w:rPr>
          <w:t>155</w:t>
        </w:r>
        <w:r>
          <w:rPr>
            <w:noProof/>
            <w:webHidden/>
          </w:rPr>
          <w:fldChar w:fldCharType="end"/>
        </w:r>
      </w:hyperlink>
    </w:p>
    <w:p w14:paraId="760B76C3" w14:textId="02FA94F4" w:rsidR="002F06CD" w:rsidRDefault="002F06CD">
      <w:pPr>
        <w:pStyle w:val="Zoznamobrzkov"/>
        <w:tabs>
          <w:tab w:val="right" w:leader="dot" w:pos="9062"/>
        </w:tabs>
        <w:rPr>
          <w:rFonts w:eastAsiaTheme="minorEastAsia"/>
          <w:noProof/>
          <w:sz w:val="24"/>
          <w:szCs w:val="24"/>
          <w:lang w:eastAsia="sk-SK"/>
        </w:rPr>
      </w:pPr>
      <w:hyperlink w:anchor="_Toc182423474" w:history="1">
        <w:r w:rsidRPr="001830C6">
          <w:rPr>
            <w:rStyle w:val="Hypertextovprepojenie"/>
            <w:noProof/>
          </w:rPr>
          <w:t>Obr. 5</w:t>
        </w:r>
        <w:r w:rsidRPr="001830C6">
          <w:rPr>
            <w:rStyle w:val="Hypertextovprepojenie"/>
            <w:noProof/>
          </w:rPr>
          <w:noBreakHyphen/>
          <w:t>33. Spustenie mmc</w:t>
        </w:r>
        <w:r>
          <w:rPr>
            <w:noProof/>
            <w:webHidden/>
          </w:rPr>
          <w:tab/>
        </w:r>
        <w:r>
          <w:rPr>
            <w:noProof/>
            <w:webHidden/>
          </w:rPr>
          <w:fldChar w:fldCharType="begin"/>
        </w:r>
        <w:r>
          <w:rPr>
            <w:noProof/>
            <w:webHidden/>
          </w:rPr>
          <w:instrText xml:space="preserve"> PAGEREF _Toc182423474 \h </w:instrText>
        </w:r>
        <w:r>
          <w:rPr>
            <w:noProof/>
            <w:webHidden/>
          </w:rPr>
        </w:r>
        <w:r>
          <w:rPr>
            <w:noProof/>
            <w:webHidden/>
          </w:rPr>
          <w:fldChar w:fldCharType="separate"/>
        </w:r>
        <w:r w:rsidR="005418FC">
          <w:rPr>
            <w:noProof/>
            <w:webHidden/>
          </w:rPr>
          <w:t>155</w:t>
        </w:r>
        <w:r>
          <w:rPr>
            <w:noProof/>
            <w:webHidden/>
          </w:rPr>
          <w:fldChar w:fldCharType="end"/>
        </w:r>
      </w:hyperlink>
    </w:p>
    <w:p w14:paraId="30D80DD4" w14:textId="0F75A88A" w:rsidR="002F06CD" w:rsidRDefault="002F06CD">
      <w:pPr>
        <w:pStyle w:val="Zoznamobrzkov"/>
        <w:tabs>
          <w:tab w:val="right" w:leader="dot" w:pos="9062"/>
        </w:tabs>
        <w:rPr>
          <w:rFonts w:eastAsiaTheme="minorEastAsia"/>
          <w:noProof/>
          <w:sz w:val="24"/>
          <w:szCs w:val="24"/>
          <w:lang w:eastAsia="sk-SK"/>
        </w:rPr>
      </w:pPr>
      <w:hyperlink w:anchor="_Toc182423475" w:history="1">
        <w:r w:rsidRPr="001830C6">
          <w:rPr>
            <w:rStyle w:val="Hypertextovprepojenie"/>
            <w:noProof/>
          </w:rPr>
          <w:t>Obr. 5</w:t>
        </w:r>
        <w:r w:rsidRPr="001830C6">
          <w:rPr>
            <w:rStyle w:val="Hypertextovprepojenie"/>
            <w:noProof/>
          </w:rPr>
          <w:noBreakHyphen/>
          <w:t>34. Konzola mmc</w:t>
        </w:r>
        <w:r>
          <w:rPr>
            <w:noProof/>
            <w:webHidden/>
          </w:rPr>
          <w:tab/>
        </w:r>
        <w:r>
          <w:rPr>
            <w:noProof/>
            <w:webHidden/>
          </w:rPr>
          <w:fldChar w:fldCharType="begin"/>
        </w:r>
        <w:r>
          <w:rPr>
            <w:noProof/>
            <w:webHidden/>
          </w:rPr>
          <w:instrText xml:space="preserve"> PAGEREF _Toc182423475 \h </w:instrText>
        </w:r>
        <w:r>
          <w:rPr>
            <w:noProof/>
            <w:webHidden/>
          </w:rPr>
        </w:r>
        <w:r>
          <w:rPr>
            <w:noProof/>
            <w:webHidden/>
          </w:rPr>
          <w:fldChar w:fldCharType="separate"/>
        </w:r>
        <w:r w:rsidR="005418FC">
          <w:rPr>
            <w:noProof/>
            <w:webHidden/>
          </w:rPr>
          <w:t>155</w:t>
        </w:r>
        <w:r>
          <w:rPr>
            <w:noProof/>
            <w:webHidden/>
          </w:rPr>
          <w:fldChar w:fldCharType="end"/>
        </w:r>
      </w:hyperlink>
    </w:p>
    <w:p w14:paraId="6B974293" w14:textId="449D25A0" w:rsidR="002F06CD" w:rsidRDefault="002F06CD">
      <w:pPr>
        <w:pStyle w:val="Zoznamobrzkov"/>
        <w:tabs>
          <w:tab w:val="right" w:leader="dot" w:pos="9062"/>
        </w:tabs>
        <w:rPr>
          <w:rFonts w:eastAsiaTheme="minorEastAsia"/>
          <w:noProof/>
          <w:sz w:val="24"/>
          <w:szCs w:val="24"/>
          <w:lang w:eastAsia="sk-SK"/>
        </w:rPr>
      </w:pPr>
      <w:hyperlink w:anchor="_Toc182423476" w:history="1">
        <w:r w:rsidRPr="001830C6">
          <w:rPr>
            <w:rStyle w:val="Hypertextovprepojenie"/>
            <w:noProof/>
          </w:rPr>
          <w:t>Obr. 5</w:t>
        </w:r>
        <w:r w:rsidRPr="001830C6">
          <w:rPr>
            <w:rStyle w:val="Hypertextovprepojenie"/>
            <w:noProof/>
          </w:rPr>
          <w:noBreakHyphen/>
          <w:t>35. Add or Remove Snap-ins</w:t>
        </w:r>
        <w:r>
          <w:rPr>
            <w:noProof/>
            <w:webHidden/>
          </w:rPr>
          <w:tab/>
        </w:r>
        <w:r>
          <w:rPr>
            <w:noProof/>
            <w:webHidden/>
          </w:rPr>
          <w:fldChar w:fldCharType="begin"/>
        </w:r>
        <w:r>
          <w:rPr>
            <w:noProof/>
            <w:webHidden/>
          </w:rPr>
          <w:instrText xml:space="preserve"> PAGEREF _Toc182423476 \h </w:instrText>
        </w:r>
        <w:r>
          <w:rPr>
            <w:noProof/>
            <w:webHidden/>
          </w:rPr>
        </w:r>
        <w:r>
          <w:rPr>
            <w:noProof/>
            <w:webHidden/>
          </w:rPr>
          <w:fldChar w:fldCharType="separate"/>
        </w:r>
        <w:r w:rsidR="005418FC">
          <w:rPr>
            <w:noProof/>
            <w:webHidden/>
          </w:rPr>
          <w:t>156</w:t>
        </w:r>
        <w:r>
          <w:rPr>
            <w:noProof/>
            <w:webHidden/>
          </w:rPr>
          <w:fldChar w:fldCharType="end"/>
        </w:r>
      </w:hyperlink>
    </w:p>
    <w:p w14:paraId="24E1E2F6" w14:textId="6F27176C" w:rsidR="002F06CD" w:rsidRDefault="002F06CD">
      <w:pPr>
        <w:pStyle w:val="Zoznamobrzkov"/>
        <w:tabs>
          <w:tab w:val="right" w:leader="dot" w:pos="9062"/>
        </w:tabs>
        <w:rPr>
          <w:rFonts w:eastAsiaTheme="minorEastAsia"/>
          <w:noProof/>
          <w:sz w:val="24"/>
          <w:szCs w:val="24"/>
          <w:lang w:eastAsia="sk-SK"/>
        </w:rPr>
      </w:pPr>
      <w:hyperlink w:anchor="_Toc182423477" w:history="1">
        <w:r w:rsidRPr="001830C6">
          <w:rPr>
            <w:rStyle w:val="Hypertextovprepojenie"/>
            <w:noProof/>
          </w:rPr>
          <w:t>Obr. 5</w:t>
        </w:r>
        <w:r w:rsidRPr="001830C6">
          <w:rPr>
            <w:rStyle w:val="Hypertextovprepojenie"/>
            <w:noProof/>
          </w:rPr>
          <w:noBreakHyphen/>
          <w:t>36. Konzola Active Directory Schema</w:t>
        </w:r>
        <w:r>
          <w:rPr>
            <w:noProof/>
            <w:webHidden/>
          </w:rPr>
          <w:tab/>
        </w:r>
        <w:r>
          <w:rPr>
            <w:noProof/>
            <w:webHidden/>
          </w:rPr>
          <w:fldChar w:fldCharType="begin"/>
        </w:r>
        <w:r>
          <w:rPr>
            <w:noProof/>
            <w:webHidden/>
          </w:rPr>
          <w:instrText xml:space="preserve"> PAGEREF _Toc182423477 \h </w:instrText>
        </w:r>
        <w:r>
          <w:rPr>
            <w:noProof/>
            <w:webHidden/>
          </w:rPr>
        </w:r>
        <w:r>
          <w:rPr>
            <w:noProof/>
            <w:webHidden/>
          </w:rPr>
          <w:fldChar w:fldCharType="separate"/>
        </w:r>
        <w:r w:rsidR="005418FC">
          <w:rPr>
            <w:noProof/>
            <w:webHidden/>
          </w:rPr>
          <w:t>156</w:t>
        </w:r>
        <w:r>
          <w:rPr>
            <w:noProof/>
            <w:webHidden/>
          </w:rPr>
          <w:fldChar w:fldCharType="end"/>
        </w:r>
      </w:hyperlink>
    </w:p>
    <w:p w14:paraId="08CCBE07" w14:textId="14B1189D" w:rsidR="002F06CD" w:rsidRDefault="002F06CD">
      <w:pPr>
        <w:pStyle w:val="Zoznamobrzkov"/>
        <w:tabs>
          <w:tab w:val="right" w:leader="dot" w:pos="9062"/>
        </w:tabs>
        <w:rPr>
          <w:rFonts w:eastAsiaTheme="minorEastAsia"/>
          <w:noProof/>
          <w:sz w:val="24"/>
          <w:szCs w:val="24"/>
          <w:lang w:eastAsia="sk-SK"/>
        </w:rPr>
      </w:pPr>
      <w:hyperlink w:anchor="_Toc182423478" w:history="1">
        <w:r w:rsidRPr="001830C6">
          <w:rPr>
            <w:rStyle w:val="Hypertextovprepojenie"/>
            <w:noProof/>
          </w:rPr>
          <w:t>Obr. 5</w:t>
        </w:r>
        <w:r w:rsidRPr="001830C6">
          <w:rPr>
            <w:rStyle w:val="Hypertextovprepojenie"/>
            <w:noProof/>
          </w:rPr>
          <w:noBreakHyphen/>
          <w:t>37. Zmena servera pre konzulu Active Directory Schema</w:t>
        </w:r>
        <w:r>
          <w:rPr>
            <w:noProof/>
            <w:webHidden/>
          </w:rPr>
          <w:tab/>
        </w:r>
        <w:r>
          <w:rPr>
            <w:noProof/>
            <w:webHidden/>
          </w:rPr>
          <w:fldChar w:fldCharType="begin"/>
        </w:r>
        <w:r>
          <w:rPr>
            <w:noProof/>
            <w:webHidden/>
          </w:rPr>
          <w:instrText xml:space="preserve"> PAGEREF _Toc182423478 \h </w:instrText>
        </w:r>
        <w:r>
          <w:rPr>
            <w:noProof/>
            <w:webHidden/>
          </w:rPr>
        </w:r>
        <w:r>
          <w:rPr>
            <w:noProof/>
            <w:webHidden/>
          </w:rPr>
          <w:fldChar w:fldCharType="separate"/>
        </w:r>
        <w:r w:rsidR="005418FC">
          <w:rPr>
            <w:noProof/>
            <w:webHidden/>
          </w:rPr>
          <w:t>157</w:t>
        </w:r>
        <w:r>
          <w:rPr>
            <w:noProof/>
            <w:webHidden/>
          </w:rPr>
          <w:fldChar w:fldCharType="end"/>
        </w:r>
      </w:hyperlink>
    </w:p>
    <w:p w14:paraId="31A2D109" w14:textId="3CEE85AB" w:rsidR="002F06CD" w:rsidRDefault="002F06CD">
      <w:pPr>
        <w:pStyle w:val="Zoznamobrzkov"/>
        <w:tabs>
          <w:tab w:val="right" w:leader="dot" w:pos="9062"/>
        </w:tabs>
        <w:rPr>
          <w:rFonts w:eastAsiaTheme="minorEastAsia"/>
          <w:noProof/>
          <w:sz w:val="24"/>
          <w:szCs w:val="24"/>
          <w:lang w:eastAsia="sk-SK"/>
        </w:rPr>
      </w:pPr>
      <w:hyperlink w:anchor="_Toc182423479" w:history="1">
        <w:r w:rsidRPr="001830C6">
          <w:rPr>
            <w:rStyle w:val="Hypertextovprepojenie"/>
            <w:noProof/>
          </w:rPr>
          <w:t>Obr. 5</w:t>
        </w:r>
        <w:r w:rsidRPr="001830C6">
          <w:rPr>
            <w:rStyle w:val="Hypertextovprepojenie"/>
            <w:noProof/>
          </w:rPr>
          <w:noBreakHyphen/>
          <w:t>38. Informácia o pripojení k schema operations master</w:t>
        </w:r>
        <w:r>
          <w:rPr>
            <w:noProof/>
            <w:webHidden/>
          </w:rPr>
          <w:tab/>
        </w:r>
        <w:r>
          <w:rPr>
            <w:noProof/>
            <w:webHidden/>
          </w:rPr>
          <w:fldChar w:fldCharType="begin"/>
        </w:r>
        <w:r>
          <w:rPr>
            <w:noProof/>
            <w:webHidden/>
          </w:rPr>
          <w:instrText xml:space="preserve"> PAGEREF _Toc182423479 \h </w:instrText>
        </w:r>
        <w:r>
          <w:rPr>
            <w:noProof/>
            <w:webHidden/>
          </w:rPr>
        </w:r>
        <w:r>
          <w:rPr>
            <w:noProof/>
            <w:webHidden/>
          </w:rPr>
          <w:fldChar w:fldCharType="separate"/>
        </w:r>
        <w:r w:rsidR="005418FC">
          <w:rPr>
            <w:noProof/>
            <w:webHidden/>
          </w:rPr>
          <w:t>157</w:t>
        </w:r>
        <w:r>
          <w:rPr>
            <w:noProof/>
            <w:webHidden/>
          </w:rPr>
          <w:fldChar w:fldCharType="end"/>
        </w:r>
      </w:hyperlink>
    </w:p>
    <w:p w14:paraId="4E3A0C7A" w14:textId="586DF2FA" w:rsidR="002F06CD" w:rsidRDefault="002F06CD">
      <w:pPr>
        <w:pStyle w:val="Zoznamobrzkov"/>
        <w:tabs>
          <w:tab w:val="right" w:leader="dot" w:pos="9062"/>
        </w:tabs>
        <w:rPr>
          <w:rFonts w:eastAsiaTheme="minorEastAsia"/>
          <w:noProof/>
          <w:sz w:val="24"/>
          <w:szCs w:val="24"/>
          <w:lang w:eastAsia="sk-SK"/>
        </w:rPr>
      </w:pPr>
      <w:hyperlink w:anchor="_Toc182423480" w:history="1">
        <w:r w:rsidRPr="001830C6">
          <w:rPr>
            <w:rStyle w:val="Hypertextovprepojenie"/>
            <w:noProof/>
          </w:rPr>
          <w:t>Obr. 5</w:t>
        </w:r>
        <w:r w:rsidRPr="001830C6">
          <w:rPr>
            <w:rStyle w:val="Hypertextovprepojenie"/>
            <w:noProof/>
          </w:rPr>
          <w:noBreakHyphen/>
          <w:t>39. Konzola Active Directory Schema</w:t>
        </w:r>
        <w:r>
          <w:rPr>
            <w:noProof/>
            <w:webHidden/>
          </w:rPr>
          <w:tab/>
        </w:r>
        <w:r>
          <w:rPr>
            <w:noProof/>
            <w:webHidden/>
          </w:rPr>
          <w:fldChar w:fldCharType="begin"/>
        </w:r>
        <w:r>
          <w:rPr>
            <w:noProof/>
            <w:webHidden/>
          </w:rPr>
          <w:instrText xml:space="preserve"> PAGEREF _Toc182423480 \h </w:instrText>
        </w:r>
        <w:r>
          <w:rPr>
            <w:noProof/>
            <w:webHidden/>
          </w:rPr>
        </w:r>
        <w:r>
          <w:rPr>
            <w:noProof/>
            <w:webHidden/>
          </w:rPr>
          <w:fldChar w:fldCharType="separate"/>
        </w:r>
        <w:r w:rsidR="005418FC">
          <w:rPr>
            <w:noProof/>
            <w:webHidden/>
          </w:rPr>
          <w:t>158</w:t>
        </w:r>
        <w:r>
          <w:rPr>
            <w:noProof/>
            <w:webHidden/>
          </w:rPr>
          <w:fldChar w:fldCharType="end"/>
        </w:r>
      </w:hyperlink>
    </w:p>
    <w:p w14:paraId="23FD85BB" w14:textId="1FBCAF5E" w:rsidR="002F06CD" w:rsidRDefault="002F06CD">
      <w:pPr>
        <w:pStyle w:val="Zoznamobrzkov"/>
        <w:tabs>
          <w:tab w:val="right" w:leader="dot" w:pos="9062"/>
        </w:tabs>
        <w:rPr>
          <w:rFonts w:eastAsiaTheme="minorEastAsia"/>
          <w:noProof/>
          <w:sz w:val="24"/>
          <w:szCs w:val="24"/>
          <w:lang w:eastAsia="sk-SK"/>
        </w:rPr>
      </w:pPr>
      <w:hyperlink w:anchor="_Toc182423481" w:history="1">
        <w:r w:rsidRPr="001830C6">
          <w:rPr>
            <w:rStyle w:val="Hypertextovprepojenie"/>
            <w:noProof/>
          </w:rPr>
          <w:t>Obr. 5</w:t>
        </w:r>
        <w:r w:rsidRPr="001830C6">
          <w:rPr>
            <w:rStyle w:val="Hypertextovprepojenie"/>
            <w:noProof/>
          </w:rPr>
          <w:noBreakHyphen/>
          <w:t>40. Role FSMO, server-c</w:t>
        </w:r>
        <w:r>
          <w:rPr>
            <w:noProof/>
            <w:webHidden/>
          </w:rPr>
          <w:tab/>
        </w:r>
        <w:r>
          <w:rPr>
            <w:noProof/>
            <w:webHidden/>
          </w:rPr>
          <w:fldChar w:fldCharType="begin"/>
        </w:r>
        <w:r>
          <w:rPr>
            <w:noProof/>
            <w:webHidden/>
          </w:rPr>
          <w:instrText xml:space="preserve"> PAGEREF _Toc182423481 \h </w:instrText>
        </w:r>
        <w:r>
          <w:rPr>
            <w:noProof/>
            <w:webHidden/>
          </w:rPr>
        </w:r>
        <w:r>
          <w:rPr>
            <w:noProof/>
            <w:webHidden/>
          </w:rPr>
          <w:fldChar w:fldCharType="separate"/>
        </w:r>
        <w:r w:rsidR="005418FC">
          <w:rPr>
            <w:noProof/>
            <w:webHidden/>
          </w:rPr>
          <w:t>158</w:t>
        </w:r>
        <w:r>
          <w:rPr>
            <w:noProof/>
            <w:webHidden/>
          </w:rPr>
          <w:fldChar w:fldCharType="end"/>
        </w:r>
      </w:hyperlink>
    </w:p>
    <w:p w14:paraId="50000F81" w14:textId="371C9727" w:rsidR="002F06CD" w:rsidRDefault="002F06CD">
      <w:pPr>
        <w:pStyle w:val="Zoznamobrzkov"/>
        <w:tabs>
          <w:tab w:val="right" w:leader="dot" w:pos="9062"/>
        </w:tabs>
        <w:rPr>
          <w:rFonts w:eastAsiaTheme="minorEastAsia"/>
          <w:noProof/>
          <w:sz w:val="24"/>
          <w:szCs w:val="24"/>
          <w:lang w:eastAsia="sk-SK"/>
        </w:rPr>
      </w:pPr>
      <w:hyperlink w:anchor="_Toc182423482" w:history="1">
        <w:r w:rsidRPr="001830C6">
          <w:rPr>
            <w:rStyle w:val="Hypertextovprepojenie"/>
            <w:noProof/>
          </w:rPr>
          <w:t>Obr. 5</w:t>
        </w:r>
        <w:r w:rsidRPr="001830C6">
          <w:rPr>
            <w:rStyle w:val="Hypertextovprepojenie"/>
            <w:noProof/>
          </w:rPr>
          <w:noBreakHyphen/>
          <w:t>41. Doménové radiče po odstránení role AD DS server-a, Active Directory Users and Computers</w:t>
        </w:r>
        <w:r>
          <w:rPr>
            <w:noProof/>
            <w:webHidden/>
          </w:rPr>
          <w:tab/>
        </w:r>
        <w:r>
          <w:rPr>
            <w:noProof/>
            <w:webHidden/>
          </w:rPr>
          <w:fldChar w:fldCharType="begin"/>
        </w:r>
        <w:r>
          <w:rPr>
            <w:noProof/>
            <w:webHidden/>
          </w:rPr>
          <w:instrText xml:space="preserve"> PAGEREF _Toc182423482 \h </w:instrText>
        </w:r>
        <w:r>
          <w:rPr>
            <w:noProof/>
            <w:webHidden/>
          </w:rPr>
        </w:r>
        <w:r>
          <w:rPr>
            <w:noProof/>
            <w:webHidden/>
          </w:rPr>
          <w:fldChar w:fldCharType="separate"/>
        </w:r>
        <w:r w:rsidR="005418FC">
          <w:rPr>
            <w:noProof/>
            <w:webHidden/>
          </w:rPr>
          <w:t>159</w:t>
        </w:r>
        <w:r>
          <w:rPr>
            <w:noProof/>
            <w:webHidden/>
          </w:rPr>
          <w:fldChar w:fldCharType="end"/>
        </w:r>
      </w:hyperlink>
    </w:p>
    <w:p w14:paraId="2D5FA706" w14:textId="3E099BBD" w:rsidR="002F06CD" w:rsidRDefault="002F06CD">
      <w:pPr>
        <w:pStyle w:val="Zoznamobrzkov"/>
        <w:tabs>
          <w:tab w:val="right" w:leader="dot" w:pos="9062"/>
        </w:tabs>
        <w:rPr>
          <w:rFonts w:eastAsiaTheme="minorEastAsia"/>
          <w:noProof/>
          <w:sz w:val="24"/>
          <w:szCs w:val="24"/>
          <w:lang w:eastAsia="sk-SK"/>
        </w:rPr>
      </w:pPr>
      <w:hyperlink w:anchor="_Toc182423483" w:history="1">
        <w:r w:rsidRPr="001830C6">
          <w:rPr>
            <w:rStyle w:val="Hypertextovprepojenie"/>
            <w:noProof/>
          </w:rPr>
          <w:t>Obr. 5</w:t>
        </w:r>
        <w:r w:rsidRPr="001830C6">
          <w:rPr>
            <w:rStyle w:val="Hypertextovprepojenie"/>
            <w:noProof/>
          </w:rPr>
          <w:noBreakHyphen/>
          <w:t>42. Počítače po odstránení role AD DS server-a, Active Directory Users and Computers</w:t>
        </w:r>
        <w:r>
          <w:rPr>
            <w:noProof/>
            <w:webHidden/>
          </w:rPr>
          <w:tab/>
        </w:r>
        <w:r>
          <w:rPr>
            <w:noProof/>
            <w:webHidden/>
          </w:rPr>
          <w:fldChar w:fldCharType="begin"/>
        </w:r>
        <w:r>
          <w:rPr>
            <w:noProof/>
            <w:webHidden/>
          </w:rPr>
          <w:instrText xml:space="preserve"> PAGEREF _Toc182423483 \h </w:instrText>
        </w:r>
        <w:r>
          <w:rPr>
            <w:noProof/>
            <w:webHidden/>
          </w:rPr>
        </w:r>
        <w:r>
          <w:rPr>
            <w:noProof/>
            <w:webHidden/>
          </w:rPr>
          <w:fldChar w:fldCharType="separate"/>
        </w:r>
        <w:r w:rsidR="005418FC">
          <w:rPr>
            <w:noProof/>
            <w:webHidden/>
          </w:rPr>
          <w:t>159</w:t>
        </w:r>
        <w:r>
          <w:rPr>
            <w:noProof/>
            <w:webHidden/>
          </w:rPr>
          <w:fldChar w:fldCharType="end"/>
        </w:r>
      </w:hyperlink>
    </w:p>
    <w:p w14:paraId="49975EE1" w14:textId="089683AA" w:rsidR="002F06CD" w:rsidRDefault="002F06CD">
      <w:pPr>
        <w:pStyle w:val="Zoznamobrzkov"/>
        <w:tabs>
          <w:tab w:val="right" w:leader="dot" w:pos="9062"/>
        </w:tabs>
        <w:rPr>
          <w:rFonts w:eastAsiaTheme="minorEastAsia"/>
          <w:noProof/>
          <w:sz w:val="24"/>
          <w:szCs w:val="24"/>
          <w:lang w:eastAsia="sk-SK"/>
        </w:rPr>
      </w:pPr>
      <w:hyperlink w:anchor="_Toc182423484" w:history="1">
        <w:r w:rsidRPr="001830C6">
          <w:rPr>
            <w:rStyle w:val="Hypertextovprepojenie"/>
            <w:noProof/>
          </w:rPr>
          <w:t>Obr. 5</w:t>
        </w:r>
        <w:r w:rsidRPr="001830C6">
          <w:rPr>
            <w:rStyle w:val="Hypertextovprepojenie"/>
            <w:noProof/>
          </w:rPr>
          <w:noBreakHyphen/>
          <w:t>43. Voľba Raise domain functional level, Active Directory Users and Computers</w:t>
        </w:r>
        <w:r>
          <w:rPr>
            <w:noProof/>
            <w:webHidden/>
          </w:rPr>
          <w:tab/>
        </w:r>
        <w:r>
          <w:rPr>
            <w:noProof/>
            <w:webHidden/>
          </w:rPr>
          <w:fldChar w:fldCharType="begin"/>
        </w:r>
        <w:r>
          <w:rPr>
            <w:noProof/>
            <w:webHidden/>
          </w:rPr>
          <w:instrText xml:space="preserve"> PAGEREF _Toc182423484 \h </w:instrText>
        </w:r>
        <w:r>
          <w:rPr>
            <w:noProof/>
            <w:webHidden/>
          </w:rPr>
        </w:r>
        <w:r>
          <w:rPr>
            <w:noProof/>
            <w:webHidden/>
          </w:rPr>
          <w:fldChar w:fldCharType="separate"/>
        </w:r>
        <w:r w:rsidR="005418FC">
          <w:rPr>
            <w:noProof/>
            <w:webHidden/>
          </w:rPr>
          <w:t>159</w:t>
        </w:r>
        <w:r>
          <w:rPr>
            <w:noProof/>
            <w:webHidden/>
          </w:rPr>
          <w:fldChar w:fldCharType="end"/>
        </w:r>
      </w:hyperlink>
    </w:p>
    <w:p w14:paraId="4F1FC570" w14:textId="3EFB8726" w:rsidR="002F06CD" w:rsidRDefault="002F06CD">
      <w:pPr>
        <w:pStyle w:val="Zoznamobrzkov"/>
        <w:tabs>
          <w:tab w:val="right" w:leader="dot" w:pos="9062"/>
        </w:tabs>
        <w:rPr>
          <w:rFonts w:eastAsiaTheme="minorEastAsia"/>
          <w:noProof/>
          <w:sz w:val="24"/>
          <w:szCs w:val="24"/>
          <w:lang w:eastAsia="sk-SK"/>
        </w:rPr>
      </w:pPr>
      <w:hyperlink w:anchor="_Toc182423485" w:history="1">
        <w:r w:rsidRPr="001830C6">
          <w:rPr>
            <w:rStyle w:val="Hypertextovprepojenie"/>
            <w:noProof/>
          </w:rPr>
          <w:t>Obr. 5</w:t>
        </w:r>
        <w:r w:rsidRPr="001830C6">
          <w:rPr>
            <w:rStyle w:val="Hypertextovprepojenie"/>
            <w:noProof/>
          </w:rPr>
          <w:noBreakHyphen/>
          <w:t>44. Raise domain functional level</w:t>
        </w:r>
        <w:r>
          <w:rPr>
            <w:noProof/>
            <w:webHidden/>
          </w:rPr>
          <w:tab/>
        </w:r>
        <w:r>
          <w:rPr>
            <w:noProof/>
            <w:webHidden/>
          </w:rPr>
          <w:fldChar w:fldCharType="begin"/>
        </w:r>
        <w:r>
          <w:rPr>
            <w:noProof/>
            <w:webHidden/>
          </w:rPr>
          <w:instrText xml:space="preserve"> PAGEREF _Toc182423485 \h </w:instrText>
        </w:r>
        <w:r>
          <w:rPr>
            <w:noProof/>
            <w:webHidden/>
          </w:rPr>
        </w:r>
        <w:r>
          <w:rPr>
            <w:noProof/>
            <w:webHidden/>
          </w:rPr>
          <w:fldChar w:fldCharType="separate"/>
        </w:r>
        <w:r w:rsidR="005418FC">
          <w:rPr>
            <w:noProof/>
            <w:webHidden/>
          </w:rPr>
          <w:t>160</w:t>
        </w:r>
        <w:r>
          <w:rPr>
            <w:noProof/>
            <w:webHidden/>
          </w:rPr>
          <w:fldChar w:fldCharType="end"/>
        </w:r>
      </w:hyperlink>
    </w:p>
    <w:p w14:paraId="10E64284" w14:textId="0D958D2E" w:rsidR="002F06CD" w:rsidRDefault="002F06CD">
      <w:pPr>
        <w:pStyle w:val="Zoznamobrzkov"/>
        <w:tabs>
          <w:tab w:val="right" w:leader="dot" w:pos="9062"/>
        </w:tabs>
        <w:rPr>
          <w:rFonts w:eastAsiaTheme="minorEastAsia"/>
          <w:noProof/>
          <w:sz w:val="24"/>
          <w:szCs w:val="24"/>
          <w:lang w:eastAsia="sk-SK"/>
        </w:rPr>
      </w:pPr>
      <w:hyperlink w:anchor="_Toc182423486" w:history="1">
        <w:r w:rsidRPr="001830C6">
          <w:rPr>
            <w:rStyle w:val="Hypertextovprepojenie"/>
            <w:noProof/>
          </w:rPr>
          <w:t>Obr. 5</w:t>
        </w:r>
        <w:r w:rsidRPr="001830C6">
          <w:rPr>
            <w:rStyle w:val="Hypertextovprepojenie"/>
            <w:noProof/>
          </w:rPr>
          <w:noBreakHyphen/>
          <w:t>45. Varovanie pred povýšením funkčnej úrovne</w:t>
        </w:r>
        <w:r>
          <w:rPr>
            <w:noProof/>
            <w:webHidden/>
          </w:rPr>
          <w:tab/>
        </w:r>
        <w:r>
          <w:rPr>
            <w:noProof/>
            <w:webHidden/>
          </w:rPr>
          <w:fldChar w:fldCharType="begin"/>
        </w:r>
        <w:r>
          <w:rPr>
            <w:noProof/>
            <w:webHidden/>
          </w:rPr>
          <w:instrText xml:space="preserve"> PAGEREF _Toc182423486 \h </w:instrText>
        </w:r>
        <w:r>
          <w:rPr>
            <w:noProof/>
            <w:webHidden/>
          </w:rPr>
        </w:r>
        <w:r>
          <w:rPr>
            <w:noProof/>
            <w:webHidden/>
          </w:rPr>
          <w:fldChar w:fldCharType="separate"/>
        </w:r>
        <w:r w:rsidR="005418FC">
          <w:rPr>
            <w:noProof/>
            <w:webHidden/>
          </w:rPr>
          <w:t>160</w:t>
        </w:r>
        <w:r>
          <w:rPr>
            <w:noProof/>
            <w:webHidden/>
          </w:rPr>
          <w:fldChar w:fldCharType="end"/>
        </w:r>
      </w:hyperlink>
    </w:p>
    <w:p w14:paraId="6C9279D9" w14:textId="2351ED10" w:rsidR="002F06CD" w:rsidRDefault="002F06CD">
      <w:pPr>
        <w:pStyle w:val="Zoznamobrzkov"/>
        <w:tabs>
          <w:tab w:val="right" w:leader="dot" w:pos="9062"/>
        </w:tabs>
        <w:rPr>
          <w:rFonts w:eastAsiaTheme="minorEastAsia"/>
          <w:noProof/>
          <w:sz w:val="24"/>
          <w:szCs w:val="24"/>
          <w:lang w:eastAsia="sk-SK"/>
        </w:rPr>
      </w:pPr>
      <w:hyperlink w:anchor="_Toc182423487" w:history="1">
        <w:r w:rsidRPr="001830C6">
          <w:rPr>
            <w:rStyle w:val="Hypertextovprepojenie"/>
            <w:noProof/>
          </w:rPr>
          <w:t>Obr. 5</w:t>
        </w:r>
        <w:r w:rsidRPr="001830C6">
          <w:rPr>
            <w:rStyle w:val="Hypertextovprepojenie"/>
            <w:noProof/>
          </w:rPr>
          <w:noBreakHyphen/>
          <w:t>46. Informácia o úspešnom povýšení funkčnej úrovne domény</w:t>
        </w:r>
        <w:r>
          <w:rPr>
            <w:noProof/>
            <w:webHidden/>
          </w:rPr>
          <w:tab/>
        </w:r>
        <w:r>
          <w:rPr>
            <w:noProof/>
            <w:webHidden/>
          </w:rPr>
          <w:fldChar w:fldCharType="begin"/>
        </w:r>
        <w:r>
          <w:rPr>
            <w:noProof/>
            <w:webHidden/>
          </w:rPr>
          <w:instrText xml:space="preserve"> PAGEREF _Toc182423487 \h </w:instrText>
        </w:r>
        <w:r>
          <w:rPr>
            <w:noProof/>
            <w:webHidden/>
          </w:rPr>
        </w:r>
        <w:r>
          <w:rPr>
            <w:noProof/>
            <w:webHidden/>
          </w:rPr>
          <w:fldChar w:fldCharType="separate"/>
        </w:r>
        <w:r w:rsidR="005418FC">
          <w:rPr>
            <w:noProof/>
            <w:webHidden/>
          </w:rPr>
          <w:t>160</w:t>
        </w:r>
        <w:r>
          <w:rPr>
            <w:noProof/>
            <w:webHidden/>
          </w:rPr>
          <w:fldChar w:fldCharType="end"/>
        </w:r>
      </w:hyperlink>
    </w:p>
    <w:p w14:paraId="4A596701" w14:textId="3CA0B87D" w:rsidR="002F06CD" w:rsidRDefault="002F06CD">
      <w:pPr>
        <w:pStyle w:val="Zoznamobrzkov"/>
        <w:tabs>
          <w:tab w:val="right" w:leader="dot" w:pos="9062"/>
        </w:tabs>
        <w:rPr>
          <w:rFonts w:eastAsiaTheme="minorEastAsia"/>
          <w:noProof/>
          <w:sz w:val="24"/>
          <w:szCs w:val="24"/>
          <w:lang w:eastAsia="sk-SK"/>
        </w:rPr>
      </w:pPr>
      <w:hyperlink w:anchor="_Toc182423488" w:history="1">
        <w:r w:rsidRPr="001830C6">
          <w:rPr>
            <w:rStyle w:val="Hypertextovprepojenie"/>
            <w:noProof/>
          </w:rPr>
          <w:t>Obr. 5</w:t>
        </w:r>
        <w:r w:rsidRPr="001830C6">
          <w:rPr>
            <w:rStyle w:val="Hypertextovprepojenie"/>
            <w:noProof/>
          </w:rPr>
          <w:noBreakHyphen/>
          <w:t>47. Voľba Raise Forest Functional Level, Active Directory Domains and Trusts</w:t>
        </w:r>
        <w:r>
          <w:rPr>
            <w:noProof/>
            <w:webHidden/>
          </w:rPr>
          <w:tab/>
        </w:r>
        <w:r>
          <w:rPr>
            <w:noProof/>
            <w:webHidden/>
          </w:rPr>
          <w:fldChar w:fldCharType="begin"/>
        </w:r>
        <w:r>
          <w:rPr>
            <w:noProof/>
            <w:webHidden/>
          </w:rPr>
          <w:instrText xml:space="preserve"> PAGEREF _Toc182423488 \h </w:instrText>
        </w:r>
        <w:r>
          <w:rPr>
            <w:noProof/>
            <w:webHidden/>
          </w:rPr>
        </w:r>
        <w:r>
          <w:rPr>
            <w:noProof/>
            <w:webHidden/>
          </w:rPr>
          <w:fldChar w:fldCharType="separate"/>
        </w:r>
        <w:r w:rsidR="005418FC">
          <w:rPr>
            <w:noProof/>
            <w:webHidden/>
          </w:rPr>
          <w:t>161</w:t>
        </w:r>
        <w:r>
          <w:rPr>
            <w:noProof/>
            <w:webHidden/>
          </w:rPr>
          <w:fldChar w:fldCharType="end"/>
        </w:r>
      </w:hyperlink>
    </w:p>
    <w:p w14:paraId="62D15DDD" w14:textId="2E4EB217" w:rsidR="002F06CD" w:rsidRDefault="002F06CD">
      <w:pPr>
        <w:pStyle w:val="Zoznamobrzkov"/>
        <w:tabs>
          <w:tab w:val="right" w:leader="dot" w:pos="9062"/>
        </w:tabs>
        <w:rPr>
          <w:rFonts w:eastAsiaTheme="minorEastAsia"/>
          <w:noProof/>
          <w:sz w:val="24"/>
          <w:szCs w:val="24"/>
          <w:lang w:eastAsia="sk-SK"/>
        </w:rPr>
      </w:pPr>
      <w:hyperlink w:anchor="_Toc182423489" w:history="1">
        <w:r w:rsidRPr="001830C6">
          <w:rPr>
            <w:rStyle w:val="Hypertextovprepojenie"/>
            <w:noProof/>
          </w:rPr>
          <w:t>Obr. 5</w:t>
        </w:r>
        <w:r w:rsidRPr="001830C6">
          <w:rPr>
            <w:rStyle w:val="Hypertextovprepojenie"/>
            <w:noProof/>
          </w:rPr>
          <w:noBreakHyphen/>
          <w:t>48. Raise forest functional level</w:t>
        </w:r>
        <w:r>
          <w:rPr>
            <w:noProof/>
            <w:webHidden/>
          </w:rPr>
          <w:tab/>
        </w:r>
        <w:r>
          <w:rPr>
            <w:noProof/>
            <w:webHidden/>
          </w:rPr>
          <w:fldChar w:fldCharType="begin"/>
        </w:r>
        <w:r>
          <w:rPr>
            <w:noProof/>
            <w:webHidden/>
          </w:rPr>
          <w:instrText xml:space="preserve"> PAGEREF _Toc182423489 \h </w:instrText>
        </w:r>
        <w:r>
          <w:rPr>
            <w:noProof/>
            <w:webHidden/>
          </w:rPr>
        </w:r>
        <w:r>
          <w:rPr>
            <w:noProof/>
            <w:webHidden/>
          </w:rPr>
          <w:fldChar w:fldCharType="separate"/>
        </w:r>
        <w:r w:rsidR="005418FC">
          <w:rPr>
            <w:noProof/>
            <w:webHidden/>
          </w:rPr>
          <w:t>161</w:t>
        </w:r>
        <w:r>
          <w:rPr>
            <w:noProof/>
            <w:webHidden/>
          </w:rPr>
          <w:fldChar w:fldCharType="end"/>
        </w:r>
      </w:hyperlink>
    </w:p>
    <w:p w14:paraId="3907B775" w14:textId="150AD296" w:rsidR="00E95407" w:rsidRPr="00A12EE6" w:rsidRDefault="00E95407" w:rsidP="00E95407">
      <w:r w:rsidRPr="00A12EE6">
        <w:fldChar w:fldCharType="end"/>
      </w:r>
    </w:p>
    <w:p w14:paraId="5D811D91" w14:textId="7279841A" w:rsidR="00E95407" w:rsidRPr="00A12EE6" w:rsidRDefault="00CE1CB1" w:rsidP="00E95407">
      <w:pPr>
        <w:tabs>
          <w:tab w:val="left" w:pos="993"/>
        </w:tabs>
        <w:ind w:left="426"/>
        <w:jc w:val="both"/>
      </w:pPr>
      <w:ins w:id="503" w:author="Baráth, Július" w:date="2024-11-14T11:49:00Z" w16du:dateUtc="2024-11-14T10:49:00Z">
        <w:r>
          <w:t>Chýba tiráž</w:t>
        </w:r>
        <w:r w:rsidR="00C62FCC">
          <w:t xml:space="preserve"> skrípt</w:t>
        </w:r>
      </w:ins>
    </w:p>
    <w:sectPr w:rsidR="00E95407" w:rsidRPr="00A12EE6" w:rsidSect="00687CC0">
      <w:headerReference w:type="even" r:id="rId265"/>
      <w:headerReference w:type="default" r:id="rId266"/>
      <w:footerReference w:type="even" r:id="rId267"/>
      <w:footerReference w:type="default" r:id="rId268"/>
      <w:headerReference w:type="first" r:id="rId269"/>
      <w:footerReference w:type="first" r:id="rId270"/>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9" w:author="Baráth, Július" w:date="2024-11-14T08:52:00Z" w:initials="JB">
    <w:p w14:paraId="3E1F2BAA" w14:textId="77777777" w:rsidR="003D52EA" w:rsidRDefault="003D52EA" w:rsidP="003D52EA">
      <w:r>
        <w:rPr>
          <w:rStyle w:val="Odkaznakomentr"/>
        </w:rPr>
        <w:annotationRef/>
      </w:r>
      <w:r>
        <w:rPr>
          <w:color w:val="000000"/>
          <w:sz w:val="20"/>
          <w:szCs w:val="20"/>
        </w:rPr>
        <w:t>v texte používať pojem bezpečnostná brána okrem prípadu, že sa jedná o názov položky - Windows Firewall na obrázku alebo menu…</w:t>
      </w:r>
    </w:p>
  </w:comment>
  <w:comment w:id="122" w:author="Baráth, Július" w:date="2024-11-14T08:41:00Z" w:initials="JB">
    <w:p w14:paraId="6FB6BFCB" w14:textId="2B4FF9D4" w:rsidR="00F07176" w:rsidRDefault="00F07176" w:rsidP="00F07176">
      <w:r>
        <w:rPr>
          <w:rStyle w:val="Odkaznakomentr"/>
        </w:rPr>
        <w:annotationRef/>
      </w:r>
      <w:r>
        <w:rPr>
          <w:color w:val="000000"/>
          <w:sz w:val="20"/>
          <w:szCs w:val="20"/>
        </w:rPr>
        <w:t>V pozn. treba uviesť, že pri práci cez vzdialené pripojenie znamená zmena IP adresy odpojnenie VM a potrebné vytvoriť novú reláciu …</w:t>
      </w:r>
    </w:p>
    <w:p w14:paraId="7036A220" w14:textId="77777777" w:rsidR="00F07176" w:rsidRDefault="00F07176" w:rsidP="00F07176">
      <w:r>
        <w:rPr>
          <w:color w:val="000000"/>
          <w:sz w:val="20"/>
          <w:szCs w:val="20"/>
        </w:rPr>
        <w:t>Uviesť to aj pri GUI zmene IP!!!</w:t>
      </w:r>
    </w:p>
  </w:comment>
  <w:comment w:id="272" w:author="Baráth, Július" w:date="2024-11-14T09:27:00Z" w:initials="JB">
    <w:p w14:paraId="25D570CB" w14:textId="77777777" w:rsidR="00CB18C8" w:rsidRDefault="00CB18C8" w:rsidP="00CB18C8">
      <w:r>
        <w:rPr>
          <w:rStyle w:val="Odkaznakomentr"/>
        </w:rPr>
        <w:annotationRef/>
      </w:r>
      <w:r>
        <w:rPr>
          <w:color w:val="000000"/>
          <w:sz w:val="20"/>
          <w:szCs w:val="20"/>
        </w:rPr>
        <w:t xml:space="preserve">tu by som ukázal ako sa používa lokálny účet administrátora a doménový účet administrátora (používateľa) .. nevedia .\ </w:t>
      </w:r>
    </w:p>
  </w:comment>
  <w:comment w:id="291" w:author="Baráth, Július" w:date="2024-11-14T09:39:00Z" w:initials="JB">
    <w:p w14:paraId="3AE4CB40" w14:textId="77777777" w:rsidR="009A262A" w:rsidRDefault="00B915C2" w:rsidP="009A262A">
      <w:r>
        <w:rPr>
          <w:rStyle w:val="Odkaznakomentr"/>
        </w:rPr>
        <w:annotationRef/>
      </w:r>
      <w:r w:rsidR="009A262A">
        <w:rPr>
          <w:sz w:val="20"/>
          <w:szCs w:val="20"/>
        </w:rPr>
        <w:t>tu by som len upresnil, že sa jedná o meno a heslo definované na server-a …</w:t>
      </w:r>
    </w:p>
  </w:comment>
  <w:comment w:id="303" w:author="Baráth, Július" w:date="2024-11-14T09:51:00Z" w:initials="JB">
    <w:p w14:paraId="631D40F9" w14:textId="77777777" w:rsidR="009064FF" w:rsidRDefault="009064FF" w:rsidP="009064FF">
      <w:r>
        <w:rPr>
          <w:rStyle w:val="Odkaznakomentr"/>
        </w:rPr>
        <w:annotationRef/>
      </w:r>
      <w:r>
        <w:rPr>
          <w:color w:val="000000"/>
          <w:sz w:val="20"/>
          <w:szCs w:val="20"/>
        </w:rPr>
        <w:t>dostať?</w:t>
      </w:r>
    </w:p>
  </w:comment>
  <w:comment w:id="338" w:author="Baráth, Július" w:date="2024-11-14T10:04:00Z" w:initials="JB">
    <w:p w14:paraId="49295974" w14:textId="77777777" w:rsidR="00EC764C" w:rsidRDefault="00EC764C" w:rsidP="00EC764C">
      <w:r>
        <w:rPr>
          <w:rStyle w:val="Odkaznakomentr"/>
        </w:rPr>
        <w:annotationRef/>
      </w:r>
      <w:r>
        <w:rPr>
          <w:color w:val="000000"/>
          <w:sz w:val="20"/>
          <w:szCs w:val="20"/>
        </w:rPr>
        <w:t>a nastavený server DNS IP</w:t>
      </w:r>
    </w:p>
  </w:comment>
  <w:comment w:id="342" w:author="Baráth, Július" w:date="2024-11-14T10:10:00Z" w:initials="JB">
    <w:p w14:paraId="3C790AF5" w14:textId="77777777" w:rsidR="00543E6C" w:rsidRDefault="00543E6C" w:rsidP="00543E6C">
      <w:r>
        <w:rPr>
          <w:rStyle w:val="Odkaznakomentr"/>
        </w:rPr>
        <w:annotationRef/>
      </w:r>
      <w:r>
        <w:rPr>
          <w:color w:val="000000"/>
          <w:sz w:val="20"/>
          <w:szCs w:val="20"/>
        </w:rPr>
        <w:t>do poznámky uviesť, ako zapnúť automatické aktualizácie, alebo ako vynútiť jednorázovú aktualizáciu OS</w:t>
      </w:r>
    </w:p>
  </w:comment>
  <w:comment w:id="452" w:author="Baráth, Július" w:date="2024-11-14T11:29:00Z" w:initials="JB">
    <w:p w14:paraId="4CD73EFB" w14:textId="77777777" w:rsidR="009645BA" w:rsidRDefault="009645BA" w:rsidP="009645BA">
      <w:r>
        <w:rPr>
          <w:rStyle w:val="Odkaznakomentr"/>
        </w:rPr>
        <w:annotationRef/>
      </w:r>
      <w:r>
        <w:rPr>
          <w:color w:val="000000"/>
          <w:sz w:val="20"/>
          <w:szCs w:val="20"/>
        </w:rPr>
        <w:t>nerozumiem, z akej siete? stačí uviesť odstrániť z domény.</w:t>
      </w:r>
    </w:p>
  </w:comment>
  <w:comment w:id="453" w:author="Baráth, Július" w:date="2024-11-14T11:32:00Z" w:initials="JB">
    <w:p w14:paraId="6ACC05B5" w14:textId="77777777" w:rsidR="00F955E4" w:rsidRDefault="00F955E4" w:rsidP="00F955E4">
      <w:r>
        <w:rPr>
          <w:rStyle w:val="Odkaznakomentr"/>
        </w:rPr>
        <w:annotationRef/>
      </w:r>
      <w:r>
        <w:rPr>
          <w:color w:val="000000"/>
          <w:sz w:val="20"/>
          <w:szCs w:val="20"/>
        </w:rPr>
        <w:t>ako je pri takomto odstránení z domény konfigurovaný server-b? Treba priamo na ňom niečo upravaovať? Zaradiť späť do WG?</w:t>
      </w:r>
    </w:p>
    <w:p w14:paraId="7E7B7FF8" w14:textId="77777777" w:rsidR="00F955E4" w:rsidRDefault="00F955E4" w:rsidP="00F955E4"/>
  </w:comment>
  <w:comment w:id="457" w:author="Baráth, Július" w:date="2024-11-14T11:33:00Z" w:initials="JB">
    <w:p w14:paraId="23A22A6C" w14:textId="77777777" w:rsidR="008462F1" w:rsidRDefault="008462F1" w:rsidP="008462F1">
      <w:r>
        <w:rPr>
          <w:rStyle w:val="Odkaznakomentr"/>
        </w:rPr>
        <w:annotationRef/>
      </w:r>
      <w:r>
        <w:rPr>
          <w:color w:val="000000"/>
          <w:sz w:val="20"/>
          <w:szCs w:val="20"/>
        </w:rPr>
        <w:t>nezabudnúť pridať adresu DNS servera.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1F2BAA" w15:done="0"/>
  <w15:commentEx w15:paraId="7036A220" w15:done="0"/>
  <w15:commentEx w15:paraId="25D570CB" w15:done="0"/>
  <w15:commentEx w15:paraId="3AE4CB40" w15:done="0"/>
  <w15:commentEx w15:paraId="631D40F9" w15:done="0"/>
  <w15:commentEx w15:paraId="49295974" w15:done="0"/>
  <w15:commentEx w15:paraId="3C790AF5" w15:done="0"/>
  <w15:commentEx w15:paraId="4CD73EFB" w15:done="0"/>
  <w15:commentEx w15:paraId="7E7B7FF8" w15:done="0"/>
  <w15:commentEx w15:paraId="23A22A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142E9C" w16cex:dateUtc="2024-11-14T07:52:00Z"/>
  <w16cex:commentExtensible w16cex:durableId="3C954042" w16cex:dateUtc="2024-11-14T07:41:00Z"/>
  <w16cex:commentExtensible w16cex:durableId="4373BDA8" w16cex:dateUtc="2024-11-14T08:27:00Z"/>
  <w16cex:commentExtensible w16cex:durableId="250492C4" w16cex:dateUtc="2024-11-14T08:39:00Z"/>
  <w16cex:commentExtensible w16cex:durableId="67D3FDE0" w16cex:dateUtc="2024-11-14T08:51:00Z"/>
  <w16cex:commentExtensible w16cex:durableId="1189082C" w16cex:dateUtc="2024-11-14T09:04:00Z"/>
  <w16cex:commentExtensible w16cex:durableId="6A936C4E" w16cex:dateUtc="2024-11-14T09:10:00Z"/>
  <w16cex:commentExtensible w16cex:durableId="0EFC89D2" w16cex:dateUtc="2024-11-14T10:29:00Z"/>
  <w16cex:commentExtensible w16cex:durableId="55B29EE1" w16cex:dateUtc="2024-11-14T10:32:00Z"/>
  <w16cex:commentExtensible w16cex:durableId="4253E2E2" w16cex:dateUtc="2024-11-14T1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1F2BAA" w16cid:durableId="7E142E9C"/>
  <w16cid:commentId w16cid:paraId="7036A220" w16cid:durableId="3C954042"/>
  <w16cid:commentId w16cid:paraId="25D570CB" w16cid:durableId="4373BDA8"/>
  <w16cid:commentId w16cid:paraId="3AE4CB40" w16cid:durableId="250492C4"/>
  <w16cid:commentId w16cid:paraId="631D40F9" w16cid:durableId="67D3FDE0"/>
  <w16cid:commentId w16cid:paraId="49295974" w16cid:durableId="1189082C"/>
  <w16cid:commentId w16cid:paraId="3C790AF5" w16cid:durableId="6A936C4E"/>
  <w16cid:commentId w16cid:paraId="4CD73EFB" w16cid:durableId="0EFC89D2"/>
  <w16cid:commentId w16cid:paraId="7E7B7FF8" w16cid:durableId="55B29EE1"/>
  <w16cid:commentId w16cid:paraId="23A22A6C" w16cid:durableId="4253E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D4F28" w14:textId="77777777" w:rsidR="00FF6289" w:rsidRDefault="00FF6289" w:rsidP="00EF7549">
      <w:pPr>
        <w:spacing w:after="0" w:line="240" w:lineRule="auto"/>
      </w:pPr>
      <w:r>
        <w:separator/>
      </w:r>
    </w:p>
  </w:endnote>
  <w:endnote w:type="continuationSeparator" w:id="0">
    <w:p w14:paraId="331C05A2" w14:textId="77777777" w:rsidR="00FF6289" w:rsidRDefault="00FF6289" w:rsidP="00EF7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26413" w14:textId="77777777" w:rsidR="00CE4434" w:rsidRDefault="00CE443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3DA40" w14:textId="77777777" w:rsidR="00CE4434" w:rsidRDefault="00CE4434">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A9065" w14:textId="77777777" w:rsidR="00CE4434" w:rsidRDefault="00CE4434">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9C5A7A" w14:textId="77777777" w:rsidR="00FF6289" w:rsidRDefault="00FF6289" w:rsidP="00EF7549">
      <w:pPr>
        <w:spacing w:after="0" w:line="240" w:lineRule="auto"/>
      </w:pPr>
      <w:r>
        <w:separator/>
      </w:r>
    </w:p>
  </w:footnote>
  <w:footnote w:type="continuationSeparator" w:id="0">
    <w:p w14:paraId="3CC77F69" w14:textId="77777777" w:rsidR="00FF6289" w:rsidRDefault="00FF6289" w:rsidP="00EF7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8CAB1" w14:textId="77777777" w:rsidR="00CE4434" w:rsidRDefault="00CE4434">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FF6B4" w14:textId="123CE541" w:rsidR="00EF7549" w:rsidRDefault="00EF7549">
    <w:pPr>
      <w:pStyle w:val="Hlavika"/>
    </w:pPr>
    <w:r>
      <w:rPr>
        <w:noProof/>
        <w:lang w:eastAsia="sk-SK"/>
      </w:rPr>
      <mc:AlternateContent>
        <mc:Choice Requires="wps">
          <w:drawing>
            <wp:anchor distT="0" distB="0" distL="114300" distR="114300" simplePos="0" relativeHeight="251660288" behindDoc="0" locked="0" layoutInCell="0" allowOverlap="1" wp14:anchorId="4533B5CC" wp14:editId="6BD21C03">
              <wp:simplePos x="0" y="0"/>
              <wp:positionH relativeFrom="margin">
                <wp:align>left</wp:align>
              </wp:positionH>
              <wp:positionV relativeFrom="topMargin">
                <wp:align>center</wp:align>
              </wp:positionV>
              <wp:extent cx="5943600" cy="173736"/>
              <wp:effectExtent l="0" t="0" r="0" b="635"/>
              <wp:wrapNone/>
              <wp:docPr id="220"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15508" w14:textId="755CA49D" w:rsidR="00EF7549" w:rsidRDefault="00EF7549">
                          <w:pPr>
                            <w:spacing w:after="0" w:line="240" w:lineRule="auto"/>
                            <w:jc w:val="right"/>
                          </w:pPr>
                          <w:r>
                            <w:fldChar w:fldCharType="begin"/>
                          </w:r>
                          <w:r>
                            <w:instrText>If</w:instrText>
                          </w:r>
                          <w:r>
                            <w:fldChar w:fldCharType="begin"/>
                          </w:r>
                          <w:r>
                            <w:instrText>STYLEREF „Nadpis 1“</w:instrText>
                          </w:r>
                          <w:r>
                            <w:fldChar w:fldCharType="end"/>
                          </w:r>
                          <w:r>
                            <w:instrText>&lt;&gt; “Chyba*” “</w:instrText>
                          </w:r>
                          <w:r>
                            <w:fldChar w:fldCharType="begin"/>
                          </w:r>
                          <w:r>
                            <w:instrText>STYLEREF „Nadpis 1“</w:instrText>
                          </w:r>
                          <w:r>
                            <w:fldChar w:fldCharType="end"/>
                          </w:r>
                          <w:r>
                            <w:instrText>""Pridať nadpis do dokumentu""</w:instrTex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33B5CC" id="_x0000_t202" coordsize="21600,21600" o:spt="202" path="m,l,21600r21600,l21600,xe">
              <v:stroke joinstyle="miter"/>
              <v:path gradientshapeok="t" o:connecttype="rect"/>
            </v:shapetype>
            <v:shape id="Textové pole 229"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16B15508" w14:textId="755CA49D" w:rsidR="00EF7549" w:rsidRDefault="00EF7549">
                    <w:pPr>
                      <w:spacing w:after="0" w:line="240" w:lineRule="auto"/>
                      <w:jc w:val="right"/>
                    </w:pPr>
                    <w:r>
                      <w:fldChar w:fldCharType="begin"/>
                    </w:r>
                    <w:r>
                      <w:instrText>If</w:instrText>
                    </w:r>
                    <w:r>
                      <w:fldChar w:fldCharType="begin"/>
                    </w:r>
                    <w:r>
                      <w:instrText>STYLEREF „Nadpis 1“</w:instrText>
                    </w:r>
                    <w:r>
                      <w:fldChar w:fldCharType="end"/>
                    </w:r>
                    <w:r>
                      <w:instrText>&lt;&gt; “Chyba*” “</w:instrText>
                    </w:r>
                    <w:r>
                      <w:fldChar w:fldCharType="begin"/>
                    </w:r>
                    <w:r>
                      <w:instrText>STYLEREF „Nadpis 1“</w:instrText>
                    </w:r>
                    <w:r>
                      <w:fldChar w:fldCharType="end"/>
                    </w:r>
                    <w:r>
                      <w:instrText>""Pridať nadpis do dokumentu""</w:instrText>
                    </w:r>
                    <w:r>
                      <w:fldChar w:fldCharType="end"/>
                    </w:r>
                  </w:p>
                </w:txbxContent>
              </v:textbox>
              <w10:wrap anchorx="margin" anchory="margin"/>
            </v:shape>
          </w:pict>
        </mc:Fallback>
      </mc:AlternateContent>
    </w:r>
    <w:r>
      <w:rPr>
        <w:noProof/>
        <w:lang w:eastAsia="sk-SK"/>
      </w:rPr>
      <mc:AlternateContent>
        <mc:Choice Requires="wps">
          <w:drawing>
            <wp:anchor distT="0" distB="0" distL="114300" distR="114300" simplePos="0" relativeHeight="251659264" behindDoc="0" locked="0" layoutInCell="0" allowOverlap="1" wp14:anchorId="7689952C" wp14:editId="172CC361">
              <wp:simplePos x="0" y="0"/>
              <wp:positionH relativeFrom="page">
                <wp:align>right</wp:align>
              </wp:positionH>
              <wp:positionV relativeFrom="topMargin">
                <wp:align>center</wp:align>
              </wp:positionV>
              <wp:extent cx="911860" cy="170815"/>
              <wp:effectExtent l="0" t="0" r="0" b="635"/>
              <wp:wrapNone/>
              <wp:docPr id="22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B17406F" w14:textId="7230394C" w:rsidR="00EF7549" w:rsidRDefault="00EF7549">
                          <w:pPr>
                            <w:spacing w:after="0" w:line="240" w:lineRule="auto"/>
                            <w:rPr>
                              <w:color w:val="FFFFFF" w:themeColor="background1"/>
                            </w:rPr>
                          </w:pPr>
                          <w:r>
                            <w:fldChar w:fldCharType="begin"/>
                          </w:r>
                          <w:r>
                            <w:instrText>PAGE   \* MERGEFORMAT</w:instrText>
                          </w:r>
                          <w:r>
                            <w:fldChar w:fldCharType="separate"/>
                          </w:r>
                          <w:r w:rsidR="005418FC" w:rsidRPr="005418FC">
                            <w:rPr>
                              <w:noProof/>
                              <w:color w:val="FFFFFF" w:themeColor="background1"/>
                            </w:rPr>
                            <w:t>6</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689952C" id="Textové pole 23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" o:allowincell="f" fillcolor="#8dd873 [1945]" stroked="f">
              <v:textbox style="mso-fit-shape-to-text:t" inset=",0,,0">
                <w:txbxContent>
                  <w:p w14:paraId="2B17406F" w14:textId="7230394C" w:rsidR="00EF7549" w:rsidRDefault="00EF7549">
                    <w:pPr>
                      <w:spacing w:after="0" w:line="240" w:lineRule="auto"/>
                      <w:rPr>
                        <w:color w:val="FFFFFF" w:themeColor="background1"/>
                      </w:rPr>
                    </w:pPr>
                    <w:r>
                      <w:fldChar w:fldCharType="begin"/>
                    </w:r>
                    <w:r>
                      <w:instrText>PAGE   \* MERGEFORMAT</w:instrText>
                    </w:r>
                    <w:r>
                      <w:fldChar w:fldCharType="separate"/>
                    </w:r>
                    <w:r w:rsidR="005418FC" w:rsidRPr="005418FC">
                      <w:rPr>
                        <w:noProof/>
                        <w:color w:val="FFFFFF" w:themeColor="background1"/>
                      </w:rPr>
                      <w:t>6</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06ED" w14:textId="77777777" w:rsidR="00CE4434" w:rsidRDefault="00CE4434">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12D01"/>
    <w:multiLevelType w:val="hybridMultilevel"/>
    <w:tmpl w:val="9D6EEC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392ADA"/>
    <w:multiLevelType w:val="hybridMultilevel"/>
    <w:tmpl w:val="43E28810"/>
    <w:lvl w:ilvl="0" w:tplc="041B0001">
      <w:start w:val="1"/>
      <w:numFmt w:val="bullet"/>
      <w:lvlText w:val=""/>
      <w:lvlJc w:val="left"/>
      <w:pPr>
        <w:ind w:left="1788" w:hanging="360"/>
      </w:pPr>
      <w:rPr>
        <w:rFonts w:ascii="Symbol" w:hAnsi="Symbol" w:hint="default"/>
      </w:rPr>
    </w:lvl>
    <w:lvl w:ilvl="1" w:tplc="041B0003" w:tentative="1">
      <w:start w:val="1"/>
      <w:numFmt w:val="bullet"/>
      <w:lvlText w:val="o"/>
      <w:lvlJc w:val="left"/>
      <w:pPr>
        <w:ind w:left="2508" w:hanging="360"/>
      </w:pPr>
      <w:rPr>
        <w:rFonts w:ascii="Courier New" w:hAnsi="Courier New" w:cs="Courier New" w:hint="default"/>
      </w:rPr>
    </w:lvl>
    <w:lvl w:ilvl="2" w:tplc="041B0005" w:tentative="1">
      <w:start w:val="1"/>
      <w:numFmt w:val="bullet"/>
      <w:lvlText w:val=""/>
      <w:lvlJc w:val="left"/>
      <w:pPr>
        <w:ind w:left="3228" w:hanging="360"/>
      </w:pPr>
      <w:rPr>
        <w:rFonts w:ascii="Wingdings" w:hAnsi="Wingdings" w:hint="default"/>
      </w:rPr>
    </w:lvl>
    <w:lvl w:ilvl="3" w:tplc="041B0001" w:tentative="1">
      <w:start w:val="1"/>
      <w:numFmt w:val="bullet"/>
      <w:lvlText w:val=""/>
      <w:lvlJc w:val="left"/>
      <w:pPr>
        <w:ind w:left="3948" w:hanging="360"/>
      </w:pPr>
      <w:rPr>
        <w:rFonts w:ascii="Symbol" w:hAnsi="Symbol" w:hint="default"/>
      </w:rPr>
    </w:lvl>
    <w:lvl w:ilvl="4" w:tplc="041B0003" w:tentative="1">
      <w:start w:val="1"/>
      <w:numFmt w:val="bullet"/>
      <w:lvlText w:val="o"/>
      <w:lvlJc w:val="left"/>
      <w:pPr>
        <w:ind w:left="4668" w:hanging="360"/>
      </w:pPr>
      <w:rPr>
        <w:rFonts w:ascii="Courier New" w:hAnsi="Courier New" w:cs="Courier New" w:hint="default"/>
      </w:rPr>
    </w:lvl>
    <w:lvl w:ilvl="5" w:tplc="041B0005" w:tentative="1">
      <w:start w:val="1"/>
      <w:numFmt w:val="bullet"/>
      <w:lvlText w:val=""/>
      <w:lvlJc w:val="left"/>
      <w:pPr>
        <w:ind w:left="5388" w:hanging="360"/>
      </w:pPr>
      <w:rPr>
        <w:rFonts w:ascii="Wingdings" w:hAnsi="Wingdings" w:hint="default"/>
      </w:rPr>
    </w:lvl>
    <w:lvl w:ilvl="6" w:tplc="041B0001" w:tentative="1">
      <w:start w:val="1"/>
      <w:numFmt w:val="bullet"/>
      <w:lvlText w:val=""/>
      <w:lvlJc w:val="left"/>
      <w:pPr>
        <w:ind w:left="6108" w:hanging="360"/>
      </w:pPr>
      <w:rPr>
        <w:rFonts w:ascii="Symbol" w:hAnsi="Symbol" w:hint="default"/>
      </w:rPr>
    </w:lvl>
    <w:lvl w:ilvl="7" w:tplc="041B0003" w:tentative="1">
      <w:start w:val="1"/>
      <w:numFmt w:val="bullet"/>
      <w:lvlText w:val="o"/>
      <w:lvlJc w:val="left"/>
      <w:pPr>
        <w:ind w:left="6828" w:hanging="360"/>
      </w:pPr>
      <w:rPr>
        <w:rFonts w:ascii="Courier New" w:hAnsi="Courier New" w:cs="Courier New" w:hint="default"/>
      </w:rPr>
    </w:lvl>
    <w:lvl w:ilvl="8" w:tplc="041B0005" w:tentative="1">
      <w:start w:val="1"/>
      <w:numFmt w:val="bullet"/>
      <w:lvlText w:val=""/>
      <w:lvlJc w:val="left"/>
      <w:pPr>
        <w:ind w:left="7548" w:hanging="360"/>
      </w:pPr>
      <w:rPr>
        <w:rFonts w:ascii="Wingdings" w:hAnsi="Wingdings" w:hint="default"/>
      </w:rPr>
    </w:lvl>
  </w:abstractNum>
  <w:abstractNum w:abstractNumId="2" w15:restartNumberingAfterBreak="0">
    <w:nsid w:val="04A567A7"/>
    <w:multiLevelType w:val="hybridMultilevel"/>
    <w:tmpl w:val="37565084"/>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4CD585C"/>
    <w:multiLevelType w:val="hybridMultilevel"/>
    <w:tmpl w:val="FE549036"/>
    <w:lvl w:ilvl="0" w:tplc="041B0001">
      <w:start w:val="1"/>
      <w:numFmt w:val="bullet"/>
      <w:lvlText w:val=""/>
      <w:lvlJc w:val="left"/>
      <w:pPr>
        <w:ind w:left="1428" w:hanging="360"/>
      </w:pPr>
      <w:rPr>
        <w:rFonts w:ascii="Symbol" w:hAnsi="Symbol"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4" w15:restartNumberingAfterBreak="0">
    <w:nsid w:val="0568132B"/>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DA3CDA"/>
    <w:multiLevelType w:val="hybridMultilevel"/>
    <w:tmpl w:val="9314E8C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0D565AB9"/>
    <w:multiLevelType w:val="hybridMultilevel"/>
    <w:tmpl w:val="9D6EEC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091940"/>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307D14"/>
    <w:multiLevelType w:val="hybridMultilevel"/>
    <w:tmpl w:val="8DF8EC7A"/>
    <w:lvl w:ilvl="0" w:tplc="0D90C9BC">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5B02893"/>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A90DC3"/>
    <w:multiLevelType w:val="hybridMultilevel"/>
    <w:tmpl w:val="558EAB22"/>
    <w:lvl w:ilvl="0" w:tplc="041B0001">
      <w:start w:val="1"/>
      <w:numFmt w:val="bullet"/>
      <w:lvlText w:val=""/>
      <w:lvlJc w:val="left"/>
      <w:pPr>
        <w:ind w:left="576" w:hanging="360"/>
      </w:pPr>
      <w:rPr>
        <w:rFonts w:ascii="Symbol" w:hAnsi="Symbol" w:hint="default"/>
      </w:rPr>
    </w:lvl>
    <w:lvl w:ilvl="1" w:tplc="041B0003" w:tentative="1">
      <w:start w:val="1"/>
      <w:numFmt w:val="bullet"/>
      <w:lvlText w:val="o"/>
      <w:lvlJc w:val="left"/>
      <w:pPr>
        <w:ind w:left="1296" w:hanging="360"/>
      </w:pPr>
      <w:rPr>
        <w:rFonts w:ascii="Courier New" w:hAnsi="Courier New" w:cs="Courier New" w:hint="default"/>
      </w:rPr>
    </w:lvl>
    <w:lvl w:ilvl="2" w:tplc="041B0005" w:tentative="1">
      <w:start w:val="1"/>
      <w:numFmt w:val="bullet"/>
      <w:lvlText w:val=""/>
      <w:lvlJc w:val="left"/>
      <w:pPr>
        <w:ind w:left="2016" w:hanging="360"/>
      </w:pPr>
      <w:rPr>
        <w:rFonts w:ascii="Wingdings" w:hAnsi="Wingdings" w:hint="default"/>
      </w:rPr>
    </w:lvl>
    <w:lvl w:ilvl="3" w:tplc="041B0001" w:tentative="1">
      <w:start w:val="1"/>
      <w:numFmt w:val="bullet"/>
      <w:lvlText w:val=""/>
      <w:lvlJc w:val="left"/>
      <w:pPr>
        <w:ind w:left="2736" w:hanging="360"/>
      </w:pPr>
      <w:rPr>
        <w:rFonts w:ascii="Symbol" w:hAnsi="Symbol" w:hint="default"/>
      </w:rPr>
    </w:lvl>
    <w:lvl w:ilvl="4" w:tplc="041B0003" w:tentative="1">
      <w:start w:val="1"/>
      <w:numFmt w:val="bullet"/>
      <w:lvlText w:val="o"/>
      <w:lvlJc w:val="left"/>
      <w:pPr>
        <w:ind w:left="3456" w:hanging="360"/>
      </w:pPr>
      <w:rPr>
        <w:rFonts w:ascii="Courier New" w:hAnsi="Courier New" w:cs="Courier New" w:hint="default"/>
      </w:rPr>
    </w:lvl>
    <w:lvl w:ilvl="5" w:tplc="041B0005" w:tentative="1">
      <w:start w:val="1"/>
      <w:numFmt w:val="bullet"/>
      <w:lvlText w:val=""/>
      <w:lvlJc w:val="left"/>
      <w:pPr>
        <w:ind w:left="4176" w:hanging="360"/>
      </w:pPr>
      <w:rPr>
        <w:rFonts w:ascii="Wingdings" w:hAnsi="Wingdings" w:hint="default"/>
      </w:rPr>
    </w:lvl>
    <w:lvl w:ilvl="6" w:tplc="041B0001" w:tentative="1">
      <w:start w:val="1"/>
      <w:numFmt w:val="bullet"/>
      <w:lvlText w:val=""/>
      <w:lvlJc w:val="left"/>
      <w:pPr>
        <w:ind w:left="4896" w:hanging="360"/>
      </w:pPr>
      <w:rPr>
        <w:rFonts w:ascii="Symbol" w:hAnsi="Symbol" w:hint="default"/>
      </w:rPr>
    </w:lvl>
    <w:lvl w:ilvl="7" w:tplc="041B0003" w:tentative="1">
      <w:start w:val="1"/>
      <w:numFmt w:val="bullet"/>
      <w:lvlText w:val="o"/>
      <w:lvlJc w:val="left"/>
      <w:pPr>
        <w:ind w:left="5616" w:hanging="360"/>
      </w:pPr>
      <w:rPr>
        <w:rFonts w:ascii="Courier New" w:hAnsi="Courier New" w:cs="Courier New" w:hint="default"/>
      </w:rPr>
    </w:lvl>
    <w:lvl w:ilvl="8" w:tplc="041B0005" w:tentative="1">
      <w:start w:val="1"/>
      <w:numFmt w:val="bullet"/>
      <w:lvlText w:val=""/>
      <w:lvlJc w:val="left"/>
      <w:pPr>
        <w:ind w:left="6336" w:hanging="360"/>
      </w:pPr>
      <w:rPr>
        <w:rFonts w:ascii="Wingdings" w:hAnsi="Wingdings" w:hint="default"/>
      </w:rPr>
    </w:lvl>
  </w:abstractNum>
  <w:abstractNum w:abstractNumId="11" w15:restartNumberingAfterBreak="0">
    <w:nsid w:val="1E5B34A3"/>
    <w:multiLevelType w:val="hybridMultilevel"/>
    <w:tmpl w:val="72EEB130"/>
    <w:lvl w:ilvl="0" w:tplc="F3F0CB86">
      <w:start w:val="1"/>
      <w:numFmt w:val="decimal"/>
      <w:lvlText w:val="%1."/>
      <w:lvlJc w:val="left"/>
      <w:pPr>
        <w:ind w:left="720" w:hanging="360"/>
      </w:pPr>
      <w:rPr>
        <w:rFonts w:hint="default"/>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3721CF"/>
    <w:multiLevelType w:val="hybridMultilevel"/>
    <w:tmpl w:val="063A24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11765A"/>
    <w:multiLevelType w:val="hybridMultilevel"/>
    <w:tmpl w:val="6F188D0A"/>
    <w:lvl w:ilvl="0" w:tplc="041B0001">
      <w:start w:val="1"/>
      <w:numFmt w:val="bullet"/>
      <w:lvlText w:val=""/>
      <w:lvlJc w:val="left"/>
      <w:pPr>
        <w:ind w:left="576" w:hanging="360"/>
      </w:pPr>
      <w:rPr>
        <w:rFonts w:ascii="Symbol" w:hAnsi="Symbol" w:hint="default"/>
      </w:rPr>
    </w:lvl>
    <w:lvl w:ilvl="1" w:tplc="041B0003" w:tentative="1">
      <w:start w:val="1"/>
      <w:numFmt w:val="bullet"/>
      <w:lvlText w:val="o"/>
      <w:lvlJc w:val="left"/>
      <w:pPr>
        <w:ind w:left="1296" w:hanging="360"/>
      </w:pPr>
      <w:rPr>
        <w:rFonts w:ascii="Courier New" w:hAnsi="Courier New" w:cs="Courier New" w:hint="default"/>
      </w:rPr>
    </w:lvl>
    <w:lvl w:ilvl="2" w:tplc="041B0005" w:tentative="1">
      <w:start w:val="1"/>
      <w:numFmt w:val="bullet"/>
      <w:lvlText w:val=""/>
      <w:lvlJc w:val="left"/>
      <w:pPr>
        <w:ind w:left="2016" w:hanging="360"/>
      </w:pPr>
      <w:rPr>
        <w:rFonts w:ascii="Wingdings" w:hAnsi="Wingdings" w:hint="default"/>
      </w:rPr>
    </w:lvl>
    <w:lvl w:ilvl="3" w:tplc="041B0001" w:tentative="1">
      <w:start w:val="1"/>
      <w:numFmt w:val="bullet"/>
      <w:lvlText w:val=""/>
      <w:lvlJc w:val="left"/>
      <w:pPr>
        <w:ind w:left="2736" w:hanging="360"/>
      </w:pPr>
      <w:rPr>
        <w:rFonts w:ascii="Symbol" w:hAnsi="Symbol" w:hint="default"/>
      </w:rPr>
    </w:lvl>
    <w:lvl w:ilvl="4" w:tplc="041B0003" w:tentative="1">
      <w:start w:val="1"/>
      <w:numFmt w:val="bullet"/>
      <w:lvlText w:val="o"/>
      <w:lvlJc w:val="left"/>
      <w:pPr>
        <w:ind w:left="3456" w:hanging="360"/>
      </w:pPr>
      <w:rPr>
        <w:rFonts w:ascii="Courier New" w:hAnsi="Courier New" w:cs="Courier New" w:hint="default"/>
      </w:rPr>
    </w:lvl>
    <w:lvl w:ilvl="5" w:tplc="041B0005" w:tentative="1">
      <w:start w:val="1"/>
      <w:numFmt w:val="bullet"/>
      <w:lvlText w:val=""/>
      <w:lvlJc w:val="left"/>
      <w:pPr>
        <w:ind w:left="4176" w:hanging="360"/>
      </w:pPr>
      <w:rPr>
        <w:rFonts w:ascii="Wingdings" w:hAnsi="Wingdings" w:hint="default"/>
      </w:rPr>
    </w:lvl>
    <w:lvl w:ilvl="6" w:tplc="041B0001" w:tentative="1">
      <w:start w:val="1"/>
      <w:numFmt w:val="bullet"/>
      <w:lvlText w:val=""/>
      <w:lvlJc w:val="left"/>
      <w:pPr>
        <w:ind w:left="4896" w:hanging="360"/>
      </w:pPr>
      <w:rPr>
        <w:rFonts w:ascii="Symbol" w:hAnsi="Symbol" w:hint="default"/>
      </w:rPr>
    </w:lvl>
    <w:lvl w:ilvl="7" w:tplc="041B0003" w:tentative="1">
      <w:start w:val="1"/>
      <w:numFmt w:val="bullet"/>
      <w:lvlText w:val="o"/>
      <w:lvlJc w:val="left"/>
      <w:pPr>
        <w:ind w:left="5616" w:hanging="360"/>
      </w:pPr>
      <w:rPr>
        <w:rFonts w:ascii="Courier New" w:hAnsi="Courier New" w:cs="Courier New" w:hint="default"/>
      </w:rPr>
    </w:lvl>
    <w:lvl w:ilvl="8" w:tplc="041B0005" w:tentative="1">
      <w:start w:val="1"/>
      <w:numFmt w:val="bullet"/>
      <w:lvlText w:val=""/>
      <w:lvlJc w:val="left"/>
      <w:pPr>
        <w:ind w:left="6336" w:hanging="360"/>
      </w:pPr>
      <w:rPr>
        <w:rFonts w:ascii="Wingdings" w:hAnsi="Wingdings" w:hint="default"/>
      </w:rPr>
    </w:lvl>
  </w:abstractNum>
  <w:abstractNum w:abstractNumId="14" w15:restartNumberingAfterBreak="0">
    <w:nsid w:val="27897AEA"/>
    <w:multiLevelType w:val="hybridMultilevel"/>
    <w:tmpl w:val="658876A8"/>
    <w:lvl w:ilvl="0" w:tplc="FFFFFFF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2A704CB5"/>
    <w:multiLevelType w:val="hybridMultilevel"/>
    <w:tmpl w:val="95D486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CA3861"/>
    <w:multiLevelType w:val="hybridMultilevel"/>
    <w:tmpl w:val="5C0816E6"/>
    <w:lvl w:ilvl="0" w:tplc="FFFFFFF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2F383346"/>
    <w:multiLevelType w:val="hybridMultilevel"/>
    <w:tmpl w:val="7C460508"/>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8" w15:restartNumberingAfterBreak="0">
    <w:nsid w:val="2F4B052E"/>
    <w:multiLevelType w:val="hybridMultilevel"/>
    <w:tmpl w:val="C17ADB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8120B1"/>
    <w:multiLevelType w:val="hybridMultilevel"/>
    <w:tmpl w:val="7FBEFF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3144AC"/>
    <w:multiLevelType w:val="hybridMultilevel"/>
    <w:tmpl w:val="62CC96F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3BDF145E"/>
    <w:multiLevelType w:val="hybridMultilevel"/>
    <w:tmpl w:val="D1D20F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162447"/>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D0135C"/>
    <w:multiLevelType w:val="hybridMultilevel"/>
    <w:tmpl w:val="FCC48A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E810A36"/>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EB23B3"/>
    <w:multiLevelType w:val="hybridMultilevel"/>
    <w:tmpl w:val="F52E9B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EF6D4E"/>
    <w:multiLevelType w:val="hybridMultilevel"/>
    <w:tmpl w:val="4A809E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AC4E7A"/>
    <w:multiLevelType w:val="hybridMultilevel"/>
    <w:tmpl w:val="4A809E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EE1EFD"/>
    <w:multiLevelType w:val="hybridMultilevel"/>
    <w:tmpl w:val="2806E47E"/>
    <w:lvl w:ilvl="0" w:tplc="A3B83C7E">
      <w:start w:val="1"/>
      <w:numFmt w:val="decimal"/>
      <w:lvlText w:val="[%1]"/>
      <w:lvlJc w:val="left"/>
      <w:pPr>
        <w:ind w:left="1068" w:hanging="360"/>
      </w:pPr>
      <w:rPr>
        <w:rFonts w:hint="default"/>
      </w:rPr>
    </w:lvl>
    <w:lvl w:ilvl="1" w:tplc="041B0019">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9" w15:restartNumberingAfterBreak="0">
    <w:nsid w:val="515C0924"/>
    <w:multiLevelType w:val="hybridMultilevel"/>
    <w:tmpl w:val="9940B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7E7DAF"/>
    <w:multiLevelType w:val="hybridMultilevel"/>
    <w:tmpl w:val="D5C69EF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1" w15:restartNumberingAfterBreak="0">
    <w:nsid w:val="57E95371"/>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98049EE"/>
    <w:multiLevelType w:val="hybridMultilevel"/>
    <w:tmpl w:val="FCC48A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8C1BFC"/>
    <w:multiLevelType w:val="hybridMultilevel"/>
    <w:tmpl w:val="72B63536"/>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5C394845"/>
    <w:multiLevelType w:val="hybridMultilevel"/>
    <w:tmpl w:val="7FBEFF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15002AE"/>
    <w:multiLevelType w:val="hybridMultilevel"/>
    <w:tmpl w:val="95D4865C"/>
    <w:lvl w:ilvl="0" w:tplc="FFFFFFF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62CA2027"/>
    <w:multiLevelType w:val="hybridMultilevel"/>
    <w:tmpl w:val="37565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34B7AB8"/>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8" w15:restartNumberingAfterBreak="0">
    <w:nsid w:val="63D22E37"/>
    <w:multiLevelType w:val="hybridMultilevel"/>
    <w:tmpl w:val="4A809E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85E31FD"/>
    <w:multiLevelType w:val="hybridMultilevel"/>
    <w:tmpl w:val="ED6290DC"/>
    <w:lvl w:ilvl="0" w:tplc="041B0001">
      <w:start w:val="1"/>
      <w:numFmt w:val="bullet"/>
      <w:lvlText w:val=""/>
      <w:lvlJc w:val="left"/>
      <w:pPr>
        <w:ind w:left="480" w:hanging="360"/>
      </w:pPr>
      <w:rPr>
        <w:rFonts w:ascii="Symbol" w:hAnsi="Symbol" w:hint="default"/>
      </w:rPr>
    </w:lvl>
    <w:lvl w:ilvl="1" w:tplc="041B0003">
      <w:start w:val="1"/>
      <w:numFmt w:val="bullet"/>
      <w:lvlText w:val="o"/>
      <w:lvlJc w:val="left"/>
      <w:pPr>
        <w:ind w:left="1200" w:hanging="360"/>
      </w:pPr>
      <w:rPr>
        <w:rFonts w:ascii="Courier New" w:hAnsi="Courier New" w:cs="Courier New" w:hint="default"/>
      </w:rPr>
    </w:lvl>
    <w:lvl w:ilvl="2" w:tplc="041B0005">
      <w:start w:val="1"/>
      <w:numFmt w:val="bullet"/>
      <w:lvlText w:val=""/>
      <w:lvlJc w:val="left"/>
      <w:pPr>
        <w:ind w:left="1920" w:hanging="360"/>
      </w:pPr>
      <w:rPr>
        <w:rFonts w:ascii="Wingdings" w:hAnsi="Wingdings" w:hint="default"/>
      </w:rPr>
    </w:lvl>
    <w:lvl w:ilvl="3" w:tplc="041B0001" w:tentative="1">
      <w:start w:val="1"/>
      <w:numFmt w:val="bullet"/>
      <w:lvlText w:val=""/>
      <w:lvlJc w:val="left"/>
      <w:pPr>
        <w:ind w:left="2640" w:hanging="360"/>
      </w:pPr>
      <w:rPr>
        <w:rFonts w:ascii="Symbol" w:hAnsi="Symbol" w:hint="default"/>
      </w:rPr>
    </w:lvl>
    <w:lvl w:ilvl="4" w:tplc="041B0003" w:tentative="1">
      <w:start w:val="1"/>
      <w:numFmt w:val="bullet"/>
      <w:lvlText w:val="o"/>
      <w:lvlJc w:val="left"/>
      <w:pPr>
        <w:ind w:left="3360" w:hanging="360"/>
      </w:pPr>
      <w:rPr>
        <w:rFonts w:ascii="Courier New" w:hAnsi="Courier New" w:cs="Courier New" w:hint="default"/>
      </w:rPr>
    </w:lvl>
    <w:lvl w:ilvl="5" w:tplc="041B0005" w:tentative="1">
      <w:start w:val="1"/>
      <w:numFmt w:val="bullet"/>
      <w:lvlText w:val=""/>
      <w:lvlJc w:val="left"/>
      <w:pPr>
        <w:ind w:left="4080" w:hanging="360"/>
      </w:pPr>
      <w:rPr>
        <w:rFonts w:ascii="Wingdings" w:hAnsi="Wingdings" w:hint="default"/>
      </w:rPr>
    </w:lvl>
    <w:lvl w:ilvl="6" w:tplc="041B0001" w:tentative="1">
      <w:start w:val="1"/>
      <w:numFmt w:val="bullet"/>
      <w:lvlText w:val=""/>
      <w:lvlJc w:val="left"/>
      <w:pPr>
        <w:ind w:left="4800" w:hanging="360"/>
      </w:pPr>
      <w:rPr>
        <w:rFonts w:ascii="Symbol" w:hAnsi="Symbol" w:hint="default"/>
      </w:rPr>
    </w:lvl>
    <w:lvl w:ilvl="7" w:tplc="041B0003" w:tentative="1">
      <w:start w:val="1"/>
      <w:numFmt w:val="bullet"/>
      <w:lvlText w:val="o"/>
      <w:lvlJc w:val="left"/>
      <w:pPr>
        <w:ind w:left="5520" w:hanging="360"/>
      </w:pPr>
      <w:rPr>
        <w:rFonts w:ascii="Courier New" w:hAnsi="Courier New" w:cs="Courier New" w:hint="default"/>
      </w:rPr>
    </w:lvl>
    <w:lvl w:ilvl="8" w:tplc="041B0005" w:tentative="1">
      <w:start w:val="1"/>
      <w:numFmt w:val="bullet"/>
      <w:lvlText w:val=""/>
      <w:lvlJc w:val="left"/>
      <w:pPr>
        <w:ind w:left="6240" w:hanging="360"/>
      </w:pPr>
      <w:rPr>
        <w:rFonts w:ascii="Wingdings" w:hAnsi="Wingdings" w:hint="default"/>
      </w:rPr>
    </w:lvl>
  </w:abstractNum>
  <w:abstractNum w:abstractNumId="40" w15:restartNumberingAfterBreak="0">
    <w:nsid w:val="68F8472B"/>
    <w:multiLevelType w:val="hybridMultilevel"/>
    <w:tmpl w:val="4A809EF4"/>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1" w15:restartNumberingAfterBreak="0">
    <w:nsid w:val="6E870CD4"/>
    <w:multiLevelType w:val="hybridMultilevel"/>
    <w:tmpl w:val="4A809E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387567D"/>
    <w:multiLevelType w:val="hybridMultilevel"/>
    <w:tmpl w:val="063A24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4BB747B"/>
    <w:multiLevelType w:val="hybridMultilevel"/>
    <w:tmpl w:val="ABF8D958"/>
    <w:lvl w:ilvl="0" w:tplc="FFFFFFF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4" w15:restartNumberingAfterBreak="0">
    <w:nsid w:val="784B1CFE"/>
    <w:multiLevelType w:val="hybridMultilevel"/>
    <w:tmpl w:val="FCC48A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99E0392"/>
    <w:multiLevelType w:val="hybridMultilevel"/>
    <w:tmpl w:val="FCC48A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F976EB"/>
    <w:multiLevelType w:val="hybridMultilevel"/>
    <w:tmpl w:val="E6C847E0"/>
    <w:lvl w:ilvl="0" w:tplc="0D90C9BC">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7" w15:restartNumberingAfterBreak="0">
    <w:nsid w:val="7DEF07EC"/>
    <w:multiLevelType w:val="hybridMultilevel"/>
    <w:tmpl w:val="2D929C62"/>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num w:numId="1" w16cid:durableId="1205749383">
    <w:abstractNumId w:val="37"/>
  </w:num>
  <w:num w:numId="2" w16cid:durableId="376853395">
    <w:abstractNumId w:val="39"/>
  </w:num>
  <w:num w:numId="3" w16cid:durableId="782379134">
    <w:abstractNumId w:val="40"/>
  </w:num>
  <w:num w:numId="4" w16cid:durableId="523447477">
    <w:abstractNumId w:val="1"/>
  </w:num>
  <w:num w:numId="5" w16cid:durableId="1890678474">
    <w:abstractNumId w:val="18"/>
  </w:num>
  <w:num w:numId="6" w16cid:durableId="325255808">
    <w:abstractNumId w:val="29"/>
  </w:num>
  <w:num w:numId="7" w16cid:durableId="1031957698">
    <w:abstractNumId w:val="0"/>
  </w:num>
  <w:num w:numId="8" w16cid:durableId="810249900">
    <w:abstractNumId w:val="19"/>
  </w:num>
  <w:num w:numId="9" w16cid:durableId="1669210931">
    <w:abstractNumId w:val="34"/>
  </w:num>
  <w:num w:numId="10" w16cid:durableId="979117372">
    <w:abstractNumId w:val="47"/>
  </w:num>
  <w:num w:numId="11" w16cid:durableId="802038876">
    <w:abstractNumId w:val="12"/>
  </w:num>
  <w:num w:numId="12" w16cid:durableId="1933319149">
    <w:abstractNumId w:val="42"/>
  </w:num>
  <w:num w:numId="13" w16cid:durableId="1703170965">
    <w:abstractNumId w:val="6"/>
  </w:num>
  <w:num w:numId="14" w16cid:durableId="1906867803">
    <w:abstractNumId w:val="16"/>
  </w:num>
  <w:num w:numId="15" w16cid:durableId="622267492">
    <w:abstractNumId w:val="35"/>
  </w:num>
  <w:num w:numId="16" w16cid:durableId="566765068">
    <w:abstractNumId w:val="15"/>
  </w:num>
  <w:num w:numId="17" w16cid:durableId="856504081">
    <w:abstractNumId w:val="43"/>
  </w:num>
  <w:num w:numId="18" w16cid:durableId="528030196">
    <w:abstractNumId w:val="32"/>
  </w:num>
  <w:num w:numId="19" w16cid:durableId="1046176245">
    <w:abstractNumId w:val="23"/>
  </w:num>
  <w:num w:numId="20" w16cid:durableId="349718399">
    <w:abstractNumId w:val="45"/>
  </w:num>
  <w:num w:numId="21" w16cid:durableId="864051629">
    <w:abstractNumId w:val="44"/>
  </w:num>
  <w:num w:numId="22" w16cid:durableId="989360653">
    <w:abstractNumId w:val="14"/>
  </w:num>
  <w:num w:numId="23" w16cid:durableId="657877746">
    <w:abstractNumId w:val="11"/>
  </w:num>
  <w:num w:numId="24" w16cid:durableId="1707563832">
    <w:abstractNumId w:val="21"/>
  </w:num>
  <w:num w:numId="25" w16cid:durableId="1822454859">
    <w:abstractNumId w:val="25"/>
  </w:num>
  <w:num w:numId="26" w16cid:durableId="669874977">
    <w:abstractNumId w:val="13"/>
  </w:num>
  <w:num w:numId="27" w16cid:durableId="79256554">
    <w:abstractNumId w:val="10"/>
  </w:num>
  <w:num w:numId="28" w16cid:durableId="1794473932">
    <w:abstractNumId w:val="5"/>
  </w:num>
  <w:num w:numId="29" w16cid:durableId="100339232">
    <w:abstractNumId w:val="26"/>
  </w:num>
  <w:num w:numId="30" w16cid:durableId="1692149983">
    <w:abstractNumId w:val="2"/>
  </w:num>
  <w:num w:numId="31" w16cid:durableId="930698106">
    <w:abstractNumId w:val="38"/>
  </w:num>
  <w:num w:numId="32" w16cid:durableId="1205799953">
    <w:abstractNumId w:val="27"/>
  </w:num>
  <w:num w:numId="33" w16cid:durableId="1029070718">
    <w:abstractNumId w:val="41"/>
  </w:num>
  <w:num w:numId="34" w16cid:durableId="950435106">
    <w:abstractNumId w:val="22"/>
  </w:num>
  <w:num w:numId="35" w16cid:durableId="668287019">
    <w:abstractNumId w:val="24"/>
  </w:num>
  <w:num w:numId="36" w16cid:durableId="1155801415">
    <w:abstractNumId w:val="36"/>
  </w:num>
  <w:num w:numId="37" w16cid:durableId="1949190061">
    <w:abstractNumId w:val="31"/>
  </w:num>
  <w:num w:numId="38" w16cid:durableId="1480730629">
    <w:abstractNumId w:val="7"/>
  </w:num>
  <w:num w:numId="39" w16cid:durableId="1967543440">
    <w:abstractNumId w:val="9"/>
  </w:num>
  <w:num w:numId="40" w16cid:durableId="268053372">
    <w:abstractNumId w:val="20"/>
  </w:num>
  <w:num w:numId="41" w16cid:durableId="1699970060">
    <w:abstractNumId w:val="4"/>
  </w:num>
  <w:num w:numId="42" w16cid:durableId="98489336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66709767">
    <w:abstractNumId w:val="28"/>
  </w:num>
  <w:num w:numId="44" w16cid:durableId="1757750322">
    <w:abstractNumId w:val="3"/>
  </w:num>
  <w:num w:numId="45" w16cid:durableId="1783719540">
    <w:abstractNumId w:val="30"/>
  </w:num>
  <w:num w:numId="46" w16cid:durableId="1238591649">
    <w:abstractNumId w:val="33"/>
  </w:num>
  <w:num w:numId="47" w16cid:durableId="808861737">
    <w:abstractNumId w:val="17"/>
  </w:num>
  <w:num w:numId="48" w16cid:durableId="1542858066">
    <w:abstractNumId w:val="46"/>
  </w:num>
  <w:num w:numId="49" w16cid:durableId="304429516">
    <w:abstractNumId w:val="8"/>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ráth, Július">
    <w15:presenceInfo w15:providerId="AD" w15:userId="S::julius.barath@aos.sk::aebde9b9-dccc-4475-a9ac-c05e78323d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A51"/>
    <w:rsid w:val="00014055"/>
    <w:rsid w:val="000178E6"/>
    <w:rsid w:val="000200D0"/>
    <w:rsid w:val="0002151B"/>
    <w:rsid w:val="0002331D"/>
    <w:rsid w:val="000263CF"/>
    <w:rsid w:val="00046C51"/>
    <w:rsid w:val="00052A5D"/>
    <w:rsid w:val="00052F18"/>
    <w:rsid w:val="00060CDD"/>
    <w:rsid w:val="00061B69"/>
    <w:rsid w:val="00062987"/>
    <w:rsid w:val="00062B4A"/>
    <w:rsid w:val="00063483"/>
    <w:rsid w:val="000651F0"/>
    <w:rsid w:val="00065606"/>
    <w:rsid w:val="00066310"/>
    <w:rsid w:val="000717B6"/>
    <w:rsid w:val="00084D8E"/>
    <w:rsid w:val="00085F44"/>
    <w:rsid w:val="00092970"/>
    <w:rsid w:val="000A4169"/>
    <w:rsid w:val="000A4B31"/>
    <w:rsid w:val="000A5BE3"/>
    <w:rsid w:val="000A6FDE"/>
    <w:rsid w:val="000B61CC"/>
    <w:rsid w:val="000B6E92"/>
    <w:rsid w:val="000C1CA9"/>
    <w:rsid w:val="000C2C69"/>
    <w:rsid w:val="000C3E25"/>
    <w:rsid w:val="000C6C0F"/>
    <w:rsid w:val="000D36E1"/>
    <w:rsid w:val="000D438C"/>
    <w:rsid w:val="000E3830"/>
    <w:rsid w:val="000E42DE"/>
    <w:rsid w:val="000E5115"/>
    <w:rsid w:val="000F57A4"/>
    <w:rsid w:val="001045E0"/>
    <w:rsid w:val="0010700C"/>
    <w:rsid w:val="001079F1"/>
    <w:rsid w:val="0011037F"/>
    <w:rsid w:val="001215E4"/>
    <w:rsid w:val="001331AA"/>
    <w:rsid w:val="00141922"/>
    <w:rsid w:val="001448EE"/>
    <w:rsid w:val="00153CBD"/>
    <w:rsid w:val="00157107"/>
    <w:rsid w:val="00171268"/>
    <w:rsid w:val="00174A3C"/>
    <w:rsid w:val="00176378"/>
    <w:rsid w:val="00183091"/>
    <w:rsid w:val="001875DA"/>
    <w:rsid w:val="00190258"/>
    <w:rsid w:val="00194A93"/>
    <w:rsid w:val="00195093"/>
    <w:rsid w:val="001B02F1"/>
    <w:rsid w:val="001B1624"/>
    <w:rsid w:val="001C6A72"/>
    <w:rsid w:val="001D2564"/>
    <w:rsid w:val="001E5462"/>
    <w:rsid w:val="001F177B"/>
    <w:rsid w:val="001F32C6"/>
    <w:rsid w:val="001F4A21"/>
    <w:rsid w:val="001F5D23"/>
    <w:rsid w:val="001F77BC"/>
    <w:rsid w:val="002001B6"/>
    <w:rsid w:val="00201FC7"/>
    <w:rsid w:val="002043E3"/>
    <w:rsid w:val="00206E06"/>
    <w:rsid w:val="002102ED"/>
    <w:rsid w:val="00215538"/>
    <w:rsid w:val="00227B40"/>
    <w:rsid w:val="00230B0B"/>
    <w:rsid w:val="00231279"/>
    <w:rsid w:val="0023311A"/>
    <w:rsid w:val="0024603E"/>
    <w:rsid w:val="00246C4A"/>
    <w:rsid w:val="0025673A"/>
    <w:rsid w:val="002674BD"/>
    <w:rsid w:val="00272437"/>
    <w:rsid w:val="00275042"/>
    <w:rsid w:val="00283F23"/>
    <w:rsid w:val="002848AA"/>
    <w:rsid w:val="00290607"/>
    <w:rsid w:val="002947C2"/>
    <w:rsid w:val="002A2616"/>
    <w:rsid w:val="002A2AD5"/>
    <w:rsid w:val="002A3296"/>
    <w:rsid w:val="002B0635"/>
    <w:rsid w:val="002B16C8"/>
    <w:rsid w:val="002B57DD"/>
    <w:rsid w:val="002D609A"/>
    <w:rsid w:val="002E38CF"/>
    <w:rsid w:val="002F06CD"/>
    <w:rsid w:val="003027A6"/>
    <w:rsid w:val="003041DF"/>
    <w:rsid w:val="00306363"/>
    <w:rsid w:val="00306B75"/>
    <w:rsid w:val="00327070"/>
    <w:rsid w:val="00331CDD"/>
    <w:rsid w:val="00332499"/>
    <w:rsid w:val="0033312E"/>
    <w:rsid w:val="003353D6"/>
    <w:rsid w:val="0034646B"/>
    <w:rsid w:val="00365394"/>
    <w:rsid w:val="00366DDD"/>
    <w:rsid w:val="00367C83"/>
    <w:rsid w:val="003747FC"/>
    <w:rsid w:val="00375E13"/>
    <w:rsid w:val="00381BB5"/>
    <w:rsid w:val="00382859"/>
    <w:rsid w:val="00391CD8"/>
    <w:rsid w:val="003A36C5"/>
    <w:rsid w:val="003B7531"/>
    <w:rsid w:val="003C3A3E"/>
    <w:rsid w:val="003C5A49"/>
    <w:rsid w:val="003C61E8"/>
    <w:rsid w:val="003C6881"/>
    <w:rsid w:val="003D0948"/>
    <w:rsid w:val="003D52EA"/>
    <w:rsid w:val="003E72A9"/>
    <w:rsid w:val="003E76C3"/>
    <w:rsid w:val="003F1BC8"/>
    <w:rsid w:val="003F59AE"/>
    <w:rsid w:val="003F7E67"/>
    <w:rsid w:val="00401F06"/>
    <w:rsid w:val="00414040"/>
    <w:rsid w:val="00421E0C"/>
    <w:rsid w:val="004306A4"/>
    <w:rsid w:val="00440C3F"/>
    <w:rsid w:val="0044249B"/>
    <w:rsid w:val="00443FCC"/>
    <w:rsid w:val="00444C41"/>
    <w:rsid w:val="00446574"/>
    <w:rsid w:val="00450739"/>
    <w:rsid w:val="004529B5"/>
    <w:rsid w:val="00461CD2"/>
    <w:rsid w:val="00465737"/>
    <w:rsid w:val="00465B38"/>
    <w:rsid w:val="00467C84"/>
    <w:rsid w:val="00467F0E"/>
    <w:rsid w:val="0047369E"/>
    <w:rsid w:val="004759B5"/>
    <w:rsid w:val="00477616"/>
    <w:rsid w:val="00493CD9"/>
    <w:rsid w:val="004B7768"/>
    <w:rsid w:val="004C5B5E"/>
    <w:rsid w:val="004D1466"/>
    <w:rsid w:val="004E2DCC"/>
    <w:rsid w:val="004E4A3D"/>
    <w:rsid w:val="004F32A0"/>
    <w:rsid w:val="004F3B3A"/>
    <w:rsid w:val="005003BE"/>
    <w:rsid w:val="00504094"/>
    <w:rsid w:val="00505B00"/>
    <w:rsid w:val="00510DD0"/>
    <w:rsid w:val="0051303D"/>
    <w:rsid w:val="005158A0"/>
    <w:rsid w:val="00521FB6"/>
    <w:rsid w:val="00530F5E"/>
    <w:rsid w:val="005400D1"/>
    <w:rsid w:val="00540EFF"/>
    <w:rsid w:val="005418FC"/>
    <w:rsid w:val="00543E6C"/>
    <w:rsid w:val="005543F4"/>
    <w:rsid w:val="00554723"/>
    <w:rsid w:val="00564E71"/>
    <w:rsid w:val="00564EFE"/>
    <w:rsid w:val="005673FF"/>
    <w:rsid w:val="00572C64"/>
    <w:rsid w:val="00576E2B"/>
    <w:rsid w:val="00581535"/>
    <w:rsid w:val="00582EB6"/>
    <w:rsid w:val="005851CB"/>
    <w:rsid w:val="00595CF3"/>
    <w:rsid w:val="00596205"/>
    <w:rsid w:val="005A195B"/>
    <w:rsid w:val="005B0256"/>
    <w:rsid w:val="005B1028"/>
    <w:rsid w:val="005B186B"/>
    <w:rsid w:val="005B2A9F"/>
    <w:rsid w:val="005B5228"/>
    <w:rsid w:val="005B6B49"/>
    <w:rsid w:val="005C1431"/>
    <w:rsid w:val="005C2230"/>
    <w:rsid w:val="005C2F67"/>
    <w:rsid w:val="005C34C3"/>
    <w:rsid w:val="005D0BBE"/>
    <w:rsid w:val="005D1BE6"/>
    <w:rsid w:val="005D5A51"/>
    <w:rsid w:val="005D63FF"/>
    <w:rsid w:val="005D6B6A"/>
    <w:rsid w:val="005D6FD9"/>
    <w:rsid w:val="005E0200"/>
    <w:rsid w:val="005F5657"/>
    <w:rsid w:val="005F66D6"/>
    <w:rsid w:val="006037FA"/>
    <w:rsid w:val="00604704"/>
    <w:rsid w:val="00604A09"/>
    <w:rsid w:val="006124A7"/>
    <w:rsid w:val="00617660"/>
    <w:rsid w:val="00623474"/>
    <w:rsid w:val="00623D0D"/>
    <w:rsid w:val="00635857"/>
    <w:rsid w:val="00640D0D"/>
    <w:rsid w:val="00646817"/>
    <w:rsid w:val="00651D55"/>
    <w:rsid w:val="00660B8E"/>
    <w:rsid w:val="00664C8B"/>
    <w:rsid w:val="006722BB"/>
    <w:rsid w:val="0067655F"/>
    <w:rsid w:val="00682339"/>
    <w:rsid w:val="00687CC0"/>
    <w:rsid w:val="006A0EC2"/>
    <w:rsid w:val="006A2601"/>
    <w:rsid w:val="006A41E5"/>
    <w:rsid w:val="006B07E6"/>
    <w:rsid w:val="006B298F"/>
    <w:rsid w:val="006B4304"/>
    <w:rsid w:val="006B6882"/>
    <w:rsid w:val="006B7CD9"/>
    <w:rsid w:val="006C2B16"/>
    <w:rsid w:val="006C50AE"/>
    <w:rsid w:val="006C6635"/>
    <w:rsid w:val="006C6A8C"/>
    <w:rsid w:val="006D58B7"/>
    <w:rsid w:val="006E4102"/>
    <w:rsid w:val="006E4422"/>
    <w:rsid w:val="006E61B6"/>
    <w:rsid w:val="006F19F8"/>
    <w:rsid w:val="0071100D"/>
    <w:rsid w:val="00720231"/>
    <w:rsid w:val="00743DDC"/>
    <w:rsid w:val="00750408"/>
    <w:rsid w:val="0075306E"/>
    <w:rsid w:val="00757237"/>
    <w:rsid w:val="007625FA"/>
    <w:rsid w:val="00766CEE"/>
    <w:rsid w:val="00770A81"/>
    <w:rsid w:val="00770FF9"/>
    <w:rsid w:val="007710CC"/>
    <w:rsid w:val="007713F5"/>
    <w:rsid w:val="00772FBF"/>
    <w:rsid w:val="007961B4"/>
    <w:rsid w:val="007A22B6"/>
    <w:rsid w:val="007A7442"/>
    <w:rsid w:val="007A7FFD"/>
    <w:rsid w:val="007B4615"/>
    <w:rsid w:val="007C18D9"/>
    <w:rsid w:val="007D2EDD"/>
    <w:rsid w:val="007D3CB3"/>
    <w:rsid w:val="007D77DB"/>
    <w:rsid w:val="007E2E99"/>
    <w:rsid w:val="007F040B"/>
    <w:rsid w:val="008021F8"/>
    <w:rsid w:val="00810E69"/>
    <w:rsid w:val="00811ADF"/>
    <w:rsid w:val="00815A92"/>
    <w:rsid w:val="00827799"/>
    <w:rsid w:val="00827FF8"/>
    <w:rsid w:val="00832F00"/>
    <w:rsid w:val="0083520C"/>
    <w:rsid w:val="008462F1"/>
    <w:rsid w:val="008477F0"/>
    <w:rsid w:val="00851695"/>
    <w:rsid w:val="00857FCF"/>
    <w:rsid w:val="00874A8D"/>
    <w:rsid w:val="008848D0"/>
    <w:rsid w:val="00885D98"/>
    <w:rsid w:val="00893150"/>
    <w:rsid w:val="008A0AD1"/>
    <w:rsid w:val="008A0F61"/>
    <w:rsid w:val="008A1075"/>
    <w:rsid w:val="008A7381"/>
    <w:rsid w:val="008B07A1"/>
    <w:rsid w:val="008C6E0B"/>
    <w:rsid w:val="008C7854"/>
    <w:rsid w:val="008D0C18"/>
    <w:rsid w:val="008D10AD"/>
    <w:rsid w:val="008D25C1"/>
    <w:rsid w:val="008D33BC"/>
    <w:rsid w:val="008E33B9"/>
    <w:rsid w:val="008E79D5"/>
    <w:rsid w:val="008F4E39"/>
    <w:rsid w:val="00902A28"/>
    <w:rsid w:val="00903F9B"/>
    <w:rsid w:val="009064FF"/>
    <w:rsid w:val="00913350"/>
    <w:rsid w:val="00914BD4"/>
    <w:rsid w:val="009157CE"/>
    <w:rsid w:val="0092271B"/>
    <w:rsid w:val="00922D73"/>
    <w:rsid w:val="00931868"/>
    <w:rsid w:val="00936827"/>
    <w:rsid w:val="00944E62"/>
    <w:rsid w:val="00950F90"/>
    <w:rsid w:val="009538E7"/>
    <w:rsid w:val="0096061F"/>
    <w:rsid w:val="00963053"/>
    <w:rsid w:val="009638DD"/>
    <w:rsid w:val="009645BA"/>
    <w:rsid w:val="00972CBE"/>
    <w:rsid w:val="00975457"/>
    <w:rsid w:val="00976834"/>
    <w:rsid w:val="009823B0"/>
    <w:rsid w:val="00987A72"/>
    <w:rsid w:val="00987E6C"/>
    <w:rsid w:val="009A262A"/>
    <w:rsid w:val="009A629B"/>
    <w:rsid w:val="009C177C"/>
    <w:rsid w:val="009C24D2"/>
    <w:rsid w:val="009E1727"/>
    <w:rsid w:val="009E19E1"/>
    <w:rsid w:val="009F07EB"/>
    <w:rsid w:val="009F38B5"/>
    <w:rsid w:val="009F5AB6"/>
    <w:rsid w:val="009F5CF1"/>
    <w:rsid w:val="009F7784"/>
    <w:rsid w:val="00A0150B"/>
    <w:rsid w:val="00A06BEA"/>
    <w:rsid w:val="00A107E3"/>
    <w:rsid w:val="00A12EE6"/>
    <w:rsid w:val="00A14DA8"/>
    <w:rsid w:val="00A17BD9"/>
    <w:rsid w:val="00A21FCB"/>
    <w:rsid w:val="00A23DFE"/>
    <w:rsid w:val="00A32E05"/>
    <w:rsid w:val="00A3575E"/>
    <w:rsid w:val="00A35780"/>
    <w:rsid w:val="00A450D2"/>
    <w:rsid w:val="00A47877"/>
    <w:rsid w:val="00A51C01"/>
    <w:rsid w:val="00A53378"/>
    <w:rsid w:val="00A56499"/>
    <w:rsid w:val="00A6218E"/>
    <w:rsid w:val="00A62643"/>
    <w:rsid w:val="00A67D36"/>
    <w:rsid w:val="00A70EE8"/>
    <w:rsid w:val="00A71451"/>
    <w:rsid w:val="00A73D0F"/>
    <w:rsid w:val="00A8008E"/>
    <w:rsid w:val="00A91D9B"/>
    <w:rsid w:val="00A96281"/>
    <w:rsid w:val="00AA08DF"/>
    <w:rsid w:val="00AA21CE"/>
    <w:rsid w:val="00AA3C25"/>
    <w:rsid w:val="00AB0B37"/>
    <w:rsid w:val="00AB575C"/>
    <w:rsid w:val="00AC0DD6"/>
    <w:rsid w:val="00AC6CA3"/>
    <w:rsid w:val="00AD11C9"/>
    <w:rsid w:val="00AE0431"/>
    <w:rsid w:val="00AF1A5C"/>
    <w:rsid w:val="00AF3BF8"/>
    <w:rsid w:val="00AF6E6E"/>
    <w:rsid w:val="00B02B13"/>
    <w:rsid w:val="00B034E6"/>
    <w:rsid w:val="00B059AC"/>
    <w:rsid w:val="00B06BE9"/>
    <w:rsid w:val="00B30E6D"/>
    <w:rsid w:val="00B33F3E"/>
    <w:rsid w:val="00B350B8"/>
    <w:rsid w:val="00B35A5D"/>
    <w:rsid w:val="00B44FA8"/>
    <w:rsid w:val="00B5313B"/>
    <w:rsid w:val="00B545CB"/>
    <w:rsid w:val="00B54B9F"/>
    <w:rsid w:val="00B6042E"/>
    <w:rsid w:val="00B61C71"/>
    <w:rsid w:val="00B63388"/>
    <w:rsid w:val="00B6559B"/>
    <w:rsid w:val="00B71585"/>
    <w:rsid w:val="00B73241"/>
    <w:rsid w:val="00B76A02"/>
    <w:rsid w:val="00B81B81"/>
    <w:rsid w:val="00B86C0C"/>
    <w:rsid w:val="00B87FD6"/>
    <w:rsid w:val="00B915C2"/>
    <w:rsid w:val="00B91965"/>
    <w:rsid w:val="00BA428C"/>
    <w:rsid w:val="00BA4ACC"/>
    <w:rsid w:val="00BB240A"/>
    <w:rsid w:val="00BC1D15"/>
    <w:rsid w:val="00BC5C1D"/>
    <w:rsid w:val="00BC5CB7"/>
    <w:rsid w:val="00BD5243"/>
    <w:rsid w:val="00BD630D"/>
    <w:rsid w:val="00BE0CFE"/>
    <w:rsid w:val="00BE6FA9"/>
    <w:rsid w:val="00BE79F8"/>
    <w:rsid w:val="00BF1CB3"/>
    <w:rsid w:val="00BF30B4"/>
    <w:rsid w:val="00BF48C3"/>
    <w:rsid w:val="00C01711"/>
    <w:rsid w:val="00C02697"/>
    <w:rsid w:val="00C323FD"/>
    <w:rsid w:val="00C43B51"/>
    <w:rsid w:val="00C520E0"/>
    <w:rsid w:val="00C520FB"/>
    <w:rsid w:val="00C62FCC"/>
    <w:rsid w:val="00C7742F"/>
    <w:rsid w:val="00C80D88"/>
    <w:rsid w:val="00C820BB"/>
    <w:rsid w:val="00C82E3B"/>
    <w:rsid w:val="00C8734A"/>
    <w:rsid w:val="00C928F8"/>
    <w:rsid w:val="00C92D51"/>
    <w:rsid w:val="00C937A2"/>
    <w:rsid w:val="00CA1908"/>
    <w:rsid w:val="00CA2AA1"/>
    <w:rsid w:val="00CA6861"/>
    <w:rsid w:val="00CB18C8"/>
    <w:rsid w:val="00CB7B8A"/>
    <w:rsid w:val="00CC3CB2"/>
    <w:rsid w:val="00CC5BC9"/>
    <w:rsid w:val="00CD1F82"/>
    <w:rsid w:val="00CD2292"/>
    <w:rsid w:val="00CD3F8A"/>
    <w:rsid w:val="00CD6378"/>
    <w:rsid w:val="00CD63BB"/>
    <w:rsid w:val="00CD7171"/>
    <w:rsid w:val="00CE1AAD"/>
    <w:rsid w:val="00CE1CB1"/>
    <w:rsid w:val="00CE4434"/>
    <w:rsid w:val="00CF4044"/>
    <w:rsid w:val="00CF4B52"/>
    <w:rsid w:val="00CF64A6"/>
    <w:rsid w:val="00D01940"/>
    <w:rsid w:val="00D1075E"/>
    <w:rsid w:val="00D145EA"/>
    <w:rsid w:val="00D15994"/>
    <w:rsid w:val="00D16EA5"/>
    <w:rsid w:val="00D23745"/>
    <w:rsid w:val="00D25C21"/>
    <w:rsid w:val="00D26998"/>
    <w:rsid w:val="00D3457E"/>
    <w:rsid w:val="00D41AEE"/>
    <w:rsid w:val="00D41FC5"/>
    <w:rsid w:val="00D4213F"/>
    <w:rsid w:val="00D464F9"/>
    <w:rsid w:val="00D47501"/>
    <w:rsid w:val="00D5023A"/>
    <w:rsid w:val="00D54104"/>
    <w:rsid w:val="00D57FB6"/>
    <w:rsid w:val="00D7380B"/>
    <w:rsid w:val="00D75390"/>
    <w:rsid w:val="00D775BC"/>
    <w:rsid w:val="00D83F29"/>
    <w:rsid w:val="00D865E9"/>
    <w:rsid w:val="00D971FD"/>
    <w:rsid w:val="00D9755F"/>
    <w:rsid w:val="00DA134D"/>
    <w:rsid w:val="00DA4A3F"/>
    <w:rsid w:val="00DB4D3C"/>
    <w:rsid w:val="00DC22C9"/>
    <w:rsid w:val="00DD10E5"/>
    <w:rsid w:val="00DD34C0"/>
    <w:rsid w:val="00DD6A64"/>
    <w:rsid w:val="00DE4F8E"/>
    <w:rsid w:val="00E02FAF"/>
    <w:rsid w:val="00E033ED"/>
    <w:rsid w:val="00E060C2"/>
    <w:rsid w:val="00E105F9"/>
    <w:rsid w:val="00E111C3"/>
    <w:rsid w:val="00E17085"/>
    <w:rsid w:val="00E27433"/>
    <w:rsid w:val="00E3040F"/>
    <w:rsid w:val="00E321E9"/>
    <w:rsid w:val="00E37441"/>
    <w:rsid w:val="00E37B0B"/>
    <w:rsid w:val="00E441C4"/>
    <w:rsid w:val="00E55278"/>
    <w:rsid w:val="00E66076"/>
    <w:rsid w:val="00E74871"/>
    <w:rsid w:val="00E774D7"/>
    <w:rsid w:val="00E832D9"/>
    <w:rsid w:val="00E84E0F"/>
    <w:rsid w:val="00E915FF"/>
    <w:rsid w:val="00E9267E"/>
    <w:rsid w:val="00E95407"/>
    <w:rsid w:val="00E95E52"/>
    <w:rsid w:val="00EA4826"/>
    <w:rsid w:val="00EA5F23"/>
    <w:rsid w:val="00EA6485"/>
    <w:rsid w:val="00EB567C"/>
    <w:rsid w:val="00EB7297"/>
    <w:rsid w:val="00EC3D2B"/>
    <w:rsid w:val="00EC72BD"/>
    <w:rsid w:val="00EC764C"/>
    <w:rsid w:val="00ED32E4"/>
    <w:rsid w:val="00ED5758"/>
    <w:rsid w:val="00EE1954"/>
    <w:rsid w:val="00EE79C5"/>
    <w:rsid w:val="00EF7549"/>
    <w:rsid w:val="00F05C9A"/>
    <w:rsid w:val="00F07176"/>
    <w:rsid w:val="00F11DBD"/>
    <w:rsid w:val="00F1218F"/>
    <w:rsid w:val="00F13232"/>
    <w:rsid w:val="00F15353"/>
    <w:rsid w:val="00F25D4F"/>
    <w:rsid w:val="00F31D0C"/>
    <w:rsid w:val="00F32425"/>
    <w:rsid w:val="00F37A32"/>
    <w:rsid w:val="00F42520"/>
    <w:rsid w:val="00F574D8"/>
    <w:rsid w:val="00F6422F"/>
    <w:rsid w:val="00F644C4"/>
    <w:rsid w:val="00F74517"/>
    <w:rsid w:val="00F76612"/>
    <w:rsid w:val="00F76801"/>
    <w:rsid w:val="00F83ED4"/>
    <w:rsid w:val="00F8460C"/>
    <w:rsid w:val="00F954E3"/>
    <w:rsid w:val="00F955E4"/>
    <w:rsid w:val="00F95894"/>
    <w:rsid w:val="00FA1432"/>
    <w:rsid w:val="00FB3489"/>
    <w:rsid w:val="00FC2F76"/>
    <w:rsid w:val="00FC556A"/>
    <w:rsid w:val="00FC7001"/>
    <w:rsid w:val="00FD0633"/>
    <w:rsid w:val="00FD3CCB"/>
    <w:rsid w:val="00FD42CC"/>
    <w:rsid w:val="00FD6F12"/>
    <w:rsid w:val="00FD7FD5"/>
    <w:rsid w:val="00FE1C2A"/>
    <w:rsid w:val="00FF38EA"/>
    <w:rsid w:val="00FF39FB"/>
    <w:rsid w:val="00FF533B"/>
    <w:rsid w:val="00FF6289"/>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C141D"/>
  <w15:chartTrackingRefBased/>
  <w15:docId w15:val="{36C90DFE-F646-48A0-807C-E3588BC4C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5D5A51"/>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unhideWhenUsed/>
    <w:qFormat/>
    <w:rsid w:val="005D5A51"/>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y"/>
    <w:next w:val="Normlny"/>
    <w:link w:val="Nadpis3Char"/>
    <w:uiPriority w:val="9"/>
    <w:unhideWhenUsed/>
    <w:qFormat/>
    <w:rsid w:val="005D5A51"/>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Nadpis4">
    <w:name w:val="heading 4"/>
    <w:basedOn w:val="Normlny"/>
    <w:next w:val="Normlny"/>
    <w:link w:val="Nadpis4Char"/>
    <w:uiPriority w:val="9"/>
    <w:unhideWhenUsed/>
    <w:qFormat/>
    <w:rsid w:val="005D5A51"/>
    <w:pPr>
      <w:keepNext/>
      <w:keepLines/>
      <w:numPr>
        <w:ilvl w:val="3"/>
        <w:numId w:val="1"/>
      </w:numPr>
      <w:spacing w:before="80" w:after="40"/>
      <w:outlineLvl w:val="3"/>
    </w:pPr>
    <w:rPr>
      <w:rFonts w:eastAsiaTheme="majorEastAsia" w:cstheme="majorBidi"/>
      <w:i/>
      <w:iCs/>
      <w:color w:val="0F4761" w:themeColor="accent1" w:themeShade="BF"/>
    </w:rPr>
  </w:style>
  <w:style w:type="paragraph" w:styleId="Nadpis5">
    <w:name w:val="heading 5"/>
    <w:basedOn w:val="Normlny"/>
    <w:next w:val="Normlny"/>
    <w:link w:val="Nadpis5Char"/>
    <w:uiPriority w:val="9"/>
    <w:unhideWhenUsed/>
    <w:qFormat/>
    <w:rsid w:val="005D5A51"/>
    <w:pPr>
      <w:keepNext/>
      <w:keepLines/>
      <w:numPr>
        <w:ilvl w:val="4"/>
        <w:numId w:val="1"/>
      </w:numPr>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unhideWhenUsed/>
    <w:qFormat/>
    <w:rsid w:val="005D5A51"/>
    <w:pPr>
      <w:keepNext/>
      <w:keepLines/>
      <w:numPr>
        <w:ilvl w:val="5"/>
        <w:numId w:val="1"/>
      </w:numPr>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5D5A51"/>
    <w:pPr>
      <w:keepNext/>
      <w:keepLines/>
      <w:numPr>
        <w:ilvl w:val="6"/>
        <w:numId w:val="1"/>
      </w:numPr>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5D5A51"/>
    <w:pPr>
      <w:keepNext/>
      <w:keepLines/>
      <w:numPr>
        <w:ilvl w:val="7"/>
        <w:numId w:val="1"/>
      </w:numPr>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5D5A51"/>
    <w:pPr>
      <w:keepNext/>
      <w:keepLines/>
      <w:numPr>
        <w:ilvl w:val="8"/>
        <w:numId w:val="1"/>
      </w:numPr>
      <w:spacing w:after="0"/>
      <w:outlineLvl w:val="8"/>
    </w:pPr>
    <w:rPr>
      <w:rFonts w:eastAsiaTheme="majorEastAsia" w:cstheme="majorBidi"/>
      <w:color w:val="272727" w:themeColor="text1" w:themeTint="D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5D5A51"/>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rsid w:val="005D5A51"/>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Predvolenpsmoodseku"/>
    <w:link w:val="Nadpis3"/>
    <w:uiPriority w:val="9"/>
    <w:rsid w:val="005D5A51"/>
    <w:rPr>
      <w:rFonts w:eastAsiaTheme="majorEastAsia" w:cstheme="majorBidi"/>
      <w:color w:val="0F4761" w:themeColor="accent1" w:themeShade="BF"/>
      <w:sz w:val="28"/>
      <w:szCs w:val="28"/>
    </w:rPr>
  </w:style>
  <w:style w:type="character" w:customStyle="1" w:styleId="Nadpis4Char">
    <w:name w:val="Nadpis 4 Char"/>
    <w:basedOn w:val="Predvolenpsmoodseku"/>
    <w:link w:val="Nadpis4"/>
    <w:uiPriority w:val="9"/>
    <w:rsid w:val="005D5A51"/>
    <w:rPr>
      <w:rFonts w:eastAsiaTheme="majorEastAsia" w:cstheme="majorBidi"/>
      <w:i/>
      <w:iCs/>
      <w:color w:val="0F4761" w:themeColor="accent1" w:themeShade="BF"/>
    </w:rPr>
  </w:style>
  <w:style w:type="character" w:customStyle="1" w:styleId="Nadpis5Char">
    <w:name w:val="Nadpis 5 Char"/>
    <w:basedOn w:val="Predvolenpsmoodseku"/>
    <w:link w:val="Nadpis5"/>
    <w:uiPriority w:val="9"/>
    <w:rsid w:val="005D5A51"/>
    <w:rPr>
      <w:rFonts w:eastAsiaTheme="majorEastAsia" w:cstheme="majorBidi"/>
      <w:color w:val="0F4761" w:themeColor="accent1" w:themeShade="BF"/>
    </w:rPr>
  </w:style>
  <w:style w:type="character" w:customStyle="1" w:styleId="Nadpis6Char">
    <w:name w:val="Nadpis 6 Char"/>
    <w:basedOn w:val="Predvolenpsmoodseku"/>
    <w:link w:val="Nadpis6"/>
    <w:uiPriority w:val="9"/>
    <w:rsid w:val="005D5A51"/>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5D5A51"/>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5D5A51"/>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5D5A51"/>
    <w:rPr>
      <w:rFonts w:eastAsiaTheme="majorEastAsia" w:cstheme="majorBidi"/>
      <w:color w:val="272727" w:themeColor="text1" w:themeTint="D8"/>
    </w:rPr>
  </w:style>
  <w:style w:type="paragraph" w:styleId="Nzov">
    <w:name w:val="Title"/>
    <w:basedOn w:val="Normlny"/>
    <w:next w:val="Normlny"/>
    <w:link w:val="NzovChar"/>
    <w:uiPriority w:val="10"/>
    <w:qFormat/>
    <w:rsid w:val="005D5A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5D5A51"/>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5D5A51"/>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5D5A51"/>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5D5A51"/>
    <w:pPr>
      <w:spacing w:before="160"/>
      <w:jc w:val="center"/>
    </w:pPr>
    <w:rPr>
      <w:i/>
      <w:iCs/>
      <w:color w:val="404040" w:themeColor="text1" w:themeTint="BF"/>
    </w:rPr>
  </w:style>
  <w:style w:type="character" w:customStyle="1" w:styleId="CitciaChar">
    <w:name w:val="Citácia Char"/>
    <w:basedOn w:val="Predvolenpsmoodseku"/>
    <w:link w:val="Citcia"/>
    <w:uiPriority w:val="29"/>
    <w:rsid w:val="005D5A51"/>
    <w:rPr>
      <w:i/>
      <w:iCs/>
      <w:color w:val="404040" w:themeColor="text1" w:themeTint="BF"/>
    </w:rPr>
  </w:style>
  <w:style w:type="paragraph" w:styleId="Odsekzoznamu">
    <w:name w:val="List Paragraph"/>
    <w:basedOn w:val="Normlny"/>
    <w:uiPriority w:val="34"/>
    <w:qFormat/>
    <w:rsid w:val="005D5A51"/>
    <w:pPr>
      <w:ind w:left="720"/>
      <w:contextualSpacing/>
    </w:pPr>
  </w:style>
  <w:style w:type="character" w:styleId="Intenzvnezvraznenie">
    <w:name w:val="Intense Emphasis"/>
    <w:basedOn w:val="Predvolenpsmoodseku"/>
    <w:uiPriority w:val="21"/>
    <w:qFormat/>
    <w:rsid w:val="005D5A51"/>
    <w:rPr>
      <w:i/>
      <w:iCs/>
      <w:color w:val="0F4761" w:themeColor="accent1" w:themeShade="BF"/>
    </w:rPr>
  </w:style>
  <w:style w:type="paragraph" w:styleId="Zvraznencitcia">
    <w:name w:val="Intense Quote"/>
    <w:basedOn w:val="Normlny"/>
    <w:next w:val="Normlny"/>
    <w:link w:val="ZvraznencitciaChar"/>
    <w:uiPriority w:val="30"/>
    <w:qFormat/>
    <w:rsid w:val="005D5A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5D5A51"/>
    <w:rPr>
      <w:i/>
      <w:iCs/>
      <w:color w:val="0F4761" w:themeColor="accent1" w:themeShade="BF"/>
    </w:rPr>
  </w:style>
  <w:style w:type="character" w:styleId="Zvraznenodkaz">
    <w:name w:val="Intense Reference"/>
    <w:basedOn w:val="Predvolenpsmoodseku"/>
    <w:uiPriority w:val="32"/>
    <w:qFormat/>
    <w:rsid w:val="005D5A51"/>
    <w:rPr>
      <w:b/>
      <w:bCs/>
      <w:smallCaps/>
      <w:color w:val="0F4761" w:themeColor="accent1" w:themeShade="BF"/>
      <w:spacing w:val="5"/>
    </w:rPr>
  </w:style>
  <w:style w:type="paragraph" w:styleId="Popis">
    <w:name w:val="caption"/>
    <w:basedOn w:val="Normlny"/>
    <w:next w:val="Normlny"/>
    <w:uiPriority w:val="35"/>
    <w:unhideWhenUsed/>
    <w:qFormat/>
    <w:rsid w:val="005543F4"/>
    <w:pPr>
      <w:spacing w:after="200" w:line="240" w:lineRule="auto"/>
    </w:pPr>
    <w:rPr>
      <w:i/>
      <w:iCs/>
      <w:color w:val="0E2841" w:themeColor="text2"/>
      <w:sz w:val="18"/>
      <w:szCs w:val="18"/>
    </w:rPr>
  </w:style>
  <w:style w:type="paragraph" w:styleId="Obsah1">
    <w:name w:val="toc 1"/>
    <w:basedOn w:val="Normlny"/>
    <w:next w:val="Normlny"/>
    <w:autoRedefine/>
    <w:uiPriority w:val="39"/>
    <w:unhideWhenUsed/>
    <w:rsid w:val="00BA428C"/>
    <w:pPr>
      <w:spacing w:after="100"/>
    </w:pPr>
  </w:style>
  <w:style w:type="paragraph" w:styleId="Hlavikaobsahu">
    <w:name w:val="TOC Heading"/>
    <w:basedOn w:val="Nadpis1"/>
    <w:next w:val="Normlny"/>
    <w:uiPriority w:val="39"/>
    <w:unhideWhenUsed/>
    <w:qFormat/>
    <w:rsid w:val="00BA428C"/>
    <w:pPr>
      <w:numPr>
        <w:numId w:val="0"/>
      </w:numPr>
      <w:spacing w:before="240" w:after="0"/>
      <w:outlineLvl w:val="9"/>
    </w:pPr>
    <w:rPr>
      <w:kern w:val="0"/>
      <w:sz w:val="32"/>
      <w:szCs w:val="32"/>
      <w:lang w:eastAsia="sk-SK"/>
      <w14:ligatures w14:val="none"/>
    </w:rPr>
  </w:style>
  <w:style w:type="paragraph" w:styleId="Obsah2">
    <w:name w:val="toc 2"/>
    <w:basedOn w:val="Normlny"/>
    <w:next w:val="Normlny"/>
    <w:autoRedefine/>
    <w:uiPriority w:val="39"/>
    <w:unhideWhenUsed/>
    <w:rsid w:val="00BA428C"/>
    <w:pPr>
      <w:spacing w:after="100"/>
      <w:ind w:left="220"/>
    </w:pPr>
  </w:style>
  <w:style w:type="paragraph" w:styleId="Obsah3">
    <w:name w:val="toc 3"/>
    <w:basedOn w:val="Normlny"/>
    <w:next w:val="Normlny"/>
    <w:autoRedefine/>
    <w:uiPriority w:val="39"/>
    <w:unhideWhenUsed/>
    <w:rsid w:val="00BA428C"/>
    <w:pPr>
      <w:spacing w:after="100"/>
      <w:ind w:left="440"/>
    </w:pPr>
  </w:style>
  <w:style w:type="character" w:styleId="Hypertextovprepojenie">
    <w:name w:val="Hyperlink"/>
    <w:basedOn w:val="Predvolenpsmoodseku"/>
    <w:uiPriority w:val="99"/>
    <w:unhideWhenUsed/>
    <w:rsid w:val="00BA428C"/>
    <w:rPr>
      <w:color w:val="467886" w:themeColor="hyperlink"/>
      <w:u w:val="single"/>
    </w:rPr>
  </w:style>
  <w:style w:type="paragraph" w:styleId="Hlavika">
    <w:name w:val="header"/>
    <w:basedOn w:val="Normlny"/>
    <w:link w:val="HlavikaChar"/>
    <w:uiPriority w:val="99"/>
    <w:unhideWhenUsed/>
    <w:rsid w:val="00EF7549"/>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EF7549"/>
  </w:style>
  <w:style w:type="paragraph" w:styleId="Pta">
    <w:name w:val="footer"/>
    <w:basedOn w:val="Normlny"/>
    <w:link w:val="PtaChar"/>
    <w:uiPriority w:val="99"/>
    <w:unhideWhenUsed/>
    <w:rsid w:val="00EF7549"/>
    <w:pPr>
      <w:tabs>
        <w:tab w:val="center" w:pos="4536"/>
        <w:tab w:val="right" w:pos="9072"/>
      </w:tabs>
      <w:spacing w:after="0" w:line="240" w:lineRule="auto"/>
    </w:pPr>
  </w:style>
  <w:style w:type="character" w:customStyle="1" w:styleId="PtaChar">
    <w:name w:val="Päta Char"/>
    <w:basedOn w:val="Predvolenpsmoodseku"/>
    <w:link w:val="Pta"/>
    <w:uiPriority w:val="99"/>
    <w:rsid w:val="00EF7549"/>
  </w:style>
  <w:style w:type="character" w:styleId="Odkaznakomentr">
    <w:name w:val="annotation reference"/>
    <w:basedOn w:val="Predvolenpsmoodseku"/>
    <w:uiPriority w:val="99"/>
    <w:semiHidden/>
    <w:unhideWhenUsed/>
    <w:rsid w:val="002D609A"/>
    <w:rPr>
      <w:sz w:val="16"/>
      <w:szCs w:val="16"/>
    </w:rPr>
  </w:style>
  <w:style w:type="paragraph" w:styleId="Textkomentra">
    <w:name w:val="annotation text"/>
    <w:basedOn w:val="Normlny"/>
    <w:link w:val="TextkomentraChar"/>
    <w:uiPriority w:val="99"/>
    <w:unhideWhenUsed/>
    <w:rsid w:val="002D609A"/>
    <w:pPr>
      <w:spacing w:line="240" w:lineRule="auto"/>
    </w:pPr>
    <w:rPr>
      <w:sz w:val="20"/>
      <w:szCs w:val="20"/>
    </w:rPr>
  </w:style>
  <w:style w:type="character" w:customStyle="1" w:styleId="TextkomentraChar">
    <w:name w:val="Text komentára Char"/>
    <w:basedOn w:val="Predvolenpsmoodseku"/>
    <w:link w:val="Textkomentra"/>
    <w:uiPriority w:val="99"/>
    <w:rsid w:val="002D609A"/>
    <w:rPr>
      <w:sz w:val="20"/>
      <w:szCs w:val="20"/>
    </w:rPr>
  </w:style>
  <w:style w:type="paragraph" w:styleId="Predmetkomentra">
    <w:name w:val="annotation subject"/>
    <w:basedOn w:val="Textkomentra"/>
    <w:next w:val="Textkomentra"/>
    <w:link w:val="PredmetkomentraChar"/>
    <w:uiPriority w:val="99"/>
    <w:semiHidden/>
    <w:unhideWhenUsed/>
    <w:rsid w:val="002D609A"/>
    <w:rPr>
      <w:b/>
      <w:bCs/>
    </w:rPr>
  </w:style>
  <w:style w:type="character" w:customStyle="1" w:styleId="PredmetkomentraChar">
    <w:name w:val="Predmet komentára Char"/>
    <w:basedOn w:val="TextkomentraChar"/>
    <w:link w:val="Predmetkomentra"/>
    <w:uiPriority w:val="99"/>
    <w:semiHidden/>
    <w:rsid w:val="002D609A"/>
    <w:rPr>
      <w:b/>
      <w:bCs/>
      <w:sz w:val="20"/>
      <w:szCs w:val="20"/>
    </w:rPr>
  </w:style>
  <w:style w:type="paragraph" w:styleId="Zoznamobrzkov">
    <w:name w:val="table of figures"/>
    <w:basedOn w:val="Normlny"/>
    <w:next w:val="Normlny"/>
    <w:uiPriority w:val="99"/>
    <w:unhideWhenUsed/>
    <w:rsid w:val="004F32A0"/>
    <w:pPr>
      <w:spacing w:after="0"/>
    </w:pPr>
  </w:style>
  <w:style w:type="character" w:customStyle="1" w:styleId="Nevyrieenzmienka1">
    <w:name w:val="Nevyriešená zmienka1"/>
    <w:basedOn w:val="Predvolenpsmoodseku"/>
    <w:uiPriority w:val="99"/>
    <w:semiHidden/>
    <w:unhideWhenUsed/>
    <w:rsid w:val="004F32A0"/>
    <w:rPr>
      <w:color w:val="605E5C"/>
      <w:shd w:val="clear" w:color="auto" w:fill="E1DFDD"/>
    </w:rPr>
  </w:style>
  <w:style w:type="paragraph" w:styleId="Revzia">
    <w:name w:val="Revision"/>
    <w:hidden/>
    <w:uiPriority w:val="99"/>
    <w:semiHidden/>
    <w:rsid w:val="00C820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26015">
      <w:bodyDiv w:val="1"/>
      <w:marLeft w:val="0"/>
      <w:marRight w:val="0"/>
      <w:marTop w:val="0"/>
      <w:marBottom w:val="0"/>
      <w:divBdr>
        <w:top w:val="none" w:sz="0" w:space="0" w:color="auto"/>
        <w:left w:val="none" w:sz="0" w:space="0" w:color="auto"/>
        <w:bottom w:val="none" w:sz="0" w:space="0" w:color="auto"/>
        <w:right w:val="none" w:sz="0" w:space="0" w:color="auto"/>
      </w:divBdr>
    </w:div>
    <w:div w:id="85422576">
      <w:bodyDiv w:val="1"/>
      <w:marLeft w:val="0"/>
      <w:marRight w:val="0"/>
      <w:marTop w:val="0"/>
      <w:marBottom w:val="0"/>
      <w:divBdr>
        <w:top w:val="none" w:sz="0" w:space="0" w:color="auto"/>
        <w:left w:val="none" w:sz="0" w:space="0" w:color="auto"/>
        <w:bottom w:val="none" w:sz="0" w:space="0" w:color="auto"/>
        <w:right w:val="none" w:sz="0" w:space="0" w:color="auto"/>
      </w:divBdr>
    </w:div>
    <w:div w:id="634994856">
      <w:bodyDiv w:val="1"/>
      <w:marLeft w:val="0"/>
      <w:marRight w:val="0"/>
      <w:marTop w:val="0"/>
      <w:marBottom w:val="0"/>
      <w:divBdr>
        <w:top w:val="none" w:sz="0" w:space="0" w:color="auto"/>
        <w:left w:val="none" w:sz="0" w:space="0" w:color="auto"/>
        <w:bottom w:val="none" w:sz="0" w:space="0" w:color="auto"/>
        <w:right w:val="none" w:sz="0" w:space="0" w:color="auto"/>
      </w:divBdr>
    </w:div>
    <w:div w:id="214056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footer" Target="footer2.xml"/><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header" Target="header3.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footer" Target="footer3.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microsoft.com/office/2011/relationships/people" Target="people.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microsoft.com/office/2011/relationships/commentsExtended" Target="commentsExtended.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eader" Target="header1.xml"/><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eader" Target="header2.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footer" Target="footer1.xml"/><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microsoft.com/office/2018/08/relationships/commentsExtensible" Target="commentsExtensible.xm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055F5-6626-4396-9DEC-998B74A94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167</Pages>
  <Words>28343</Words>
  <Characters>161558</Characters>
  <Application>Microsoft Office Word</Application>
  <DocSecurity>0</DocSecurity>
  <Lines>1346</Lines>
  <Paragraphs>379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189522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Javurek</dc:creator>
  <cp:keywords/>
  <dc:description/>
  <cp:lastModifiedBy>Baráth, Július</cp:lastModifiedBy>
  <cp:revision>70</cp:revision>
  <cp:lastPrinted>2024-11-14T05:13:00Z</cp:lastPrinted>
  <dcterms:created xsi:type="dcterms:W3CDTF">2024-11-14T05:14:00Z</dcterms:created>
  <dcterms:modified xsi:type="dcterms:W3CDTF">2024-11-14T11:55:00Z</dcterms:modified>
</cp:coreProperties>
</file>